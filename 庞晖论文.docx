
<file path=[Content_Types].xml><?xml version="1.0" encoding="utf-8"?>
<Types xmlns="http://schemas.openxmlformats.org/package/2006/content-types">
  <Default Extension="bin" ContentType="application/vnd.openxmlformats-officedocument.oleObject"/>
  <Default Extension="vsd" ContentType="application/vnd.visio"/>
  <Default Extension="tmp" ContentType="image/png"/>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E820FB" w14:textId="032DB236" w:rsidR="001C1356" w:rsidRDefault="006F7DB0" w:rsidP="00EC6AED">
      <w:pPr>
        <w:autoSpaceDE w:val="0"/>
        <w:autoSpaceDN w:val="0"/>
        <w:adjustRightInd w:val="0"/>
        <w:spacing w:line="600" w:lineRule="exact"/>
        <w:ind w:firstLineChars="0" w:firstLine="0"/>
        <w:jc w:val="left"/>
        <w:rPr>
          <w:b/>
          <w:sz w:val="44"/>
          <w:szCs w:val="44"/>
        </w:rPr>
      </w:pPr>
      <w:bookmarkStart w:id="0" w:name="_Toc535244457"/>
      <w:r>
        <w:rPr>
          <w:b/>
          <w:sz w:val="44"/>
          <w:szCs w:val="44"/>
        </w:rPr>
        <mc:AlternateContent>
          <mc:Choice Requires="wps">
            <w:drawing>
              <wp:anchor distT="0" distB="0" distL="114300" distR="114300" simplePos="0" relativeHeight="251664896" behindDoc="0" locked="0" layoutInCell="1" allowOverlap="1" wp14:anchorId="094A91D6" wp14:editId="6B9C1739">
                <wp:simplePos x="0" y="0"/>
                <wp:positionH relativeFrom="margin">
                  <wp:posOffset>1155700</wp:posOffset>
                </wp:positionH>
                <wp:positionV relativeFrom="margin">
                  <wp:posOffset>6489700</wp:posOffset>
                </wp:positionV>
                <wp:extent cx="3239770" cy="2160270"/>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2160270"/>
                        </a:xfrm>
                        <a:prstGeom prst="rect">
                          <a:avLst/>
                        </a:prstGeom>
                        <a:solidFill>
                          <a:srgbClr val="FFFFFF"/>
                        </a:solidFill>
                        <a:ln w="9525">
                          <a:noFill/>
                          <a:miter lim="800000"/>
                          <a:headEnd/>
                          <a:tailEnd/>
                        </a:ln>
                      </wps:spPr>
                      <wps:txbx>
                        <w:txbxContent>
                          <w:p w14:paraId="29FD3D65" w14:textId="025DE023" w:rsidR="00115290" w:rsidRPr="000216D8" w:rsidRDefault="00115290" w:rsidP="006C26F7">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color w:val="000000" w:themeColor="text1"/>
                                  <w:sz w:val="28"/>
                                  <w:szCs w:val="28"/>
                                  <w:u w:val="single"/>
                                </w:rPr>
                                <w:id w:val="993537196"/>
                                <w:text/>
                              </w:sdtPr>
                              <w:sdtEndPr>
                                <w:rPr>
                                  <w:rFonts w:hint="default"/>
                                </w:rPr>
                              </w:sdtEndPr>
                              <w:sdtContent>
                                <w:r>
                                  <w:rPr>
                                    <w:rFonts w:hint="eastAsia"/>
                                    <w:b/>
                                    <w:color w:val="000000" w:themeColor="text1"/>
                                    <w:sz w:val="28"/>
                                    <w:szCs w:val="28"/>
                                    <w:u w:val="single"/>
                                  </w:rPr>
                                  <w:t>庞</w:t>
                                </w:r>
                                <w:r>
                                  <w:rPr>
                                    <w:b/>
                                    <w:color w:val="000000" w:themeColor="text1"/>
                                    <w:sz w:val="28"/>
                                    <w:szCs w:val="28"/>
                                    <w:u w:val="single"/>
                                  </w:rPr>
                                  <w:t>晖</w:t>
                                </w:r>
                              </w:sdtContent>
                            </w:sdt>
                            <w:r w:rsidRPr="000216D8">
                              <w:rPr>
                                <w:rFonts w:hint="eastAsia"/>
                                <w:b/>
                                <w:sz w:val="28"/>
                                <w:szCs w:val="28"/>
                                <w:u w:val="single"/>
                              </w:rPr>
                              <w:t xml:space="preserve">           </w:t>
                            </w:r>
                          </w:p>
                          <w:p w14:paraId="73290250" w14:textId="5F3FBD10" w:rsidR="00115290" w:rsidRPr="00C46C80" w:rsidRDefault="00115290" w:rsidP="006C26F7">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465545476"/>
                                <w:text/>
                              </w:sdtPr>
                              <w:sdtEndPr>
                                <w:rPr>
                                  <w:rFonts w:hint="default"/>
                                </w:rPr>
                              </w:sdtEndPr>
                              <w:sdtContent>
                                <w:r>
                                  <w:rPr>
                                    <w:rFonts w:hint="eastAsia"/>
                                    <w:b/>
                                    <w:sz w:val="28"/>
                                    <w:szCs w:val="28"/>
                                    <w:u w:val="single"/>
                                  </w:rPr>
                                  <w:t>沈中</w:t>
                                </w:r>
                              </w:sdtContent>
                            </w:sdt>
                            <w:r>
                              <w:rPr>
                                <w:rFonts w:hint="eastAsia"/>
                                <w:b/>
                                <w:sz w:val="28"/>
                                <w:szCs w:val="28"/>
                                <w:u w:val="single"/>
                              </w:rPr>
                              <w:t xml:space="preserve"> </w:t>
                            </w:r>
                            <w:sdt>
                              <w:sdtPr>
                                <w:rPr>
                                  <w:rFonts w:hint="eastAsia"/>
                                  <w:b/>
                                  <w:sz w:val="28"/>
                                  <w:szCs w:val="28"/>
                                  <w:u w:val="single"/>
                                </w:rPr>
                                <w:alias w:val="职称"/>
                                <w:tag w:val="职称"/>
                                <w:id w:val="1582021787"/>
                                <w:dropDownList>
                                  <w:listItem w:value="选择一项。"/>
                                  <w:listItem w:displayText=" 教授 " w:value=" 教授 "/>
                                  <w:listItem w:displayText="副教授" w:value="副教授"/>
                                </w:dropDownList>
                              </w:sdtPr>
                              <w:sdtEndPr/>
                              <w:sdtContent>
                                <w:r>
                                  <w:rPr>
                                    <w:rFonts w:hint="eastAsia"/>
                                    <w:b/>
                                    <w:sz w:val="28"/>
                                    <w:szCs w:val="28"/>
                                    <w:u w:val="single"/>
                                  </w:rPr>
                                  <w:t>副教授</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074AA0DD" w14:textId="11105E3B" w:rsidR="00115290" w:rsidRPr="00C46C80" w:rsidRDefault="00115290" w:rsidP="006C26F7">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85386195"/>
                                <w:text/>
                              </w:sdtPr>
                              <w:sdtEndPr>
                                <w:rPr>
                                  <w:rFonts w:hint="default"/>
                                </w:rPr>
                              </w:sdtEndPr>
                              <w:sdtContent>
                                <w:r>
                                  <w:rPr>
                                    <w:rFonts w:hint="eastAsia"/>
                                    <w:b/>
                                    <w:sz w:val="28"/>
                                    <w:szCs w:val="28"/>
                                    <w:u w:val="single"/>
                                  </w:rPr>
                                  <w:t>何清</w:t>
                                </w:r>
                                <w:r>
                                  <w:rPr>
                                    <w:b/>
                                    <w:sz w:val="28"/>
                                    <w:szCs w:val="28"/>
                                    <w:u w:val="single"/>
                                  </w:rPr>
                                  <w:t>素</w:t>
                                </w:r>
                              </w:sdtContent>
                            </w:sdt>
                            <w:r>
                              <w:rPr>
                                <w:rFonts w:hint="eastAsia"/>
                                <w:b/>
                                <w:sz w:val="28"/>
                                <w:szCs w:val="28"/>
                                <w:u w:val="single"/>
                              </w:rPr>
                              <w:t xml:space="preserve"> </w:t>
                            </w:r>
                            <w:sdt>
                              <w:sdtPr>
                                <w:rPr>
                                  <w:rFonts w:hint="eastAsia"/>
                                  <w:b/>
                                  <w:sz w:val="28"/>
                                  <w:szCs w:val="28"/>
                                  <w:u w:val="single"/>
                                </w:rPr>
                                <w:alias w:val="职称"/>
                                <w:tag w:val="职称"/>
                                <w:id w:val="664594443"/>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50A040B" w14:textId="65283B9E" w:rsidR="00115290" w:rsidRPr="000932B7" w:rsidRDefault="00115290" w:rsidP="006C26F7">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734731067"/>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4A91D6" id="_x0000_t202" coordsize="21600,21600" o:spt="202" path="m,l,21600r21600,l21600,xe">
                <v:stroke joinstyle="miter"/>
                <v:path gradientshapeok="t" o:connecttype="rect"/>
              </v:shapetype>
              <v:shape id="文本框 2" o:spid="_x0000_s1026" type="#_x0000_t202" style="position:absolute;margin-left:91pt;margin-top:511pt;width:255.1pt;height:170.1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" stroked="f">
                <v:textbox inset="0,0,0,0">
                  <w:txbxContent>
                    <w:p w14:paraId="29FD3D65" w14:textId="025DE023" w:rsidR="00115290" w:rsidRPr="000216D8" w:rsidRDefault="00115290" w:rsidP="006C26F7">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color w:val="000000" w:themeColor="text1"/>
                            <w:sz w:val="28"/>
                            <w:szCs w:val="28"/>
                            <w:u w:val="single"/>
                          </w:rPr>
                          <w:id w:val="993537196"/>
                          <w:text/>
                        </w:sdtPr>
                        <w:sdtEndPr>
                          <w:rPr>
                            <w:rFonts w:hint="default"/>
                          </w:rPr>
                        </w:sdtEndPr>
                        <w:sdtContent>
                          <w:r>
                            <w:rPr>
                              <w:rFonts w:hint="eastAsia"/>
                              <w:b/>
                              <w:color w:val="000000" w:themeColor="text1"/>
                              <w:sz w:val="28"/>
                              <w:szCs w:val="28"/>
                              <w:u w:val="single"/>
                            </w:rPr>
                            <w:t>庞</w:t>
                          </w:r>
                          <w:r>
                            <w:rPr>
                              <w:b/>
                              <w:color w:val="000000" w:themeColor="text1"/>
                              <w:sz w:val="28"/>
                              <w:szCs w:val="28"/>
                              <w:u w:val="single"/>
                            </w:rPr>
                            <w:t>晖</w:t>
                          </w:r>
                        </w:sdtContent>
                      </w:sdt>
                      <w:r w:rsidRPr="000216D8">
                        <w:rPr>
                          <w:rFonts w:hint="eastAsia"/>
                          <w:b/>
                          <w:sz w:val="28"/>
                          <w:szCs w:val="28"/>
                          <w:u w:val="single"/>
                        </w:rPr>
                        <w:t xml:space="preserve">           </w:t>
                      </w:r>
                    </w:p>
                    <w:p w14:paraId="73290250" w14:textId="5F3FBD10" w:rsidR="00115290" w:rsidRPr="00C46C80" w:rsidRDefault="00115290" w:rsidP="006C26F7">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465545476"/>
                          <w:text/>
                        </w:sdtPr>
                        <w:sdtEndPr>
                          <w:rPr>
                            <w:rFonts w:hint="default"/>
                          </w:rPr>
                        </w:sdtEndPr>
                        <w:sdtContent>
                          <w:r>
                            <w:rPr>
                              <w:rFonts w:hint="eastAsia"/>
                              <w:b/>
                              <w:sz w:val="28"/>
                              <w:szCs w:val="28"/>
                              <w:u w:val="single"/>
                            </w:rPr>
                            <w:t>沈中</w:t>
                          </w:r>
                        </w:sdtContent>
                      </w:sdt>
                      <w:r>
                        <w:rPr>
                          <w:rFonts w:hint="eastAsia"/>
                          <w:b/>
                          <w:sz w:val="28"/>
                          <w:szCs w:val="28"/>
                          <w:u w:val="single"/>
                        </w:rPr>
                        <w:t xml:space="preserve"> </w:t>
                      </w:r>
                      <w:sdt>
                        <w:sdtPr>
                          <w:rPr>
                            <w:rFonts w:hint="eastAsia"/>
                            <w:b/>
                            <w:sz w:val="28"/>
                            <w:szCs w:val="28"/>
                            <w:u w:val="single"/>
                          </w:rPr>
                          <w:alias w:val="职称"/>
                          <w:tag w:val="职称"/>
                          <w:id w:val="1582021787"/>
                          <w:dropDownList>
                            <w:listItem w:value="选择一项。"/>
                            <w:listItem w:displayText=" 教授 " w:value=" 教授 "/>
                            <w:listItem w:displayText="副教授" w:value="副教授"/>
                          </w:dropDownList>
                        </w:sdtPr>
                        <w:sdtEndPr/>
                        <w:sdtContent>
                          <w:r>
                            <w:rPr>
                              <w:rFonts w:hint="eastAsia"/>
                              <w:b/>
                              <w:sz w:val="28"/>
                              <w:szCs w:val="28"/>
                              <w:u w:val="single"/>
                            </w:rPr>
                            <w:t>副教授</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074AA0DD" w14:textId="11105E3B" w:rsidR="00115290" w:rsidRPr="00C46C80" w:rsidRDefault="00115290" w:rsidP="006C26F7">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85386195"/>
                          <w:text/>
                        </w:sdtPr>
                        <w:sdtEndPr>
                          <w:rPr>
                            <w:rFonts w:hint="default"/>
                          </w:rPr>
                        </w:sdtEndPr>
                        <w:sdtContent>
                          <w:r>
                            <w:rPr>
                              <w:rFonts w:hint="eastAsia"/>
                              <w:b/>
                              <w:sz w:val="28"/>
                              <w:szCs w:val="28"/>
                              <w:u w:val="single"/>
                            </w:rPr>
                            <w:t>何清</w:t>
                          </w:r>
                          <w:r>
                            <w:rPr>
                              <w:b/>
                              <w:sz w:val="28"/>
                              <w:szCs w:val="28"/>
                              <w:u w:val="single"/>
                            </w:rPr>
                            <w:t>素</w:t>
                          </w:r>
                        </w:sdtContent>
                      </w:sdt>
                      <w:r>
                        <w:rPr>
                          <w:rFonts w:hint="eastAsia"/>
                          <w:b/>
                          <w:sz w:val="28"/>
                          <w:szCs w:val="28"/>
                          <w:u w:val="single"/>
                        </w:rPr>
                        <w:t xml:space="preserve"> </w:t>
                      </w:r>
                      <w:sdt>
                        <w:sdtPr>
                          <w:rPr>
                            <w:rFonts w:hint="eastAsia"/>
                            <w:b/>
                            <w:sz w:val="28"/>
                            <w:szCs w:val="28"/>
                            <w:u w:val="single"/>
                          </w:rPr>
                          <w:alias w:val="职称"/>
                          <w:tag w:val="职称"/>
                          <w:id w:val="664594443"/>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50A040B" w14:textId="65283B9E" w:rsidR="00115290" w:rsidRPr="000932B7" w:rsidRDefault="00115290" w:rsidP="006C26F7">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734731067"/>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mc:Fallback>
        </mc:AlternateContent>
      </w:r>
      <w:r w:rsidR="00FE13D0">
        <mc:AlternateContent>
          <mc:Choice Requires="wps">
            <w:drawing>
              <wp:anchor distT="0" distB="0" distL="114300" distR="114300" simplePos="0" relativeHeight="251653632" behindDoc="0" locked="0" layoutInCell="1" allowOverlap="1" wp14:anchorId="68ADF044" wp14:editId="1729A045">
                <wp:simplePos x="0" y="0"/>
                <wp:positionH relativeFrom="margin">
                  <wp:posOffset>180340</wp:posOffset>
                </wp:positionH>
                <wp:positionV relativeFrom="margin">
                  <wp:posOffset>5220970</wp:posOffset>
                </wp:positionV>
                <wp:extent cx="5400040" cy="1151890"/>
                <wp:effectExtent l="0" t="0" r="10160" b="1016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373308752"/>
                              <w:lock w:val="sdtLocked"/>
                            </w:sdtPr>
                            <w:sdtEndPr/>
                            <w:sdtContent>
                              <w:p w14:paraId="6C01B13A" w14:textId="2B7C6F18" w:rsidR="00115290" w:rsidRDefault="00115290" w:rsidP="00EF5006">
                                <w:pPr>
                                  <w:autoSpaceDE w:val="0"/>
                                  <w:autoSpaceDN w:val="0"/>
                                  <w:adjustRightInd w:val="0"/>
                                  <w:spacing w:line="600" w:lineRule="exact"/>
                                  <w:ind w:firstLineChars="0" w:firstLine="0"/>
                                  <w:jc w:val="center"/>
                                </w:pPr>
                                <w:r>
                                  <w:rPr>
                                    <w:rFonts w:hint="eastAsia"/>
                                    <w:b/>
                                    <w:sz w:val="44"/>
                                    <w:szCs w:val="44"/>
                                  </w:rPr>
                                  <w:t>基于</w:t>
                                </w:r>
                                <w:r>
                                  <w:rPr>
                                    <w:rFonts w:hint="eastAsia"/>
                                    <w:b/>
                                    <w:sz w:val="44"/>
                                    <w:szCs w:val="44"/>
                                  </w:rPr>
                                  <w:t>W</w:t>
                                </w:r>
                                <w:r>
                                  <w:rPr>
                                    <w:b/>
                                    <w:sz w:val="44"/>
                                    <w:szCs w:val="44"/>
                                  </w:rPr>
                                  <w:t>i-Fi Direct</w:t>
                                </w:r>
                                <w:r>
                                  <w:rPr>
                                    <w:b/>
                                    <w:sz w:val="44"/>
                                    <w:szCs w:val="44"/>
                                  </w:rPr>
                                  <w:t>的多</w:t>
                                </w:r>
                                <w:r>
                                  <w:rPr>
                                    <w:rFonts w:hint="eastAsia"/>
                                    <w:b/>
                                    <w:sz w:val="44"/>
                                    <w:szCs w:val="44"/>
                                  </w:rPr>
                                  <w:t>跳</w:t>
                                </w:r>
                                <w:r>
                                  <w:rPr>
                                    <w:b/>
                                    <w:sz w:val="44"/>
                                    <w:szCs w:val="44"/>
                                  </w:rPr>
                                  <w:t>通信系统</w:t>
                                </w:r>
                                <w:r>
                                  <w:rPr>
                                    <w:rFonts w:hint="eastAsia"/>
                                    <w:b/>
                                    <w:sz w:val="44"/>
                                    <w:szCs w:val="44"/>
                                  </w:rPr>
                                  <w:t>的设计</w:t>
                                </w:r>
                                <w:r>
                                  <w:rPr>
                                    <w:b/>
                                    <w:sz w:val="44"/>
                                    <w:szCs w:val="44"/>
                                  </w:rPr>
                                  <w:t>与实现</w:t>
                                </w:r>
                              </w:p>
                              <w:p w14:paraId="17F8FA61" w14:textId="3FB9C19E" w:rsidR="00115290" w:rsidRPr="005B61E7" w:rsidRDefault="00097BDA" w:rsidP="00EC6AED">
                                <w:pPr>
                                  <w:autoSpaceDE w:val="0"/>
                                  <w:autoSpaceDN w:val="0"/>
                                  <w:adjustRightInd w:val="0"/>
                                  <w:spacing w:line="600" w:lineRule="exact"/>
                                  <w:ind w:firstLineChars="0" w:firstLine="0"/>
                                  <w:jc w:val="center"/>
                                  <w:rPr>
                                    <w:b/>
                                    <w:sz w:val="44"/>
                                    <w:szCs w:val="44"/>
                                  </w:rPr>
                                </w:pP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DF044" id="_x0000_s1027" type="#_x0000_t202" style="position:absolute;margin-left:14.2pt;margin-top:411.1pt;width:425.2pt;height:90.7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" filled="f" stroked="f">
                <v:textbox inset="0,0,0,0">
                  <w:txbxContent>
                    <w:sdt>
                      <w:sdtPr>
                        <w:rPr>
                          <w:rFonts w:hint="eastAsia"/>
                          <w:b/>
                          <w:sz w:val="44"/>
                          <w:szCs w:val="44"/>
                        </w:rPr>
                        <w:alias w:val="在此键入论文标题"/>
                        <w:tag w:val="在此键入论文标题"/>
                        <w:id w:val="-373308752"/>
                        <w:lock w:val="sdtLocked"/>
                      </w:sdtPr>
                      <w:sdtEndPr/>
                      <w:sdtContent>
                        <w:p w14:paraId="6C01B13A" w14:textId="2B7C6F18" w:rsidR="00115290" w:rsidRDefault="00115290" w:rsidP="00EF5006">
                          <w:pPr>
                            <w:autoSpaceDE w:val="0"/>
                            <w:autoSpaceDN w:val="0"/>
                            <w:adjustRightInd w:val="0"/>
                            <w:spacing w:line="600" w:lineRule="exact"/>
                            <w:ind w:firstLineChars="0" w:firstLine="0"/>
                            <w:jc w:val="center"/>
                          </w:pPr>
                          <w:r>
                            <w:rPr>
                              <w:rFonts w:hint="eastAsia"/>
                              <w:b/>
                              <w:sz w:val="44"/>
                              <w:szCs w:val="44"/>
                            </w:rPr>
                            <w:t>基于</w:t>
                          </w:r>
                          <w:r>
                            <w:rPr>
                              <w:rFonts w:hint="eastAsia"/>
                              <w:b/>
                              <w:sz w:val="44"/>
                              <w:szCs w:val="44"/>
                            </w:rPr>
                            <w:t>W</w:t>
                          </w:r>
                          <w:r>
                            <w:rPr>
                              <w:b/>
                              <w:sz w:val="44"/>
                              <w:szCs w:val="44"/>
                            </w:rPr>
                            <w:t>i-Fi Direct</w:t>
                          </w:r>
                          <w:r>
                            <w:rPr>
                              <w:b/>
                              <w:sz w:val="44"/>
                              <w:szCs w:val="44"/>
                            </w:rPr>
                            <w:t>的多</w:t>
                          </w:r>
                          <w:r>
                            <w:rPr>
                              <w:rFonts w:hint="eastAsia"/>
                              <w:b/>
                              <w:sz w:val="44"/>
                              <w:szCs w:val="44"/>
                            </w:rPr>
                            <w:t>跳</w:t>
                          </w:r>
                          <w:r>
                            <w:rPr>
                              <w:b/>
                              <w:sz w:val="44"/>
                              <w:szCs w:val="44"/>
                            </w:rPr>
                            <w:t>通信系统</w:t>
                          </w:r>
                          <w:r>
                            <w:rPr>
                              <w:rFonts w:hint="eastAsia"/>
                              <w:b/>
                              <w:sz w:val="44"/>
                              <w:szCs w:val="44"/>
                            </w:rPr>
                            <w:t>的设计</w:t>
                          </w:r>
                          <w:r>
                            <w:rPr>
                              <w:b/>
                              <w:sz w:val="44"/>
                              <w:szCs w:val="44"/>
                            </w:rPr>
                            <w:t>与实现</w:t>
                          </w:r>
                        </w:p>
                        <w:p w14:paraId="17F8FA61" w14:textId="3FB9C19E" w:rsidR="00115290" w:rsidRPr="005B61E7" w:rsidRDefault="00097BDA" w:rsidP="00EC6AED">
                          <w:pPr>
                            <w:autoSpaceDE w:val="0"/>
                            <w:autoSpaceDN w:val="0"/>
                            <w:adjustRightInd w:val="0"/>
                            <w:spacing w:line="600" w:lineRule="exact"/>
                            <w:ind w:firstLineChars="0" w:firstLine="0"/>
                            <w:jc w:val="center"/>
                            <w:rPr>
                              <w:b/>
                              <w:sz w:val="44"/>
                              <w:szCs w:val="44"/>
                            </w:rPr>
                          </w:pPr>
                        </w:p>
                      </w:sdtContent>
                    </w:sdt>
                  </w:txbxContent>
                </v:textbox>
                <w10:wrap anchorx="margin" anchory="margin"/>
              </v:shape>
            </w:pict>
          </mc:Fallback>
        </mc:AlternateContent>
      </w:r>
      <w:r w:rsidR="001C1356">
        <w:rPr>
          <w:b/>
          <w:sz w:val="44"/>
          <w:szCs w:val="44"/>
        </w:rPr>
        <w:br w:type="page"/>
      </w:r>
    </w:p>
    <w:p w14:paraId="74461A05" w14:textId="77777777" w:rsidR="001C1356" w:rsidRDefault="001C1356" w:rsidP="00EC6AED">
      <w:pPr>
        <w:autoSpaceDE w:val="0"/>
        <w:autoSpaceDN w:val="0"/>
        <w:adjustRightInd w:val="0"/>
        <w:spacing w:line="600" w:lineRule="exact"/>
        <w:ind w:firstLineChars="0" w:firstLine="0"/>
        <w:jc w:val="left"/>
        <w:rPr>
          <w:b/>
          <w:sz w:val="44"/>
          <w:szCs w:val="44"/>
        </w:rPr>
      </w:pPr>
    </w:p>
    <w:p w14:paraId="40611925" w14:textId="77777777" w:rsidR="000923C4" w:rsidRPr="00EC6AED" w:rsidRDefault="000923C4" w:rsidP="00EC6AED">
      <w:pPr>
        <w:autoSpaceDE w:val="0"/>
        <w:autoSpaceDN w:val="0"/>
        <w:adjustRightInd w:val="0"/>
        <w:spacing w:line="600" w:lineRule="exact"/>
        <w:ind w:firstLineChars="0" w:firstLine="0"/>
        <w:jc w:val="left"/>
        <w:rPr>
          <w:b/>
          <w:sz w:val="44"/>
          <w:szCs w:val="44"/>
        </w:rPr>
        <w:sectPr w:rsidR="000923C4" w:rsidRPr="00EC6AED" w:rsidSect="00D82C8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80E667F" w14:textId="3B50378C" w:rsidR="001C1356" w:rsidRPr="00B97D34" w:rsidRDefault="00D67534" w:rsidP="00231943">
      <w:pPr>
        <w:autoSpaceDE w:val="0"/>
        <w:autoSpaceDN w:val="0"/>
        <w:adjustRightInd w:val="0"/>
        <w:ind w:firstLineChars="0" w:firstLine="0"/>
        <w:rPr>
          <w:sz w:val="21"/>
        </w:rPr>
      </w:pPr>
      <w:r>
        <w:rPr>
          <w:b/>
          <w:sz w:val="44"/>
          <w:szCs w:val="44"/>
        </w:rPr>
        <w:lastRenderedPageBreak/>
        <mc:AlternateContent>
          <mc:Choice Requires="wps">
            <w:drawing>
              <wp:anchor distT="0" distB="0" distL="114300" distR="114300" simplePos="0" relativeHeight="251655680" behindDoc="0" locked="0" layoutInCell="1" allowOverlap="1" wp14:anchorId="65DF3C05" wp14:editId="66D7DCBE">
                <wp:simplePos x="0" y="0"/>
                <wp:positionH relativeFrom="margin">
                  <wp:posOffset>-204470</wp:posOffset>
                </wp:positionH>
                <wp:positionV relativeFrom="margin">
                  <wp:posOffset>3882390</wp:posOffset>
                </wp:positionV>
                <wp:extent cx="5810250" cy="1151890"/>
                <wp:effectExtent l="0" t="0" r="0" b="1016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C0F50" w14:textId="7B14D93B" w:rsidR="00115290" w:rsidRPr="005B61E7" w:rsidRDefault="00115290" w:rsidP="00CC4950">
                            <w:pPr>
                              <w:autoSpaceDE w:val="0"/>
                              <w:autoSpaceDN w:val="0"/>
                              <w:adjustRightInd w:val="0"/>
                              <w:spacing w:line="600" w:lineRule="exact"/>
                              <w:ind w:firstLineChars="0" w:firstLine="0"/>
                              <w:jc w:val="center"/>
                              <w:rPr>
                                <w:b/>
                                <w:sz w:val="44"/>
                                <w:szCs w:val="44"/>
                              </w:rPr>
                            </w:pPr>
                            <w:r>
                              <w:rPr>
                                <w:rFonts w:hint="eastAsia"/>
                                <w:b/>
                                <w:sz w:val="44"/>
                                <w:szCs w:val="44"/>
                              </w:rPr>
                              <w:t>基于</w:t>
                            </w:r>
                            <w:r>
                              <w:rPr>
                                <w:b/>
                                <w:sz w:val="44"/>
                                <w:szCs w:val="44"/>
                              </w:rPr>
                              <w:t>Wi-Fi Direct</w:t>
                            </w:r>
                            <w:r>
                              <w:rPr>
                                <w:b/>
                                <w:sz w:val="44"/>
                                <w:szCs w:val="44"/>
                              </w:rPr>
                              <w:t>的多跳通信系统</w:t>
                            </w:r>
                            <w:r>
                              <w:rPr>
                                <w:rFonts w:hint="eastAsia"/>
                                <w:b/>
                                <w:sz w:val="44"/>
                                <w:szCs w:val="44"/>
                              </w:rPr>
                              <w:t>的</w:t>
                            </w:r>
                            <w:r>
                              <w:rPr>
                                <w:b/>
                                <w:sz w:val="44"/>
                                <w:szCs w:val="44"/>
                              </w:rPr>
                              <w:t>设计与</w:t>
                            </w:r>
                            <w:r>
                              <w:rPr>
                                <w:rFonts w:hint="eastAsia"/>
                                <w:b/>
                                <w:sz w:val="44"/>
                                <w:szCs w:val="44"/>
                              </w:rPr>
                              <w:t>实现</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DF3C05" id="_x0000_s1028" type="#_x0000_t202" style="position:absolute;left:0;text-align:left;margin-left:-16.1pt;margin-top:305.7pt;width:457.5pt;height:90.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" filled="f" stroked="f">
                <v:textbox inset="0,0,0,0">
                  <w:txbxContent>
                    <w:p w14:paraId="46FC0F50" w14:textId="7B14D93B" w:rsidR="00115290" w:rsidRPr="005B61E7" w:rsidRDefault="00115290" w:rsidP="00CC4950">
                      <w:pPr>
                        <w:autoSpaceDE w:val="0"/>
                        <w:autoSpaceDN w:val="0"/>
                        <w:adjustRightInd w:val="0"/>
                        <w:spacing w:line="600" w:lineRule="exact"/>
                        <w:ind w:firstLineChars="0" w:firstLine="0"/>
                        <w:jc w:val="center"/>
                        <w:rPr>
                          <w:b/>
                          <w:sz w:val="44"/>
                          <w:szCs w:val="44"/>
                        </w:rPr>
                      </w:pPr>
                      <w:r>
                        <w:rPr>
                          <w:rFonts w:hint="eastAsia"/>
                          <w:b/>
                          <w:sz w:val="44"/>
                          <w:szCs w:val="44"/>
                        </w:rPr>
                        <w:t>基于</w:t>
                      </w:r>
                      <w:r>
                        <w:rPr>
                          <w:b/>
                          <w:sz w:val="44"/>
                          <w:szCs w:val="44"/>
                        </w:rPr>
                        <w:t>Wi-Fi Direct</w:t>
                      </w:r>
                      <w:r>
                        <w:rPr>
                          <w:b/>
                          <w:sz w:val="44"/>
                          <w:szCs w:val="44"/>
                        </w:rPr>
                        <w:t>的多跳通信系统</w:t>
                      </w:r>
                      <w:r>
                        <w:rPr>
                          <w:rFonts w:hint="eastAsia"/>
                          <w:b/>
                          <w:sz w:val="44"/>
                          <w:szCs w:val="44"/>
                        </w:rPr>
                        <w:t>的</w:t>
                      </w:r>
                      <w:r>
                        <w:rPr>
                          <w:b/>
                          <w:sz w:val="44"/>
                          <w:szCs w:val="44"/>
                        </w:rPr>
                        <w:t>设计与</w:t>
                      </w:r>
                      <w:r>
                        <w:rPr>
                          <w:rFonts w:hint="eastAsia"/>
                          <w:b/>
                          <w:sz w:val="44"/>
                          <w:szCs w:val="44"/>
                        </w:rPr>
                        <w:t>实现</w:t>
                      </w:r>
                    </w:p>
                  </w:txbxContent>
                </v:textbox>
                <w10:wrap anchorx="margin" anchory="margin"/>
              </v:shape>
            </w:pict>
          </mc:Fallback>
        </mc:AlternateContent>
      </w:r>
      <w:r w:rsidR="00D246F1">
        <mc:AlternateContent>
          <mc:Choice Requires="wps">
            <w:drawing>
              <wp:anchor distT="0" distB="0" distL="114300" distR="114300" simplePos="0" relativeHeight="251656704" behindDoc="0" locked="0" layoutInCell="1" allowOverlap="1" wp14:anchorId="259D3220" wp14:editId="1A98AA27">
                <wp:simplePos x="0" y="0"/>
                <wp:positionH relativeFrom="margin">
                  <wp:posOffset>72390</wp:posOffset>
                </wp:positionH>
                <wp:positionV relativeFrom="margin">
                  <wp:posOffset>104140</wp:posOffset>
                </wp:positionV>
                <wp:extent cx="1624330" cy="612775"/>
                <wp:effectExtent l="0" t="0" r="13970" b="1587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330"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A434D" w14:textId="77777777" w:rsidR="00115290" w:rsidRDefault="00115290" w:rsidP="00FA3F36">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50B4BDF5" w14:textId="77777777" w:rsidR="00115290" w:rsidRDefault="00115290" w:rsidP="00FA3F36">
                            <w:pPr>
                              <w:ind w:firstLineChars="0" w:firstLine="0"/>
                            </w:pPr>
                            <w:r w:rsidRPr="00C726A0">
                              <w:rPr>
                                <w:rFonts w:ascii="宋体" w:hAnsi="宋体" w:hint="eastAsia"/>
                                <w:b/>
                                <w:spacing w:val="63"/>
                                <w:kern w:val="0"/>
                                <w:sz w:val="21"/>
                                <w:fitText w:val="886" w:id="832213760"/>
                              </w:rPr>
                              <w:t>分类</w:t>
                            </w:r>
                            <w:r w:rsidRPr="00C726A0">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1713611474"/>
                                <w:showingPlcHdr/>
                              </w:sdtPr>
                              <w:sdtEndPr/>
                              <w:sdtContent>
                                <w:r w:rsidRPr="005B6678">
                                  <w:rPr>
                                    <w:rFonts w:hint="eastAsia"/>
                                    <w:b/>
                                    <w:color w:val="FF0000"/>
                                    <w:sz w:val="21"/>
                                    <w:u w:val="single"/>
                                  </w:rPr>
                                  <w:t>TN82</w:t>
                                </w:r>
                              </w:sdtContent>
                            </w:sdt>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9D3220" id="_x0000_s1029" type="#_x0000_t202" style="position:absolute;left:0;text-align:left;margin-left:5.7pt;margin-top:8.2pt;width:127.9pt;height:48.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" filled="f" stroked="f">
                <v:textbox inset="0,0,0,0">
                  <w:txbxContent>
                    <w:p w14:paraId="3CBA434D" w14:textId="77777777" w:rsidR="00115290" w:rsidRDefault="00115290" w:rsidP="00FA3F36">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50B4BDF5" w14:textId="77777777" w:rsidR="00115290" w:rsidRDefault="00115290" w:rsidP="00FA3F36">
                      <w:pPr>
                        <w:ind w:firstLineChars="0" w:firstLine="0"/>
                      </w:pPr>
                      <w:r w:rsidRPr="00C726A0">
                        <w:rPr>
                          <w:rFonts w:ascii="宋体" w:hAnsi="宋体" w:hint="eastAsia"/>
                          <w:b/>
                          <w:spacing w:val="63"/>
                          <w:kern w:val="0"/>
                          <w:sz w:val="21"/>
                          <w:fitText w:val="886" w:id="832213760"/>
                        </w:rPr>
                        <w:t>分类</w:t>
                      </w:r>
                      <w:r w:rsidRPr="00C726A0">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1713611474"/>
                          <w:showingPlcHdr/>
                        </w:sdtPr>
                        <w:sdtEndPr/>
                        <w:sdtContent>
                          <w:r w:rsidRPr="005B6678">
                            <w:rPr>
                              <w:rFonts w:hint="eastAsia"/>
                              <w:b/>
                              <w:color w:val="FF0000"/>
                              <w:sz w:val="21"/>
                              <w:u w:val="single"/>
                            </w:rPr>
                            <w:t>TN82</w:t>
                          </w:r>
                        </w:sdtContent>
                      </w:sdt>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D246F1">
        <mc:AlternateContent>
          <mc:Choice Requires="wps">
            <w:drawing>
              <wp:anchor distT="0" distB="0" distL="114300" distR="114300" simplePos="0" relativeHeight="251657728" behindDoc="0" locked="0" layoutInCell="1" allowOverlap="1" wp14:anchorId="6DC45A4E" wp14:editId="665EFC7F">
                <wp:simplePos x="0" y="0"/>
                <wp:positionH relativeFrom="margin">
                  <wp:posOffset>3927475</wp:posOffset>
                </wp:positionH>
                <wp:positionV relativeFrom="margin">
                  <wp:posOffset>104140</wp:posOffset>
                </wp:positionV>
                <wp:extent cx="1623695" cy="612775"/>
                <wp:effectExtent l="0" t="0" r="14605" b="15875"/>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42999" w14:textId="463D359E" w:rsidR="00115290" w:rsidRDefault="00115290" w:rsidP="00CC4950">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958540001"/>
                              </w:sdtPr>
                              <w:sdtEndPr/>
                              <w:sdtContent>
                                <w:r>
                                  <w:rPr>
                                    <w:b/>
                                    <w:sz w:val="21"/>
                                    <w:u w:val="single"/>
                                  </w:rPr>
                                  <w:t>18011210413</w:t>
                                </w:r>
                              </w:sdtContent>
                            </w:sdt>
                            <w:r>
                              <w:rPr>
                                <w:rFonts w:hint="eastAsia"/>
                                <w:b/>
                                <w:sz w:val="21"/>
                                <w:u w:val="single"/>
                              </w:rPr>
                              <w:t xml:space="preserve"> </w:t>
                            </w:r>
                            <w:r w:rsidRPr="001930C0">
                              <w:rPr>
                                <w:b/>
                                <w:sz w:val="21"/>
                                <w:u w:val="single"/>
                              </w:rPr>
                              <w:t xml:space="preserve"> </w:t>
                            </w:r>
                          </w:p>
                          <w:p w14:paraId="5F9C8A2D" w14:textId="77777777" w:rsidR="00115290" w:rsidRDefault="00115290" w:rsidP="00CC4950">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575821713"/>
                                <w:showingPlcHdr/>
                                <w:dropDownList>
                                  <w:listItem w:value="选择一项。"/>
                                  <w:listItem w:displayText="秘密" w:value="秘密"/>
                                  <w:listItem w:displayText="公开" w:value="公开"/>
                                </w:dropDownList>
                              </w:sdtPr>
                              <w:sdtEndPr/>
                              <w:sdtContent>
                                <w:r>
                                  <w:rPr>
                                    <w:b/>
                                    <w:sz w:val="21"/>
                                    <w:u w:val="single"/>
                                  </w:rPr>
                                  <w:t xml:space="preserve"> </w:t>
                                </w:r>
                                <w:r w:rsidRPr="005B6678">
                                  <w:rPr>
                                    <w:rFonts w:hint="eastAsia"/>
                                    <w:b/>
                                    <w:color w:val="FF0000"/>
                                    <w:sz w:val="21"/>
                                    <w:u w:val="single"/>
                                  </w:rPr>
                                  <w:t>选择密级</w:t>
                                </w:r>
                                <w:r>
                                  <w:rPr>
                                    <w:b/>
                                    <w:sz w:val="21"/>
                                    <w:u w:val="single"/>
                                  </w:rPr>
                                  <w:t xml:space="preserve"> </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C45A4E" id="_x0000_s1030" type="#_x0000_t202" style="position:absolute;left:0;text-align:left;margin-left:309.25pt;margin-top:8.2pt;width:127.85pt;height:48.2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" filled="f" stroked="f">
                <v:textbox inset="0,0,0,0">
                  <w:txbxContent>
                    <w:p w14:paraId="2A642999" w14:textId="463D359E" w:rsidR="00115290" w:rsidRDefault="00115290" w:rsidP="00CC4950">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958540001"/>
                        </w:sdtPr>
                        <w:sdtEndPr/>
                        <w:sdtContent>
                          <w:r>
                            <w:rPr>
                              <w:b/>
                              <w:sz w:val="21"/>
                              <w:u w:val="single"/>
                            </w:rPr>
                            <w:t>18011210413</w:t>
                          </w:r>
                        </w:sdtContent>
                      </w:sdt>
                      <w:r>
                        <w:rPr>
                          <w:rFonts w:hint="eastAsia"/>
                          <w:b/>
                          <w:sz w:val="21"/>
                          <w:u w:val="single"/>
                        </w:rPr>
                        <w:t xml:space="preserve"> </w:t>
                      </w:r>
                      <w:r w:rsidRPr="001930C0">
                        <w:rPr>
                          <w:b/>
                          <w:sz w:val="21"/>
                          <w:u w:val="single"/>
                        </w:rPr>
                        <w:t xml:space="preserve"> </w:t>
                      </w:r>
                    </w:p>
                    <w:p w14:paraId="5F9C8A2D" w14:textId="77777777" w:rsidR="00115290" w:rsidRDefault="00115290" w:rsidP="00CC4950">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575821713"/>
                          <w:showingPlcHdr/>
                          <w:dropDownList>
                            <w:listItem w:value="选择一项。"/>
                            <w:listItem w:displayText="秘密" w:value="秘密"/>
                            <w:listItem w:displayText="公开" w:value="公开"/>
                          </w:dropDownList>
                        </w:sdtPr>
                        <w:sdtEndPr/>
                        <w:sdtContent>
                          <w:r>
                            <w:rPr>
                              <w:b/>
                              <w:sz w:val="21"/>
                              <w:u w:val="single"/>
                            </w:rPr>
                            <w:t xml:space="preserve"> </w:t>
                          </w:r>
                          <w:r w:rsidRPr="005B6678">
                            <w:rPr>
                              <w:rFonts w:hint="eastAsia"/>
                              <w:b/>
                              <w:color w:val="FF0000"/>
                              <w:sz w:val="21"/>
                              <w:u w:val="single"/>
                            </w:rPr>
                            <w:t>选择密级</w:t>
                          </w:r>
                          <w:r>
                            <w:rPr>
                              <w:b/>
                              <w:sz w:val="21"/>
                              <w:u w:val="single"/>
                            </w:rPr>
                            <w:t xml:space="preserve"> </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FE13D0">
        <mc:AlternateContent>
          <mc:Choice Requires="wps">
            <w:drawing>
              <wp:anchor distT="0" distB="0" distL="114300" distR="114300" simplePos="0" relativeHeight="251658752" behindDoc="0" locked="0" layoutInCell="1" allowOverlap="1" wp14:anchorId="0669ACA9" wp14:editId="1F117E27">
                <wp:simplePos x="0" y="0"/>
                <wp:positionH relativeFrom="margin">
                  <wp:posOffset>6350</wp:posOffset>
                </wp:positionH>
                <wp:positionV relativeFrom="margin">
                  <wp:posOffset>1444625</wp:posOffset>
                </wp:positionV>
                <wp:extent cx="5579745" cy="1624330"/>
                <wp:effectExtent l="0" t="0" r="1905" b="1397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2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F0219" w14:textId="77777777" w:rsidR="00115290" w:rsidRPr="001930C0" w:rsidRDefault="00115290" w:rsidP="00231943">
                            <w:pPr>
                              <w:pStyle w:val="af"/>
                              <w:spacing w:line="600" w:lineRule="exact"/>
                              <w:jc w:val="center"/>
                              <w:rPr>
                                <w:rFonts w:eastAsia="黑体"/>
                                <w:b/>
                                <w:sz w:val="52"/>
                                <w:szCs w:val="52"/>
                              </w:rPr>
                            </w:pPr>
                            <w:r w:rsidRPr="001930C0">
                              <w:rPr>
                                <w:rFonts w:eastAsia="黑体"/>
                                <w:b/>
                                <w:sz w:val="52"/>
                                <w:szCs w:val="52"/>
                              </w:rPr>
                              <w:t>西安电子科技大学</w:t>
                            </w:r>
                          </w:p>
                          <w:p w14:paraId="1150449D" w14:textId="77777777" w:rsidR="00115290" w:rsidRPr="001930C0" w:rsidRDefault="00115290" w:rsidP="00231943">
                            <w:pPr>
                              <w:pStyle w:val="af"/>
                              <w:spacing w:line="600" w:lineRule="exact"/>
                              <w:jc w:val="center"/>
                              <w:rPr>
                                <w:sz w:val="44"/>
                                <w:szCs w:val="44"/>
                              </w:rPr>
                            </w:pPr>
                          </w:p>
                          <w:p w14:paraId="4F64F21B" w14:textId="77777777" w:rsidR="00115290" w:rsidRPr="001930C0" w:rsidRDefault="00115290" w:rsidP="00231943">
                            <w:pPr>
                              <w:pStyle w:val="af"/>
                              <w:spacing w:line="600" w:lineRule="exact"/>
                              <w:jc w:val="center"/>
                              <w:rPr>
                                <w:sz w:val="44"/>
                                <w:szCs w:val="44"/>
                              </w:rPr>
                            </w:pPr>
                          </w:p>
                          <w:p w14:paraId="6EA8E30D" w14:textId="77777777" w:rsidR="00115290" w:rsidRPr="00FA3F36" w:rsidRDefault="00115290" w:rsidP="00231943">
                            <w:pPr>
                              <w:pStyle w:val="af"/>
                              <w:spacing w:line="600" w:lineRule="exact"/>
                              <w:jc w:val="center"/>
                              <w:rPr>
                                <w:b/>
                                <w:sz w:val="48"/>
                                <w:szCs w:val="48"/>
                              </w:rPr>
                            </w:pPr>
                            <w:r w:rsidRPr="00CF5D12">
                              <w:rPr>
                                <w:rFonts w:hint="eastAsia"/>
                                <w:b/>
                                <w:sz w:val="48"/>
                                <w:szCs w:val="48"/>
                              </w:rPr>
                              <w:t>硕士学位</w:t>
                            </w:r>
                            <w:r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69ACA9" id="_x0000_s1031" type="#_x0000_t202" style="position:absolute;left:0;text-align:left;margin-left:.5pt;margin-top:113.75pt;width:439.35pt;height:127.9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" filled="f" stroked="f">
                <v:textbox inset="0,0,0,0">
                  <w:txbxContent>
                    <w:p w14:paraId="288F0219" w14:textId="77777777" w:rsidR="00115290" w:rsidRPr="001930C0" w:rsidRDefault="00115290" w:rsidP="00231943">
                      <w:pPr>
                        <w:pStyle w:val="af"/>
                        <w:spacing w:line="600" w:lineRule="exact"/>
                        <w:jc w:val="center"/>
                        <w:rPr>
                          <w:rFonts w:eastAsia="黑体"/>
                          <w:b/>
                          <w:sz w:val="52"/>
                          <w:szCs w:val="52"/>
                        </w:rPr>
                      </w:pPr>
                      <w:r w:rsidRPr="001930C0">
                        <w:rPr>
                          <w:rFonts w:eastAsia="黑体"/>
                          <w:b/>
                          <w:sz w:val="52"/>
                          <w:szCs w:val="52"/>
                        </w:rPr>
                        <w:t>西安电子科技大学</w:t>
                      </w:r>
                    </w:p>
                    <w:p w14:paraId="1150449D" w14:textId="77777777" w:rsidR="00115290" w:rsidRPr="001930C0" w:rsidRDefault="00115290" w:rsidP="00231943">
                      <w:pPr>
                        <w:pStyle w:val="af"/>
                        <w:spacing w:line="600" w:lineRule="exact"/>
                        <w:jc w:val="center"/>
                        <w:rPr>
                          <w:sz w:val="44"/>
                          <w:szCs w:val="44"/>
                        </w:rPr>
                      </w:pPr>
                    </w:p>
                    <w:p w14:paraId="4F64F21B" w14:textId="77777777" w:rsidR="00115290" w:rsidRPr="001930C0" w:rsidRDefault="00115290" w:rsidP="00231943">
                      <w:pPr>
                        <w:pStyle w:val="af"/>
                        <w:spacing w:line="600" w:lineRule="exact"/>
                        <w:jc w:val="center"/>
                        <w:rPr>
                          <w:sz w:val="44"/>
                          <w:szCs w:val="44"/>
                        </w:rPr>
                      </w:pPr>
                    </w:p>
                    <w:p w14:paraId="6EA8E30D" w14:textId="77777777" w:rsidR="00115290" w:rsidRPr="00FA3F36" w:rsidRDefault="00115290" w:rsidP="00231943">
                      <w:pPr>
                        <w:pStyle w:val="af"/>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mc:Fallback>
        </mc:AlternateContent>
      </w:r>
      <w:r w:rsidR="00FE13D0">
        <mc:AlternateContent>
          <mc:Choice Requires="wps">
            <w:drawing>
              <wp:anchor distT="0" distB="0" distL="114300" distR="114300" simplePos="0" relativeHeight="251659776" behindDoc="0" locked="0" layoutInCell="1" allowOverlap="1" wp14:anchorId="7D215ED4" wp14:editId="043FE1DB">
                <wp:simplePos x="0" y="0"/>
                <wp:positionH relativeFrom="margin">
                  <wp:posOffset>1620520</wp:posOffset>
                </wp:positionH>
                <wp:positionV relativeFrom="margin">
                  <wp:posOffset>5757545</wp:posOffset>
                </wp:positionV>
                <wp:extent cx="3248025" cy="3098165"/>
                <wp:effectExtent l="0" t="0" r="9525" b="6985"/>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098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45F8" w14:textId="42F52EF2" w:rsidR="00115290" w:rsidRDefault="00115290" w:rsidP="00231943">
                            <w:pPr>
                              <w:pStyle w:val="af"/>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1583600476"/>
                                <w:lock w:val="sdtLocked"/>
                              </w:sdtPr>
                              <w:sdtEndPr/>
                              <w:sdtContent>
                                <w:r>
                                  <w:rPr>
                                    <w:rFonts w:hint="eastAsia"/>
                                    <w:sz w:val="28"/>
                                    <w:szCs w:val="28"/>
                                  </w:rPr>
                                  <w:t>庞</w:t>
                                </w:r>
                                <w:r>
                                  <w:rPr>
                                    <w:sz w:val="28"/>
                                    <w:szCs w:val="28"/>
                                  </w:rPr>
                                  <w:t>晖</w:t>
                                </w:r>
                              </w:sdtContent>
                            </w:sdt>
                          </w:p>
                          <w:p w14:paraId="25BCFE3B" w14:textId="5C6C300A" w:rsidR="00115290" w:rsidRDefault="00115290" w:rsidP="0023194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465818883"/>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电子与通信工程</w:t>
                                </w:r>
                              </w:sdtContent>
                            </w:sdt>
                          </w:p>
                          <w:p w14:paraId="5E71EDAE" w14:textId="52AD6474" w:rsidR="00115290" w:rsidRDefault="00115290" w:rsidP="0023194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206393695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53B81AA8" w14:textId="5750FB9E" w:rsidR="00115290" w:rsidRPr="003C3068" w:rsidRDefault="00115290" w:rsidP="002A262F">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680168328"/>
                                <w:text/>
                              </w:sdtPr>
                              <w:sdtEndPr>
                                <w:rPr>
                                  <w:rFonts w:hint="default"/>
                                </w:rPr>
                              </w:sdtEndPr>
                              <w:sdtContent>
                                <w:r>
                                  <w:rPr>
                                    <w:rFonts w:hint="eastAsia"/>
                                    <w:sz w:val="28"/>
                                    <w:szCs w:val="28"/>
                                  </w:rPr>
                                  <w:t>沈中</w:t>
                                </w:r>
                                <w:r>
                                  <w:rPr>
                                    <w:rFonts w:hint="eastAsia"/>
                                    <w:sz w:val="28"/>
                                    <w:szCs w:val="28"/>
                                  </w:rPr>
                                  <w:t xml:space="preserve"> </w:t>
                                </w:r>
                              </w:sdtContent>
                            </w:sdt>
                            <w:sdt>
                              <w:sdtPr>
                                <w:rPr>
                                  <w:rFonts w:hint="eastAsia"/>
                                  <w:sz w:val="28"/>
                                  <w:szCs w:val="28"/>
                                </w:rPr>
                                <w:alias w:val="职称"/>
                                <w:tag w:val="职称"/>
                                <w:id w:val="769670462"/>
                                <w:dropDownList>
                                  <w:listItem w:value="选择一项。"/>
                                  <w:listItem w:displayText="教授" w:value="教授"/>
                                  <w:listItem w:displayText="副教授" w:value="副教授"/>
                                </w:dropDownList>
                              </w:sdtPr>
                              <w:sdtEndPr/>
                              <w:sdtContent>
                                <w:r>
                                  <w:rPr>
                                    <w:rFonts w:hint="eastAsia"/>
                                    <w:sz w:val="28"/>
                                    <w:szCs w:val="28"/>
                                  </w:rPr>
                                  <w:t>副教授</w:t>
                                </w:r>
                              </w:sdtContent>
                            </w:sdt>
                          </w:p>
                          <w:p w14:paraId="58E36ED4" w14:textId="691C6FE6" w:rsidR="00115290" w:rsidRDefault="00115290" w:rsidP="002A262F">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1109592299"/>
                                <w:text/>
                              </w:sdtPr>
                              <w:sdtEndPr>
                                <w:rPr>
                                  <w:rFonts w:hint="default"/>
                                </w:rPr>
                              </w:sdtEndPr>
                              <w:sdtContent>
                                <w:r>
                                  <w:rPr>
                                    <w:rFonts w:hint="eastAsia"/>
                                    <w:sz w:val="28"/>
                                    <w:szCs w:val="28"/>
                                  </w:rPr>
                                  <w:t>何清素</w:t>
                                </w:r>
                              </w:sdtContent>
                            </w:sdt>
                            <w:r>
                              <w:rPr>
                                <w:rFonts w:hint="eastAsia"/>
                                <w:sz w:val="28"/>
                                <w:szCs w:val="28"/>
                              </w:rPr>
                              <w:t xml:space="preserve"> </w:t>
                            </w:r>
                            <w:sdt>
                              <w:sdtPr>
                                <w:rPr>
                                  <w:rFonts w:hint="eastAsia"/>
                                  <w:sz w:val="28"/>
                                  <w:szCs w:val="28"/>
                                </w:rPr>
                                <w:alias w:val="职称"/>
                                <w:tag w:val="职称"/>
                                <w:id w:val="1107075487"/>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281FA604" w14:textId="5C72507E" w:rsidR="00115290" w:rsidRPr="001D2BFF" w:rsidRDefault="00115290" w:rsidP="0023194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204474675"/>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dropDownList>
                              </w:sdtPr>
                              <w:sdtEndPr/>
                              <w:sdtContent>
                                <w:r>
                                  <w:rPr>
                                    <w:rFonts w:hint="eastAsia"/>
                                    <w:sz w:val="28"/>
                                    <w:szCs w:val="28"/>
                                  </w:rPr>
                                  <w:t>通信工程学院</w:t>
                                </w:r>
                              </w:sdtContent>
                            </w:sdt>
                          </w:p>
                          <w:p w14:paraId="6130A99D" w14:textId="12D2134C" w:rsidR="00115290" w:rsidRPr="00321B33" w:rsidRDefault="00115290" w:rsidP="0023194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85922908"/>
                                <w:date w:fullDate="2021-06-01T00:00:00Z">
                                  <w:dateFormat w:val="yyyy年M月"/>
                                  <w:lid w:val="zh-CN"/>
                                  <w:storeMappedDataAs w:val="dateTime"/>
                                  <w:calendar w:val="gregorian"/>
                                </w:date>
                              </w:sdtPr>
                              <w:sdtEndPr/>
                              <w:sdtContent>
                                <w:r>
                                  <w:rPr>
                                    <w:rFonts w:hint="eastAsia"/>
                                    <w:sz w:val="28"/>
                                    <w:szCs w:val="28"/>
                                  </w:rPr>
                                  <w:t>2021</w:t>
                                </w:r>
                                <w:r>
                                  <w:rPr>
                                    <w:rFonts w:hint="eastAsia"/>
                                    <w:sz w:val="28"/>
                                    <w:szCs w:val="28"/>
                                  </w:rPr>
                                  <w:t>年</w:t>
                                </w:r>
                                <w:r>
                                  <w:rPr>
                                    <w:rFonts w:hint="eastAsia"/>
                                    <w:sz w:val="28"/>
                                    <w:szCs w:val="28"/>
                                  </w:rPr>
                                  <w:t>6</w:t>
                                </w:r>
                                <w:r>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215ED4" id="_x0000_s1032" type="#_x0000_t202" style="position:absolute;left:0;text-align:left;margin-left:127.6pt;margin-top:453.35pt;width:255.75pt;height:243.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" filled="f" stroked="f">
                <v:textbox inset="0,0,0,0">
                  <w:txbxContent>
                    <w:p w14:paraId="15C445F8" w14:textId="42F52EF2" w:rsidR="00115290" w:rsidRDefault="00115290" w:rsidP="00231943">
                      <w:pPr>
                        <w:pStyle w:val="af"/>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1583600476"/>
                          <w:lock w:val="sdtLocked"/>
                        </w:sdtPr>
                        <w:sdtEndPr/>
                        <w:sdtContent>
                          <w:r>
                            <w:rPr>
                              <w:rFonts w:hint="eastAsia"/>
                              <w:sz w:val="28"/>
                              <w:szCs w:val="28"/>
                            </w:rPr>
                            <w:t>庞</w:t>
                          </w:r>
                          <w:r>
                            <w:rPr>
                              <w:sz w:val="28"/>
                              <w:szCs w:val="28"/>
                            </w:rPr>
                            <w:t>晖</w:t>
                          </w:r>
                        </w:sdtContent>
                      </w:sdt>
                    </w:p>
                    <w:p w14:paraId="25BCFE3B" w14:textId="5C6C300A" w:rsidR="00115290" w:rsidRDefault="00115290" w:rsidP="0023194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465818883"/>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电子与通信工程</w:t>
                          </w:r>
                        </w:sdtContent>
                      </w:sdt>
                    </w:p>
                    <w:p w14:paraId="5E71EDAE" w14:textId="52AD6474" w:rsidR="00115290" w:rsidRDefault="00115290" w:rsidP="0023194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206393695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53B81AA8" w14:textId="5750FB9E" w:rsidR="00115290" w:rsidRPr="003C3068" w:rsidRDefault="00115290" w:rsidP="002A262F">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680168328"/>
                          <w:text/>
                        </w:sdtPr>
                        <w:sdtEndPr>
                          <w:rPr>
                            <w:rFonts w:hint="default"/>
                          </w:rPr>
                        </w:sdtEndPr>
                        <w:sdtContent>
                          <w:r>
                            <w:rPr>
                              <w:rFonts w:hint="eastAsia"/>
                              <w:sz w:val="28"/>
                              <w:szCs w:val="28"/>
                            </w:rPr>
                            <w:t>沈中</w:t>
                          </w:r>
                          <w:r>
                            <w:rPr>
                              <w:rFonts w:hint="eastAsia"/>
                              <w:sz w:val="28"/>
                              <w:szCs w:val="28"/>
                            </w:rPr>
                            <w:t xml:space="preserve"> </w:t>
                          </w:r>
                        </w:sdtContent>
                      </w:sdt>
                      <w:sdt>
                        <w:sdtPr>
                          <w:rPr>
                            <w:rFonts w:hint="eastAsia"/>
                            <w:sz w:val="28"/>
                            <w:szCs w:val="28"/>
                          </w:rPr>
                          <w:alias w:val="职称"/>
                          <w:tag w:val="职称"/>
                          <w:id w:val="769670462"/>
                          <w:dropDownList>
                            <w:listItem w:value="选择一项。"/>
                            <w:listItem w:displayText="教授" w:value="教授"/>
                            <w:listItem w:displayText="副教授" w:value="副教授"/>
                          </w:dropDownList>
                        </w:sdtPr>
                        <w:sdtEndPr/>
                        <w:sdtContent>
                          <w:r>
                            <w:rPr>
                              <w:rFonts w:hint="eastAsia"/>
                              <w:sz w:val="28"/>
                              <w:szCs w:val="28"/>
                            </w:rPr>
                            <w:t>副教授</w:t>
                          </w:r>
                        </w:sdtContent>
                      </w:sdt>
                    </w:p>
                    <w:p w14:paraId="58E36ED4" w14:textId="691C6FE6" w:rsidR="00115290" w:rsidRDefault="00115290" w:rsidP="002A262F">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1109592299"/>
                          <w:text/>
                        </w:sdtPr>
                        <w:sdtEndPr>
                          <w:rPr>
                            <w:rFonts w:hint="default"/>
                          </w:rPr>
                        </w:sdtEndPr>
                        <w:sdtContent>
                          <w:r>
                            <w:rPr>
                              <w:rFonts w:hint="eastAsia"/>
                              <w:sz w:val="28"/>
                              <w:szCs w:val="28"/>
                            </w:rPr>
                            <w:t>何清素</w:t>
                          </w:r>
                        </w:sdtContent>
                      </w:sdt>
                      <w:r>
                        <w:rPr>
                          <w:rFonts w:hint="eastAsia"/>
                          <w:sz w:val="28"/>
                          <w:szCs w:val="28"/>
                        </w:rPr>
                        <w:t xml:space="preserve"> </w:t>
                      </w:r>
                      <w:sdt>
                        <w:sdtPr>
                          <w:rPr>
                            <w:rFonts w:hint="eastAsia"/>
                            <w:sz w:val="28"/>
                            <w:szCs w:val="28"/>
                          </w:rPr>
                          <w:alias w:val="职称"/>
                          <w:tag w:val="职称"/>
                          <w:id w:val="1107075487"/>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281FA604" w14:textId="5C72507E" w:rsidR="00115290" w:rsidRPr="001D2BFF" w:rsidRDefault="00115290" w:rsidP="0023194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204474675"/>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dropDownList>
                        </w:sdtPr>
                        <w:sdtEndPr/>
                        <w:sdtContent>
                          <w:r>
                            <w:rPr>
                              <w:rFonts w:hint="eastAsia"/>
                              <w:sz w:val="28"/>
                              <w:szCs w:val="28"/>
                            </w:rPr>
                            <w:t>通信工程学院</w:t>
                          </w:r>
                        </w:sdtContent>
                      </w:sdt>
                    </w:p>
                    <w:p w14:paraId="6130A99D" w14:textId="12D2134C" w:rsidR="00115290" w:rsidRPr="00321B33" w:rsidRDefault="00115290" w:rsidP="0023194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85922908"/>
                          <w:date w:fullDate="2021-06-01T00:00:00Z">
                            <w:dateFormat w:val="yyyy年M月"/>
                            <w:lid w:val="zh-CN"/>
                            <w:storeMappedDataAs w:val="dateTime"/>
                            <w:calendar w:val="gregorian"/>
                          </w:date>
                        </w:sdtPr>
                        <w:sdtEndPr/>
                        <w:sdtContent>
                          <w:r>
                            <w:rPr>
                              <w:rFonts w:hint="eastAsia"/>
                              <w:sz w:val="28"/>
                              <w:szCs w:val="28"/>
                            </w:rPr>
                            <w:t>2021</w:t>
                          </w:r>
                          <w:r>
                            <w:rPr>
                              <w:rFonts w:hint="eastAsia"/>
                              <w:sz w:val="28"/>
                              <w:szCs w:val="28"/>
                            </w:rPr>
                            <w:t>年</w:t>
                          </w:r>
                          <w:r>
                            <w:rPr>
                              <w:rFonts w:hint="eastAsia"/>
                              <w:sz w:val="28"/>
                              <w:szCs w:val="28"/>
                            </w:rPr>
                            <w:t>6</w:t>
                          </w:r>
                          <w:r>
                            <w:rPr>
                              <w:rFonts w:hint="eastAsia"/>
                              <w:sz w:val="28"/>
                              <w:szCs w:val="28"/>
                            </w:rPr>
                            <w:t>月</w:t>
                          </w:r>
                        </w:sdtContent>
                      </w:sdt>
                    </w:p>
                  </w:txbxContent>
                </v:textbox>
                <w10:wrap anchorx="margin" anchory="margin"/>
              </v:shape>
            </w:pict>
          </mc:Fallback>
        </mc:AlternateContent>
      </w:r>
      <w:r w:rsidR="001C1356" w:rsidRPr="00B97D34">
        <w:rPr>
          <w:sz w:val="21"/>
        </w:rPr>
        <w:br w:type="page"/>
      </w:r>
    </w:p>
    <w:p w14:paraId="0B7F0FF9" w14:textId="77777777" w:rsidR="001C1356" w:rsidRDefault="001C1356" w:rsidP="00231943">
      <w:pPr>
        <w:autoSpaceDE w:val="0"/>
        <w:autoSpaceDN w:val="0"/>
        <w:adjustRightInd w:val="0"/>
        <w:ind w:firstLineChars="0" w:firstLine="0"/>
        <w:rPr>
          <w:sz w:val="21"/>
          <w:u w:val="single"/>
        </w:rPr>
      </w:pPr>
    </w:p>
    <w:p w14:paraId="24948446" w14:textId="77777777" w:rsidR="000923C4" w:rsidRPr="00231943" w:rsidRDefault="000923C4" w:rsidP="00231943">
      <w:pPr>
        <w:autoSpaceDE w:val="0"/>
        <w:autoSpaceDN w:val="0"/>
        <w:adjustRightInd w:val="0"/>
        <w:ind w:firstLineChars="0" w:firstLine="0"/>
        <w:rPr>
          <w:sz w:val="21"/>
          <w:u w:val="single"/>
        </w:rPr>
        <w:sectPr w:rsidR="000923C4" w:rsidRPr="00231943" w:rsidSect="00D82C8C">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70A32979" w14:textId="77777777" w:rsidR="00A603A6" w:rsidRDefault="005B1D96" w:rsidP="005B1D96">
      <w:pPr>
        <w:spacing w:line="600" w:lineRule="exact"/>
        <w:ind w:firstLineChars="0" w:firstLine="0"/>
        <w:rPr>
          <w:b/>
          <w:bCs/>
          <w:sz w:val="28"/>
        </w:rPr>
      </w:pP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r>
        <w:lastRenderedPageBreak/>
        <mc:AlternateContent>
          <mc:Choice Requires="wps">
            <w:drawing>
              <wp:anchor distT="0" distB="0" distL="114300" distR="114300" simplePos="0" relativeHeight="251660800" behindDoc="0" locked="0" layoutInCell="1" allowOverlap="1" wp14:anchorId="21C84555" wp14:editId="1B189F41">
                <wp:simplePos x="0" y="0"/>
                <wp:positionH relativeFrom="margin">
                  <wp:posOffset>-15240</wp:posOffset>
                </wp:positionH>
                <wp:positionV relativeFrom="margin">
                  <wp:posOffset>-14432</wp:posOffset>
                </wp:positionV>
                <wp:extent cx="5579745" cy="1259840"/>
                <wp:effectExtent l="0" t="0" r="1905" b="1651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199FE" w14:textId="73F0C323" w:rsidR="00115290" w:rsidRDefault="00115290" w:rsidP="00FD604B">
                            <w:pPr>
                              <w:pStyle w:val="af"/>
                              <w:spacing w:line="600" w:lineRule="exact"/>
                              <w:jc w:val="center"/>
                              <w:rPr>
                                <w:b/>
                                <w:bCs/>
                                <w:sz w:val="44"/>
                                <w:szCs w:val="44"/>
                              </w:rPr>
                            </w:pPr>
                            <w:r>
                              <w:rPr>
                                <w:rFonts w:hint="eastAsia"/>
                                <w:b/>
                                <w:bCs/>
                                <w:sz w:val="44"/>
                                <w:szCs w:val="44"/>
                              </w:rPr>
                              <w:t>O</w:t>
                            </w:r>
                            <w:r>
                              <w:rPr>
                                <w:b/>
                                <w:bCs/>
                                <w:sz w:val="44"/>
                                <w:szCs w:val="44"/>
                              </w:rPr>
                              <w:t>n Deep Learning-Based Polar codes Decoding</w:t>
                            </w:r>
                          </w:p>
                          <w:p w14:paraId="3F3D7153" w14:textId="77777777" w:rsidR="00115290" w:rsidRDefault="00115290" w:rsidP="00A603A6">
                            <w:pPr>
                              <w:ind w:firstLine="480"/>
                            </w:pPr>
                          </w:p>
                          <w:p w14:paraId="33316501" w14:textId="77777777" w:rsidR="00115290" w:rsidRDefault="00115290" w:rsidP="00A603A6">
                            <w:pPr>
                              <w:ind w:firstLine="480"/>
                            </w:pPr>
                          </w:p>
                          <w:p w14:paraId="08FCA7C4" w14:textId="77777777" w:rsidR="00115290" w:rsidRDefault="00115290" w:rsidP="00A603A6">
                            <w:pPr>
                              <w:ind w:firstLine="480"/>
                            </w:pPr>
                          </w:p>
                          <w:p w14:paraId="5FBCB9DB" w14:textId="77777777" w:rsidR="00115290" w:rsidRDefault="00115290" w:rsidP="00A603A6">
                            <w:pPr>
                              <w:ind w:firstLine="480"/>
                            </w:pPr>
                          </w:p>
                          <w:p w14:paraId="6632F47A" w14:textId="77777777" w:rsidR="00115290" w:rsidRDefault="00115290" w:rsidP="00A603A6">
                            <w:pPr>
                              <w:ind w:firstLine="480"/>
                            </w:pPr>
                          </w:p>
                          <w:p w14:paraId="4BD9D811" w14:textId="77777777" w:rsidR="00115290" w:rsidRDefault="00115290" w:rsidP="00A603A6">
                            <w:pPr>
                              <w:ind w:firstLine="480"/>
                            </w:pPr>
                          </w:p>
                          <w:p w14:paraId="7F42E5A7" w14:textId="77777777" w:rsidR="00115290" w:rsidRDefault="00115290" w:rsidP="00A603A6">
                            <w:pPr>
                              <w:ind w:firstLine="480"/>
                            </w:pPr>
                          </w:p>
                          <w:p w14:paraId="447143EF" w14:textId="77777777" w:rsidR="00115290" w:rsidRDefault="00115290" w:rsidP="00A603A6">
                            <w:pPr>
                              <w:ind w:firstLine="480"/>
                            </w:pPr>
                          </w:p>
                          <w:p w14:paraId="484802DD" w14:textId="77777777" w:rsidR="00115290" w:rsidRDefault="00115290" w:rsidP="00A603A6">
                            <w:pPr>
                              <w:ind w:firstLine="480"/>
                            </w:pPr>
                          </w:p>
                          <w:p w14:paraId="0DA2A65D" w14:textId="77777777" w:rsidR="00115290" w:rsidRDefault="00115290" w:rsidP="00A603A6">
                            <w:pPr>
                              <w:ind w:firstLine="480"/>
                            </w:pPr>
                          </w:p>
                          <w:p w14:paraId="33D4FB9A" w14:textId="77777777" w:rsidR="00115290" w:rsidRDefault="00115290" w:rsidP="00A603A6">
                            <w:pPr>
                              <w:ind w:firstLine="480"/>
                            </w:pPr>
                          </w:p>
                          <w:p w14:paraId="0CC5172B" w14:textId="77777777" w:rsidR="00115290" w:rsidRDefault="00115290" w:rsidP="00A603A6">
                            <w:pPr>
                              <w:ind w:firstLine="480"/>
                            </w:pPr>
                          </w:p>
                          <w:p w14:paraId="00168665" w14:textId="77777777" w:rsidR="00115290" w:rsidRDefault="00115290" w:rsidP="00A603A6">
                            <w:pPr>
                              <w:ind w:firstLine="480"/>
                            </w:pPr>
                          </w:p>
                          <w:p w14:paraId="7B2E85E3" w14:textId="77777777" w:rsidR="00115290" w:rsidRDefault="00115290" w:rsidP="00A603A6">
                            <w:pPr>
                              <w:ind w:firstLine="480"/>
                            </w:pPr>
                          </w:p>
                          <w:p w14:paraId="42D35452" w14:textId="77777777" w:rsidR="00115290" w:rsidRDefault="00115290" w:rsidP="00A603A6">
                            <w:pPr>
                              <w:ind w:firstLine="480"/>
                            </w:pPr>
                          </w:p>
                          <w:p w14:paraId="4056A2D5" w14:textId="77777777" w:rsidR="00115290" w:rsidRPr="00A603A6" w:rsidRDefault="00115290" w:rsidP="00A603A6">
                            <w:pPr>
                              <w:ind w:firstLine="48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C84555" id="_x0000_s1033" type="#_x0000_t202" style="position:absolute;left:0;text-align:left;margin-left:-1.2pt;margin-top:-1.15pt;width:439.35pt;height:99.2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" filled="f" stroked="f">
                <v:textbox inset="0,0,0,0">
                  <w:txbxContent>
                    <w:p w14:paraId="15C199FE" w14:textId="73F0C323" w:rsidR="00115290" w:rsidRDefault="00115290" w:rsidP="00FD604B">
                      <w:pPr>
                        <w:pStyle w:val="af"/>
                        <w:spacing w:line="600" w:lineRule="exact"/>
                        <w:jc w:val="center"/>
                        <w:rPr>
                          <w:b/>
                          <w:bCs/>
                          <w:sz w:val="44"/>
                          <w:szCs w:val="44"/>
                        </w:rPr>
                      </w:pPr>
                      <w:r>
                        <w:rPr>
                          <w:rFonts w:hint="eastAsia"/>
                          <w:b/>
                          <w:bCs/>
                          <w:sz w:val="44"/>
                          <w:szCs w:val="44"/>
                        </w:rPr>
                        <w:t>O</w:t>
                      </w:r>
                      <w:r>
                        <w:rPr>
                          <w:b/>
                          <w:bCs/>
                          <w:sz w:val="44"/>
                          <w:szCs w:val="44"/>
                        </w:rPr>
                        <w:t>n Deep Learning-Based Polar codes Decoding</w:t>
                      </w:r>
                    </w:p>
                    <w:p w14:paraId="3F3D7153" w14:textId="77777777" w:rsidR="00115290" w:rsidRDefault="00115290" w:rsidP="00A603A6">
                      <w:pPr>
                        <w:ind w:firstLine="480"/>
                      </w:pPr>
                    </w:p>
                    <w:p w14:paraId="33316501" w14:textId="77777777" w:rsidR="00115290" w:rsidRDefault="00115290" w:rsidP="00A603A6">
                      <w:pPr>
                        <w:ind w:firstLine="480"/>
                      </w:pPr>
                    </w:p>
                    <w:p w14:paraId="08FCA7C4" w14:textId="77777777" w:rsidR="00115290" w:rsidRDefault="00115290" w:rsidP="00A603A6">
                      <w:pPr>
                        <w:ind w:firstLine="480"/>
                      </w:pPr>
                    </w:p>
                    <w:p w14:paraId="5FBCB9DB" w14:textId="77777777" w:rsidR="00115290" w:rsidRDefault="00115290" w:rsidP="00A603A6">
                      <w:pPr>
                        <w:ind w:firstLine="480"/>
                      </w:pPr>
                    </w:p>
                    <w:p w14:paraId="6632F47A" w14:textId="77777777" w:rsidR="00115290" w:rsidRDefault="00115290" w:rsidP="00A603A6">
                      <w:pPr>
                        <w:ind w:firstLine="480"/>
                      </w:pPr>
                    </w:p>
                    <w:p w14:paraId="4BD9D811" w14:textId="77777777" w:rsidR="00115290" w:rsidRDefault="00115290" w:rsidP="00A603A6">
                      <w:pPr>
                        <w:ind w:firstLine="480"/>
                      </w:pPr>
                    </w:p>
                    <w:p w14:paraId="7F42E5A7" w14:textId="77777777" w:rsidR="00115290" w:rsidRDefault="00115290" w:rsidP="00A603A6">
                      <w:pPr>
                        <w:ind w:firstLine="480"/>
                      </w:pPr>
                    </w:p>
                    <w:p w14:paraId="447143EF" w14:textId="77777777" w:rsidR="00115290" w:rsidRDefault="00115290" w:rsidP="00A603A6">
                      <w:pPr>
                        <w:ind w:firstLine="480"/>
                      </w:pPr>
                    </w:p>
                    <w:p w14:paraId="484802DD" w14:textId="77777777" w:rsidR="00115290" w:rsidRDefault="00115290" w:rsidP="00A603A6">
                      <w:pPr>
                        <w:ind w:firstLine="480"/>
                      </w:pPr>
                    </w:p>
                    <w:p w14:paraId="0DA2A65D" w14:textId="77777777" w:rsidR="00115290" w:rsidRDefault="00115290" w:rsidP="00A603A6">
                      <w:pPr>
                        <w:ind w:firstLine="480"/>
                      </w:pPr>
                    </w:p>
                    <w:p w14:paraId="33D4FB9A" w14:textId="77777777" w:rsidR="00115290" w:rsidRDefault="00115290" w:rsidP="00A603A6">
                      <w:pPr>
                        <w:ind w:firstLine="480"/>
                      </w:pPr>
                    </w:p>
                    <w:p w14:paraId="0CC5172B" w14:textId="77777777" w:rsidR="00115290" w:rsidRDefault="00115290" w:rsidP="00A603A6">
                      <w:pPr>
                        <w:ind w:firstLine="480"/>
                      </w:pPr>
                    </w:p>
                    <w:p w14:paraId="00168665" w14:textId="77777777" w:rsidR="00115290" w:rsidRDefault="00115290" w:rsidP="00A603A6">
                      <w:pPr>
                        <w:ind w:firstLine="480"/>
                      </w:pPr>
                    </w:p>
                    <w:p w14:paraId="7B2E85E3" w14:textId="77777777" w:rsidR="00115290" w:rsidRDefault="00115290" w:rsidP="00A603A6">
                      <w:pPr>
                        <w:ind w:firstLine="480"/>
                      </w:pPr>
                    </w:p>
                    <w:p w14:paraId="42D35452" w14:textId="77777777" w:rsidR="00115290" w:rsidRDefault="00115290" w:rsidP="00A603A6">
                      <w:pPr>
                        <w:ind w:firstLine="480"/>
                      </w:pPr>
                    </w:p>
                    <w:p w14:paraId="4056A2D5" w14:textId="77777777" w:rsidR="00115290" w:rsidRPr="00A603A6" w:rsidRDefault="00115290" w:rsidP="00A603A6">
                      <w:pPr>
                        <w:ind w:firstLine="480"/>
                      </w:pPr>
                    </w:p>
                  </w:txbxContent>
                </v:textbox>
                <w10:wrap anchorx="margin" anchory="margin"/>
              </v:shape>
            </w:pict>
          </mc:Fallback>
        </mc:AlternateContent>
      </w:r>
      <w:r w:rsidR="00C726A0">
        <mc:AlternateContent>
          <mc:Choice Requires="wps">
            <w:drawing>
              <wp:anchor distT="0" distB="0" distL="114300" distR="114300" simplePos="0" relativeHeight="251666944" behindDoc="0" locked="0" layoutInCell="1" allowOverlap="1" wp14:anchorId="1AA23E22" wp14:editId="5D3656B2">
                <wp:simplePos x="0" y="0"/>
                <wp:positionH relativeFrom="margin">
                  <wp:posOffset>598315</wp:posOffset>
                </wp:positionH>
                <wp:positionV relativeFrom="margin">
                  <wp:posOffset>7241540</wp:posOffset>
                </wp:positionV>
                <wp:extent cx="2433320" cy="828040"/>
                <wp:effectExtent l="0" t="0" r="5080" b="1016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48E47" w14:textId="351B29EB" w:rsidR="00115290" w:rsidRDefault="00115290" w:rsidP="00FE13D0">
                            <w:pPr>
                              <w:spacing w:line="600" w:lineRule="exact"/>
                              <w:ind w:firstLineChars="0" w:firstLine="0"/>
                              <w:jc w:val="left"/>
                              <w:rPr>
                                <w:sz w:val="32"/>
                                <w:szCs w:val="32"/>
                              </w:rPr>
                            </w:pPr>
                            <w:r w:rsidRPr="001930C0">
                              <w:rPr>
                                <w:sz w:val="32"/>
                                <w:szCs w:val="32"/>
                              </w:rPr>
                              <w:t xml:space="preserve">Supervisor: </w:t>
                            </w:r>
                            <w:sdt>
                              <w:sdtPr>
                                <w:rPr>
                                  <w:sz w:val="32"/>
                                  <w:szCs w:val="32"/>
                                </w:rPr>
                                <w:id w:val="-293979447"/>
                              </w:sdtPr>
                              <w:sdtEndPr/>
                              <w:sdtContent>
                                <w:r>
                                  <w:rPr>
                                    <w:sz w:val="32"/>
                                    <w:szCs w:val="32"/>
                                  </w:rPr>
                                  <w:t>Shen Zhong</w:t>
                                </w:r>
                              </w:sdtContent>
                            </w:sdt>
                          </w:p>
                          <w:p w14:paraId="2D733CC5" w14:textId="047CBDFE" w:rsidR="00115290" w:rsidRPr="001930C0" w:rsidRDefault="00115290" w:rsidP="00FE13D0">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2114112711"/>
                              </w:sdtPr>
                              <w:sdtEndPr/>
                              <w:sdtContent>
                                <w:r w:rsidRPr="002255E2">
                                  <w:rPr>
                                    <w:color w:val="000000" w:themeColor="text1"/>
                                    <w:sz w:val="32"/>
                                    <w:szCs w:val="32"/>
                                  </w:rPr>
                                  <w:t>He Qingsu</w:t>
                                </w:r>
                              </w:sdtContent>
                            </w:sdt>
                            <w:r>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23E22" id="Text Box 13" o:spid="_x0000_s1034" type="#_x0000_t202" style="position:absolute;left:0;text-align:left;margin-left:47.1pt;margin-top:570.2pt;width:191.6pt;height:65.2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LbtsgIAALE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" filled="f" stroked="f">
                <v:textbox inset="0,0,0,0">
                  <w:txbxContent>
                    <w:p w14:paraId="78248E47" w14:textId="351B29EB" w:rsidR="00115290" w:rsidRDefault="00115290" w:rsidP="00FE13D0">
                      <w:pPr>
                        <w:spacing w:line="600" w:lineRule="exact"/>
                        <w:ind w:firstLineChars="0" w:firstLine="0"/>
                        <w:jc w:val="left"/>
                        <w:rPr>
                          <w:sz w:val="32"/>
                          <w:szCs w:val="32"/>
                        </w:rPr>
                      </w:pPr>
                      <w:r w:rsidRPr="001930C0">
                        <w:rPr>
                          <w:sz w:val="32"/>
                          <w:szCs w:val="32"/>
                        </w:rPr>
                        <w:t xml:space="preserve">Supervisor: </w:t>
                      </w:r>
                      <w:sdt>
                        <w:sdtPr>
                          <w:rPr>
                            <w:sz w:val="32"/>
                            <w:szCs w:val="32"/>
                          </w:rPr>
                          <w:id w:val="-293979447"/>
                        </w:sdtPr>
                        <w:sdtEndPr/>
                        <w:sdtContent>
                          <w:r>
                            <w:rPr>
                              <w:sz w:val="32"/>
                              <w:szCs w:val="32"/>
                            </w:rPr>
                            <w:t>Shen Zhong</w:t>
                          </w:r>
                        </w:sdtContent>
                      </w:sdt>
                    </w:p>
                    <w:p w14:paraId="2D733CC5" w14:textId="047CBDFE" w:rsidR="00115290" w:rsidRPr="001930C0" w:rsidRDefault="00115290" w:rsidP="00FE13D0">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2114112711"/>
                        </w:sdtPr>
                        <w:sdtEndPr/>
                        <w:sdtContent>
                          <w:r w:rsidRPr="002255E2">
                            <w:rPr>
                              <w:color w:val="000000" w:themeColor="text1"/>
                              <w:sz w:val="32"/>
                              <w:szCs w:val="32"/>
                            </w:rPr>
                            <w:t>He Qingsu</w:t>
                          </w:r>
                        </w:sdtContent>
                      </w:sdt>
                      <w:r>
                        <w:rPr>
                          <w:rFonts w:hint="eastAsia"/>
                          <w:sz w:val="32"/>
                          <w:szCs w:val="32"/>
                        </w:rPr>
                        <w:t xml:space="preserve">   </w:t>
                      </w:r>
                    </w:p>
                  </w:txbxContent>
                </v:textbox>
                <w10:wrap anchorx="margin" anchory="margin"/>
              </v:shape>
            </w:pict>
          </mc:Fallback>
        </mc:AlternateContent>
      </w:r>
      <w:r w:rsidR="00C726A0">
        <mc:AlternateContent>
          <mc:Choice Requires="wps">
            <w:drawing>
              <wp:anchor distT="0" distB="0" distL="114300" distR="114300" simplePos="0" relativeHeight="251667968" behindDoc="0" locked="0" layoutInCell="1" allowOverlap="1" wp14:anchorId="08A8DB49" wp14:editId="50F13338">
                <wp:simplePos x="0" y="0"/>
                <wp:positionH relativeFrom="margin">
                  <wp:posOffset>2931795</wp:posOffset>
                </wp:positionH>
                <wp:positionV relativeFrom="margin">
                  <wp:posOffset>7253605</wp:posOffset>
                </wp:positionV>
                <wp:extent cx="2782570" cy="828040"/>
                <wp:effectExtent l="0" t="0" r="17780" b="10160"/>
                <wp:wrapNone/>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7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CA70B" w14:textId="7410EE24" w:rsidR="00115290" w:rsidRDefault="00115290" w:rsidP="00D81120">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076927236"/>
                                <w:dropDownList>
                                  <w:listItem w:value="选择一项。"/>
                                  <w:listItem w:displayText="Professor" w:value="Professor"/>
                                  <w:listItem w:displayText="Associate Professor" w:value="Associate Professor"/>
                                </w:dropDownList>
                              </w:sdtPr>
                              <w:sdtEndPr/>
                              <w:sdtContent>
                                <w:r>
                                  <w:rPr>
                                    <w:rFonts w:hint="eastAsia"/>
                                    <w:sz w:val="32"/>
                                    <w:szCs w:val="32"/>
                                  </w:rPr>
                                  <w:t>Associate Professor</w:t>
                                </w:r>
                              </w:sdtContent>
                            </w:sdt>
                            <w:r>
                              <w:rPr>
                                <w:rFonts w:hint="eastAsia"/>
                                <w:sz w:val="32"/>
                                <w:szCs w:val="32"/>
                              </w:rPr>
                              <w:t xml:space="preserve"> </w:t>
                            </w:r>
                          </w:p>
                          <w:p w14:paraId="79F12D14" w14:textId="261152E8" w:rsidR="00115290" w:rsidRPr="001930C0" w:rsidRDefault="00115290" w:rsidP="00D81120">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612664592"/>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345B6189" w14:textId="77777777" w:rsidR="00115290" w:rsidRPr="00127058" w:rsidRDefault="00115290" w:rsidP="00127058">
                            <w:pPr>
                              <w:ind w:firstLineChars="0"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A8DB49" id="Text Box 14" o:spid="_x0000_s1035" type="#_x0000_t202" style="position:absolute;left:0;text-align:left;margin-left:230.85pt;margin-top:571.15pt;width:219.1pt;height:65.2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i9sgIAALE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" filled="f" stroked="f">
                <v:textbox inset="0,0,0,0">
                  <w:txbxContent>
                    <w:p w14:paraId="478CA70B" w14:textId="7410EE24" w:rsidR="00115290" w:rsidRDefault="00115290" w:rsidP="00D81120">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076927236"/>
                          <w:dropDownList>
                            <w:listItem w:value="选择一项。"/>
                            <w:listItem w:displayText="Professor" w:value="Professor"/>
                            <w:listItem w:displayText="Associate Professor" w:value="Associate Professor"/>
                          </w:dropDownList>
                        </w:sdtPr>
                        <w:sdtEndPr/>
                        <w:sdtContent>
                          <w:r>
                            <w:rPr>
                              <w:rFonts w:hint="eastAsia"/>
                              <w:sz w:val="32"/>
                              <w:szCs w:val="32"/>
                            </w:rPr>
                            <w:t>Associate Professor</w:t>
                          </w:r>
                        </w:sdtContent>
                      </w:sdt>
                      <w:r>
                        <w:rPr>
                          <w:rFonts w:hint="eastAsia"/>
                          <w:sz w:val="32"/>
                          <w:szCs w:val="32"/>
                        </w:rPr>
                        <w:t xml:space="preserve"> </w:t>
                      </w:r>
                    </w:p>
                    <w:p w14:paraId="79F12D14" w14:textId="261152E8" w:rsidR="00115290" w:rsidRPr="001930C0" w:rsidRDefault="00115290" w:rsidP="00D81120">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612664592"/>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345B6189" w14:textId="77777777" w:rsidR="00115290" w:rsidRPr="00127058" w:rsidRDefault="00115290" w:rsidP="00127058">
                      <w:pPr>
                        <w:ind w:firstLineChars="0" w:firstLine="0"/>
                      </w:pPr>
                    </w:p>
                  </w:txbxContent>
                </v:textbox>
                <w10:wrap anchorx="margin" anchory="margin"/>
              </v:shape>
            </w:pict>
          </mc:Fallback>
        </mc:AlternateContent>
      </w:r>
      <w:r w:rsidR="00FE13D0">
        <mc:AlternateContent>
          <mc:Choice Requires="wps">
            <w:drawing>
              <wp:anchor distT="0" distB="0" distL="114300" distR="114300" simplePos="0" relativeHeight="251661824" behindDoc="0" locked="0" layoutInCell="1" allowOverlap="1" wp14:anchorId="5046D1EB" wp14:editId="47F017C3">
                <wp:simplePos x="0" y="0"/>
                <wp:positionH relativeFrom="margin">
                  <wp:posOffset>6350</wp:posOffset>
                </wp:positionH>
                <wp:positionV relativeFrom="margin">
                  <wp:posOffset>2154555</wp:posOffset>
                </wp:positionV>
                <wp:extent cx="5579745" cy="1978660"/>
                <wp:effectExtent l="0" t="0" r="1905" b="254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DA7DD" w14:textId="77777777" w:rsidR="00115290" w:rsidRPr="001930C0" w:rsidRDefault="00115290" w:rsidP="00FD604B">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530D9E7A" w14:textId="77777777" w:rsidR="00115290" w:rsidRPr="001930C0" w:rsidRDefault="00115290" w:rsidP="00FD604B">
                            <w:pPr>
                              <w:spacing w:line="600" w:lineRule="exact"/>
                              <w:ind w:firstLineChars="0" w:firstLine="0"/>
                              <w:jc w:val="center"/>
                              <w:rPr>
                                <w:sz w:val="32"/>
                                <w:szCs w:val="32"/>
                              </w:rPr>
                            </w:pPr>
                            <w:r w:rsidRPr="001930C0">
                              <w:rPr>
                                <w:sz w:val="32"/>
                                <w:szCs w:val="32"/>
                              </w:rPr>
                              <w:t>XIDIAN UNIVERSITY</w:t>
                            </w:r>
                          </w:p>
                          <w:p w14:paraId="4C859C51" w14:textId="77777777" w:rsidR="00115290" w:rsidRDefault="00115290" w:rsidP="00FD604B">
                            <w:pPr>
                              <w:spacing w:line="600" w:lineRule="exact"/>
                              <w:ind w:firstLineChars="0" w:firstLine="0"/>
                              <w:jc w:val="center"/>
                              <w:rPr>
                                <w:sz w:val="32"/>
                                <w:szCs w:val="32"/>
                              </w:rPr>
                            </w:pPr>
                            <w:r w:rsidRPr="001930C0">
                              <w:rPr>
                                <w:sz w:val="32"/>
                                <w:szCs w:val="32"/>
                              </w:rPr>
                              <w:t>in partial fulfillment of the requirements</w:t>
                            </w:r>
                          </w:p>
                          <w:p w14:paraId="3CCA9BC7" w14:textId="77777777" w:rsidR="00115290" w:rsidRPr="001930C0" w:rsidRDefault="00115290" w:rsidP="00FD604B">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43C6FEA7" w14:textId="2D01FD7A" w:rsidR="00115290" w:rsidRPr="001930C0" w:rsidRDefault="00115290" w:rsidP="00FD604B">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2076342663"/>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Aerospace Engineering" w:value="Aerospace Engineering"/>
                                  <w:listItem w:displayText="Project Management" w:value="Project Management"/>
                                  <w:listItem w:displayText="Logistics Engineering" w:value="Logistics Engineering"/>
                                  <w:listItem w:displayText="Business Administration" w:value="Business Administration"/>
                                  <w:listItem w:displayText="Public Administration" w:value="Public Administration"/>
                                </w:dropDownList>
                              </w:sdtPr>
                              <w:sdtEndPr/>
                              <w:sdtContent>
                                <w:r>
                                  <w:rPr>
                                    <w:sz w:val="32"/>
                                    <w:szCs w:val="32"/>
                                  </w:rPr>
                                  <w:t>Electronics and Communications Engineering</w:t>
                                </w:r>
                              </w:sdtContent>
                            </w:sdt>
                          </w:p>
                          <w:p w14:paraId="442432F2" w14:textId="77777777" w:rsidR="00115290" w:rsidRPr="00FD604B" w:rsidRDefault="00115290" w:rsidP="00231943">
                            <w:pPr>
                              <w:pStyle w:val="af"/>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46D1EB" id="_x0000_s1036" type="#_x0000_t202" style="position:absolute;left:0;text-align:left;margin-left:.5pt;margin-top:169.65pt;width:439.35pt;height:155.8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" filled="f" stroked="f">
                <v:textbox inset="0,0,0,0">
                  <w:txbxContent>
                    <w:p w14:paraId="5AADA7DD" w14:textId="77777777" w:rsidR="00115290" w:rsidRPr="001930C0" w:rsidRDefault="00115290" w:rsidP="00FD604B">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530D9E7A" w14:textId="77777777" w:rsidR="00115290" w:rsidRPr="001930C0" w:rsidRDefault="00115290" w:rsidP="00FD604B">
                      <w:pPr>
                        <w:spacing w:line="600" w:lineRule="exact"/>
                        <w:ind w:firstLineChars="0" w:firstLine="0"/>
                        <w:jc w:val="center"/>
                        <w:rPr>
                          <w:sz w:val="32"/>
                          <w:szCs w:val="32"/>
                        </w:rPr>
                      </w:pPr>
                      <w:r w:rsidRPr="001930C0">
                        <w:rPr>
                          <w:sz w:val="32"/>
                          <w:szCs w:val="32"/>
                        </w:rPr>
                        <w:t>XIDIAN UNIVERSITY</w:t>
                      </w:r>
                    </w:p>
                    <w:p w14:paraId="4C859C51" w14:textId="77777777" w:rsidR="00115290" w:rsidRDefault="00115290" w:rsidP="00FD604B">
                      <w:pPr>
                        <w:spacing w:line="600" w:lineRule="exact"/>
                        <w:ind w:firstLineChars="0" w:firstLine="0"/>
                        <w:jc w:val="center"/>
                        <w:rPr>
                          <w:sz w:val="32"/>
                          <w:szCs w:val="32"/>
                        </w:rPr>
                      </w:pPr>
                      <w:r w:rsidRPr="001930C0">
                        <w:rPr>
                          <w:sz w:val="32"/>
                          <w:szCs w:val="32"/>
                        </w:rPr>
                        <w:t>in partial fulfillment of the requirements</w:t>
                      </w:r>
                    </w:p>
                    <w:p w14:paraId="3CCA9BC7" w14:textId="77777777" w:rsidR="00115290" w:rsidRPr="001930C0" w:rsidRDefault="00115290" w:rsidP="00FD604B">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43C6FEA7" w14:textId="2D01FD7A" w:rsidR="00115290" w:rsidRPr="001930C0" w:rsidRDefault="00115290" w:rsidP="00FD604B">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2076342663"/>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Aerospace Engineering" w:value="Aerospace Engineering"/>
                            <w:listItem w:displayText="Project Management" w:value="Project Management"/>
                            <w:listItem w:displayText="Logistics Engineering" w:value="Logistics Engineering"/>
                            <w:listItem w:displayText="Business Administration" w:value="Business Administration"/>
                            <w:listItem w:displayText="Public Administration" w:value="Public Administration"/>
                          </w:dropDownList>
                        </w:sdtPr>
                        <w:sdtEndPr/>
                        <w:sdtContent>
                          <w:r>
                            <w:rPr>
                              <w:sz w:val="32"/>
                              <w:szCs w:val="32"/>
                            </w:rPr>
                            <w:t>Electronics and Communications Engineering</w:t>
                          </w:r>
                        </w:sdtContent>
                      </w:sdt>
                    </w:p>
                    <w:p w14:paraId="442432F2" w14:textId="77777777" w:rsidR="00115290" w:rsidRPr="00FD604B" w:rsidRDefault="00115290" w:rsidP="00231943">
                      <w:pPr>
                        <w:pStyle w:val="af"/>
                        <w:spacing w:line="600" w:lineRule="exact"/>
                        <w:jc w:val="center"/>
                        <w:rPr>
                          <w:b/>
                          <w:bCs/>
                          <w:sz w:val="44"/>
                          <w:szCs w:val="44"/>
                        </w:rPr>
                      </w:pPr>
                    </w:p>
                  </w:txbxContent>
                </v:textbox>
                <w10:wrap anchorx="margin" anchory="margin"/>
              </v:shape>
            </w:pict>
          </mc:Fallback>
        </mc:AlternateContent>
      </w:r>
      <w:r w:rsidR="00FE13D0">
        <mc:AlternateContent>
          <mc:Choice Requires="wps">
            <w:drawing>
              <wp:anchor distT="0" distB="0" distL="114300" distR="114300" simplePos="0" relativeHeight="251662848" behindDoc="0" locked="0" layoutInCell="1" allowOverlap="1" wp14:anchorId="60CC6330" wp14:editId="1C060FFE">
                <wp:simplePos x="0" y="0"/>
                <wp:positionH relativeFrom="margin">
                  <wp:posOffset>-5715</wp:posOffset>
                </wp:positionH>
                <wp:positionV relativeFrom="margin">
                  <wp:posOffset>6480810</wp:posOffset>
                </wp:positionV>
                <wp:extent cx="5579745" cy="1911350"/>
                <wp:effectExtent l="0" t="0" r="1905" b="1270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B6CCB" w14:textId="77777777" w:rsidR="00115290" w:rsidRPr="001930C0" w:rsidRDefault="00115290" w:rsidP="00FD604B">
                            <w:pPr>
                              <w:spacing w:line="600" w:lineRule="exact"/>
                              <w:ind w:firstLineChars="0" w:firstLine="0"/>
                              <w:jc w:val="center"/>
                              <w:rPr>
                                <w:sz w:val="32"/>
                                <w:szCs w:val="32"/>
                              </w:rPr>
                            </w:pPr>
                            <w:r w:rsidRPr="001930C0">
                              <w:rPr>
                                <w:sz w:val="32"/>
                                <w:szCs w:val="32"/>
                              </w:rPr>
                              <w:t>By</w:t>
                            </w:r>
                          </w:p>
                          <w:p w14:paraId="61998DCC" w14:textId="36223241" w:rsidR="00115290" w:rsidRDefault="00097BDA" w:rsidP="00D81120">
                            <w:pPr>
                              <w:spacing w:line="600" w:lineRule="exact"/>
                              <w:ind w:firstLineChars="0" w:firstLine="0"/>
                              <w:jc w:val="center"/>
                              <w:rPr>
                                <w:sz w:val="32"/>
                                <w:szCs w:val="32"/>
                              </w:rPr>
                            </w:pPr>
                            <w:sdt>
                              <w:sdtPr>
                                <w:rPr>
                                  <w:sz w:val="32"/>
                                  <w:szCs w:val="32"/>
                                </w:rPr>
                                <w:alias w:val="键入作者英文姓名"/>
                                <w:tag w:val="键入作者英文姓名"/>
                                <w:id w:val="-765081041"/>
                                <w:lock w:val="sdtLocked"/>
                              </w:sdtPr>
                              <w:sdtEndPr/>
                              <w:sdtContent>
                                <w:r w:rsidR="00115290">
                                  <w:rPr>
                                    <w:sz w:val="32"/>
                                    <w:szCs w:val="32"/>
                                  </w:rPr>
                                  <w:t>Xu Xuri</w:t>
                                </w:r>
                              </w:sdtContent>
                            </w:sdt>
                          </w:p>
                          <w:p w14:paraId="5AE1B415" w14:textId="77777777" w:rsidR="00115290" w:rsidRDefault="00115290" w:rsidP="00D81120">
                            <w:pPr>
                              <w:spacing w:line="600" w:lineRule="exact"/>
                              <w:ind w:firstLineChars="0" w:firstLine="0"/>
                              <w:jc w:val="center"/>
                              <w:rPr>
                                <w:sz w:val="32"/>
                                <w:szCs w:val="32"/>
                              </w:rPr>
                            </w:pPr>
                          </w:p>
                          <w:p w14:paraId="1FC675D4" w14:textId="77777777" w:rsidR="00115290" w:rsidRPr="001930C0" w:rsidRDefault="00115290" w:rsidP="00D81120">
                            <w:pPr>
                              <w:spacing w:line="600" w:lineRule="exact"/>
                              <w:ind w:firstLineChars="0" w:firstLine="0"/>
                              <w:jc w:val="center"/>
                              <w:rPr>
                                <w:sz w:val="32"/>
                                <w:szCs w:val="32"/>
                              </w:rPr>
                            </w:pPr>
                          </w:p>
                          <w:p w14:paraId="1BA30495" w14:textId="3BF3B9D8" w:rsidR="00115290" w:rsidRDefault="00097BDA" w:rsidP="00D379F2">
                            <w:pPr>
                              <w:spacing w:line="600" w:lineRule="exact"/>
                              <w:ind w:firstLineChars="0" w:firstLine="0"/>
                              <w:jc w:val="center"/>
                              <w:rPr>
                                <w:sz w:val="32"/>
                                <w:szCs w:val="32"/>
                              </w:rPr>
                            </w:pPr>
                            <w:sdt>
                              <w:sdtPr>
                                <w:rPr>
                                  <w:rFonts w:hint="eastAsia"/>
                                  <w:sz w:val="32"/>
                                  <w:szCs w:val="32"/>
                                </w:rPr>
                                <w:id w:val="-810781663"/>
                                <w:date w:fullDate="2020-06-01T00:00:00Z">
                                  <w:dateFormat w:val="MMMM yyyy"/>
                                  <w:lid w:val="en-US"/>
                                  <w:storeMappedDataAs w:val="dateTime"/>
                                  <w:calendar w:val="gregorian"/>
                                </w:date>
                              </w:sdtPr>
                              <w:sdtEndPr/>
                              <w:sdtContent>
                                <w:r w:rsidR="00115290">
                                  <w:rPr>
                                    <w:sz w:val="32"/>
                                    <w:szCs w:val="32"/>
                                  </w:rPr>
                                  <w:t>June 2020</w:t>
                                </w:r>
                              </w:sdtContent>
                            </w:sdt>
                            <w:r w:rsidR="00115290">
                              <w:rPr>
                                <w:rFonts w:hint="eastAsia"/>
                                <w:sz w:val="32"/>
                                <w:szCs w:val="32"/>
                              </w:rPr>
                              <w:t xml:space="preserve"> </w:t>
                            </w:r>
                          </w:p>
                          <w:p w14:paraId="57F3954E" w14:textId="77777777" w:rsidR="00115290" w:rsidRDefault="00115290" w:rsidP="00D379F2">
                            <w:pPr>
                              <w:spacing w:line="600" w:lineRule="exact"/>
                              <w:ind w:firstLineChars="0" w:firstLine="0"/>
                              <w:jc w:val="center"/>
                              <w:rPr>
                                <w:sz w:val="32"/>
                                <w:szCs w:val="32"/>
                              </w:rPr>
                            </w:pPr>
                          </w:p>
                          <w:p w14:paraId="36B3AE9F" w14:textId="77777777" w:rsidR="00115290" w:rsidRDefault="00115290" w:rsidP="00D379F2">
                            <w:pPr>
                              <w:spacing w:line="600" w:lineRule="exact"/>
                              <w:ind w:firstLineChars="0" w:firstLine="0"/>
                              <w:jc w:val="center"/>
                              <w:rPr>
                                <w:sz w:val="32"/>
                                <w:szCs w:val="32"/>
                              </w:rPr>
                            </w:pPr>
                          </w:p>
                          <w:p w14:paraId="263EE913" w14:textId="77777777" w:rsidR="00115290" w:rsidRDefault="00115290" w:rsidP="00D379F2">
                            <w:pPr>
                              <w:spacing w:line="600" w:lineRule="exact"/>
                              <w:ind w:firstLineChars="0" w:firstLine="0"/>
                              <w:jc w:val="center"/>
                              <w:rPr>
                                <w:sz w:val="32"/>
                                <w:szCs w:val="32"/>
                              </w:rPr>
                            </w:pPr>
                          </w:p>
                          <w:p w14:paraId="5680332D" w14:textId="77777777" w:rsidR="00115290" w:rsidRDefault="00115290" w:rsidP="00D379F2">
                            <w:pPr>
                              <w:spacing w:line="600" w:lineRule="exact"/>
                              <w:ind w:firstLineChars="0" w:firstLine="0"/>
                              <w:jc w:val="center"/>
                              <w:rPr>
                                <w:sz w:val="32"/>
                                <w:szCs w:val="32"/>
                              </w:rPr>
                            </w:pPr>
                          </w:p>
                          <w:p w14:paraId="0F3824CF" w14:textId="77777777" w:rsidR="00115290" w:rsidRDefault="00115290" w:rsidP="00D379F2">
                            <w:pPr>
                              <w:spacing w:line="600" w:lineRule="exact"/>
                              <w:ind w:firstLineChars="0" w:firstLine="0"/>
                              <w:jc w:val="center"/>
                              <w:rPr>
                                <w:sz w:val="32"/>
                                <w:szCs w:val="32"/>
                              </w:rPr>
                            </w:pPr>
                          </w:p>
                          <w:p w14:paraId="77E8DC68" w14:textId="77777777" w:rsidR="00115290" w:rsidRDefault="00115290" w:rsidP="00D379F2">
                            <w:pPr>
                              <w:spacing w:line="600" w:lineRule="exact"/>
                              <w:ind w:firstLineChars="0" w:firstLine="0"/>
                              <w:jc w:val="center"/>
                              <w:rPr>
                                <w:sz w:val="32"/>
                                <w:szCs w:val="32"/>
                              </w:rPr>
                            </w:pPr>
                          </w:p>
                          <w:p w14:paraId="3B5C7F5D" w14:textId="77777777" w:rsidR="00115290" w:rsidRDefault="00115290" w:rsidP="00D379F2">
                            <w:pPr>
                              <w:spacing w:line="600" w:lineRule="exact"/>
                              <w:ind w:firstLineChars="0" w:firstLine="0"/>
                              <w:jc w:val="center"/>
                              <w:rPr>
                                <w:sz w:val="32"/>
                                <w:szCs w:val="32"/>
                              </w:rPr>
                            </w:pPr>
                          </w:p>
                          <w:p w14:paraId="668ED6BE" w14:textId="77777777" w:rsidR="00115290" w:rsidRDefault="00115290" w:rsidP="00D379F2">
                            <w:pPr>
                              <w:spacing w:line="600" w:lineRule="exact"/>
                              <w:ind w:firstLineChars="0" w:firstLine="0"/>
                              <w:jc w:val="center"/>
                              <w:rPr>
                                <w:sz w:val="32"/>
                                <w:szCs w:val="32"/>
                              </w:rPr>
                            </w:pPr>
                          </w:p>
                          <w:p w14:paraId="10D12D90" w14:textId="77777777" w:rsidR="00115290" w:rsidRDefault="00115290" w:rsidP="00D379F2">
                            <w:pPr>
                              <w:spacing w:line="600" w:lineRule="exact"/>
                              <w:ind w:firstLineChars="0" w:firstLine="0"/>
                              <w:jc w:val="center"/>
                              <w:rPr>
                                <w:sz w:val="32"/>
                                <w:szCs w:val="32"/>
                              </w:rPr>
                            </w:pPr>
                          </w:p>
                          <w:p w14:paraId="43CDAE6D" w14:textId="77777777" w:rsidR="00115290" w:rsidRDefault="00115290" w:rsidP="00D379F2">
                            <w:pPr>
                              <w:spacing w:line="600" w:lineRule="exact"/>
                              <w:ind w:firstLineChars="0" w:firstLine="0"/>
                              <w:jc w:val="center"/>
                              <w:rPr>
                                <w:sz w:val="32"/>
                                <w:szCs w:val="32"/>
                              </w:rPr>
                            </w:pPr>
                          </w:p>
                          <w:p w14:paraId="44A95F84" w14:textId="77777777" w:rsidR="00115290" w:rsidRDefault="00115290" w:rsidP="00D379F2">
                            <w:pPr>
                              <w:spacing w:line="600" w:lineRule="exact"/>
                              <w:ind w:firstLineChars="0" w:firstLine="0"/>
                              <w:jc w:val="center"/>
                              <w:rPr>
                                <w:sz w:val="32"/>
                                <w:szCs w:val="32"/>
                              </w:rPr>
                            </w:pPr>
                          </w:p>
                          <w:p w14:paraId="30C23594" w14:textId="77777777" w:rsidR="00115290" w:rsidRDefault="00115290" w:rsidP="00D379F2">
                            <w:pPr>
                              <w:spacing w:line="600" w:lineRule="exact"/>
                              <w:ind w:firstLineChars="0" w:firstLine="0"/>
                              <w:jc w:val="center"/>
                              <w:rPr>
                                <w:sz w:val="32"/>
                                <w:szCs w:val="32"/>
                              </w:rPr>
                            </w:pPr>
                          </w:p>
                          <w:p w14:paraId="258E3473" w14:textId="77777777" w:rsidR="00115290" w:rsidRDefault="00115290" w:rsidP="00D379F2">
                            <w:pPr>
                              <w:spacing w:line="600" w:lineRule="exact"/>
                              <w:ind w:firstLineChars="0" w:firstLine="0"/>
                              <w:jc w:val="center"/>
                              <w:rPr>
                                <w:sz w:val="32"/>
                                <w:szCs w:val="32"/>
                              </w:rPr>
                            </w:pPr>
                          </w:p>
                          <w:p w14:paraId="5B7EF6C5" w14:textId="77777777" w:rsidR="00115290" w:rsidRDefault="00115290" w:rsidP="00D379F2">
                            <w:pPr>
                              <w:spacing w:line="600" w:lineRule="exact"/>
                              <w:ind w:firstLineChars="0" w:firstLine="0"/>
                              <w:jc w:val="center"/>
                              <w:rPr>
                                <w:sz w:val="32"/>
                                <w:szCs w:val="32"/>
                              </w:rPr>
                            </w:pPr>
                          </w:p>
                          <w:p w14:paraId="30CDB8FC" w14:textId="77777777" w:rsidR="00115290" w:rsidRDefault="00115290" w:rsidP="00D379F2">
                            <w:pPr>
                              <w:spacing w:line="600" w:lineRule="exact"/>
                              <w:ind w:firstLineChars="0" w:firstLine="0"/>
                              <w:jc w:val="center"/>
                              <w:rPr>
                                <w:sz w:val="32"/>
                                <w:szCs w:val="32"/>
                              </w:rPr>
                            </w:pPr>
                          </w:p>
                          <w:p w14:paraId="5F3E7815" w14:textId="77777777" w:rsidR="00115290" w:rsidRDefault="00115290" w:rsidP="00D379F2">
                            <w:pPr>
                              <w:spacing w:line="600" w:lineRule="exact"/>
                              <w:ind w:firstLineChars="0" w:firstLine="0"/>
                              <w:jc w:val="center"/>
                              <w:rPr>
                                <w:sz w:val="32"/>
                                <w:szCs w:val="32"/>
                              </w:rPr>
                            </w:pPr>
                          </w:p>
                          <w:p w14:paraId="7A91A3FA" w14:textId="77777777" w:rsidR="00115290" w:rsidRDefault="00115290" w:rsidP="00D379F2">
                            <w:pPr>
                              <w:spacing w:line="600" w:lineRule="exact"/>
                              <w:ind w:firstLineChars="0" w:firstLine="0"/>
                              <w:jc w:val="center"/>
                              <w:rPr>
                                <w:sz w:val="32"/>
                                <w:szCs w:val="32"/>
                              </w:rPr>
                            </w:pPr>
                          </w:p>
                          <w:p w14:paraId="404CB2AB" w14:textId="77777777" w:rsidR="00115290" w:rsidRDefault="00115290" w:rsidP="00D379F2">
                            <w:pPr>
                              <w:spacing w:line="600" w:lineRule="exact"/>
                              <w:ind w:firstLineChars="0" w:firstLine="0"/>
                              <w:jc w:val="center"/>
                              <w:rPr>
                                <w:sz w:val="32"/>
                                <w:szCs w:val="32"/>
                              </w:rPr>
                            </w:pPr>
                          </w:p>
                          <w:p w14:paraId="596F25E8" w14:textId="77777777" w:rsidR="00115290" w:rsidRDefault="00115290" w:rsidP="00D379F2">
                            <w:pPr>
                              <w:spacing w:line="600" w:lineRule="exact"/>
                              <w:ind w:firstLineChars="0" w:firstLine="0"/>
                              <w:jc w:val="center"/>
                              <w:rPr>
                                <w:sz w:val="32"/>
                                <w:szCs w:val="32"/>
                              </w:rPr>
                            </w:pPr>
                          </w:p>
                          <w:p w14:paraId="180E22AE" w14:textId="77777777" w:rsidR="00115290" w:rsidRDefault="00115290" w:rsidP="00D379F2">
                            <w:pPr>
                              <w:spacing w:line="600" w:lineRule="exact"/>
                              <w:ind w:firstLineChars="0" w:firstLine="0"/>
                              <w:jc w:val="center"/>
                              <w:rPr>
                                <w:sz w:val="32"/>
                                <w:szCs w:val="32"/>
                              </w:rPr>
                            </w:pPr>
                          </w:p>
                          <w:p w14:paraId="7155282D" w14:textId="77777777" w:rsidR="00115290" w:rsidRDefault="00115290" w:rsidP="00D379F2">
                            <w:pPr>
                              <w:spacing w:line="600" w:lineRule="exact"/>
                              <w:ind w:firstLineChars="0" w:firstLine="0"/>
                              <w:jc w:val="center"/>
                              <w:rPr>
                                <w:sz w:val="32"/>
                                <w:szCs w:val="32"/>
                              </w:rPr>
                            </w:pPr>
                          </w:p>
                          <w:p w14:paraId="6AF344AD" w14:textId="77777777" w:rsidR="00115290" w:rsidRDefault="00115290" w:rsidP="00D379F2">
                            <w:pPr>
                              <w:spacing w:line="600" w:lineRule="exact"/>
                              <w:ind w:firstLineChars="0" w:firstLine="0"/>
                              <w:jc w:val="center"/>
                              <w:rPr>
                                <w:sz w:val="32"/>
                                <w:szCs w:val="32"/>
                              </w:rPr>
                            </w:pPr>
                          </w:p>
                          <w:p w14:paraId="119E8448" w14:textId="77777777" w:rsidR="00115290" w:rsidRPr="00321B33" w:rsidRDefault="00115290" w:rsidP="00D379F2">
                            <w:pPr>
                              <w:spacing w:line="600" w:lineRule="exact"/>
                              <w:ind w:firstLineChars="0" w:firstLine="0"/>
                              <w:jc w:val="center"/>
                              <w:rPr>
                                <w:sz w:val="32"/>
                                <w:szCs w:val="3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CC6330" id="_x0000_s1037" type="#_x0000_t202" style="position:absolute;left:0;text-align:left;margin-left:-.45pt;margin-top:510.3pt;width:439.35pt;height:150.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" filled="f" stroked="f">
                <v:textbox inset="0,0,0,0">
                  <w:txbxContent>
                    <w:p w14:paraId="4D4B6CCB" w14:textId="77777777" w:rsidR="00115290" w:rsidRPr="001930C0" w:rsidRDefault="00115290" w:rsidP="00FD604B">
                      <w:pPr>
                        <w:spacing w:line="600" w:lineRule="exact"/>
                        <w:ind w:firstLineChars="0" w:firstLine="0"/>
                        <w:jc w:val="center"/>
                        <w:rPr>
                          <w:sz w:val="32"/>
                          <w:szCs w:val="32"/>
                        </w:rPr>
                      </w:pPr>
                      <w:r w:rsidRPr="001930C0">
                        <w:rPr>
                          <w:sz w:val="32"/>
                          <w:szCs w:val="32"/>
                        </w:rPr>
                        <w:t>By</w:t>
                      </w:r>
                    </w:p>
                    <w:p w14:paraId="61998DCC" w14:textId="36223241" w:rsidR="00115290" w:rsidRDefault="00097BDA" w:rsidP="00D81120">
                      <w:pPr>
                        <w:spacing w:line="600" w:lineRule="exact"/>
                        <w:ind w:firstLineChars="0" w:firstLine="0"/>
                        <w:jc w:val="center"/>
                        <w:rPr>
                          <w:sz w:val="32"/>
                          <w:szCs w:val="32"/>
                        </w:rPr>
                      </w:pPr>
                      <w:sdt>
                        <w:sdtPr>
                          <w:rPr>
                            <w:sz w:val="32"/>
                            <w:szCs w:val="32"/>
                          </w:rPr>
                          <w:alias w:val="键入作者英文姓名"/>
                          <w:tag w:val="键入作者英文姓名"/>
                          <w:id w:val="-765081041"/>
                          <w:lock w:val="sdtLocked"/>
                        </w:sdtPr>
                        <w:sdtEndPr/>
                        <w:sdtContent>
                          <w:r w:rsidR="00115290">
                            <w:rPr>
                              <w:sz w:val="32"/>
                              <w:szCs w:val="32"/>
                            </w:rPr>
                            <w:t>Xu Xuri</w:t>
                          </w:r>
                        </w:sdtContent>
                      </w:sdt>
                    </w:p>
                    <w:p w14:paraId="5AE1B415" w14:textId="77777777" w:rsidR="00115290" w:rsidRDefault="00115290" w:rsidP="00D81120">
                      <w:pPr>
                        <w:spacing w:line="600" w:lineRule="exact"/>
                        <w:ind w:firstLineChars="0" w:firstLine="0"/>
                        <w:jc w:val="center"/>
                        <w:rPr>
                          <w:sz w:val="32"/>
                          <w:szCs w:val="32"/>
                        </w:rPr>
                      </w:pPr>
                    </w:p>
                    <w:p w14:paraId="1FC675D4" w14:textId="77777777" w:rsidR="00115290" w:rsidRPr="001930C0" w:rsidRDefault="00115290" w:rsidP="00D81120">
                      <w:pPr>
                        <w:spacing w:line="600" w:lineRule="exact"/>
                        <w:ind w:firstLineChars="0" w:firstLine="0"/>
                        <w:jc w:val="center"/>
                        <w:rPr>
                          <w:sz w:val="32"/>
                          <w:szCs w:val="32"/>
                        </w:rPr>
                      </w:pPr>
                    </w:p>
                    <w:p w14:paraId="1BA30495" w14:textId="3BF3B9D8" w:rsidR="00115290" w:rsidRDefault="00097BDA" w:rsidP="00D379F2">
                      <w:pPr>
                        <w:spacing w:line="600" w:lineRule="exact"/>
                        <w:ind w:firstLineChars="0" w:firstLine="0"/>
                        <w:jc w:val="center"/>
                        <w:rPr>
                          <w:sz w:val="32"/>
                          <w:szCs w:val="32"/>
                        </w:rPr>
                      </w:pPr>
                      <w:sdt>
                        <w:sdtPr>
                          <w:rPr>
                            <w:rFonts w:hint="eastAsia"/>
                            <w:sz w:val="32"/>
                            <w:szCs w:val="32"/>
                          </w:rPr>
                          <w:id w:val="-810781663"/>
                          <w:date w:fullDate="2020-06-01T00:00:00Z">
                            <w:dateFormat w:val="MMMM yyyy"/>
                            <w:lid w:val="en-US"/>
                            <w:storeMappedDataAs w:val="dateTime"/>
                            <w:calendar w:val="gregorian"/>
                          </w:date>
                        </w:sdtPr>
                        <w:sdtEndPr/>
                        <w:sdtContent>
                          <w:r w:rsidR="00115290">
                            <w:rPr>
                              <w:sz w:val="32"/>
                              <w:szCs w:val="32"/>
                            </w:rPr>
                            <w:t>June 2020</w:t>
                          </w:r>
                        </w:sdtContent>
                      </w:sdt>
                      <w:r w:rsidR="00115290">
                        <w:rPr>
                          <w:rFonts w:hint="eastAsia"/>
                          <w:sz w:val="32"/>
                          <w:szCs w:val="32"/>
                        </w:rPr>
                        <w:t xml:space="preserve"> </w:t>
                      </w:r>
                    </w:p>
                    <w:p w14:paraId="57F3954E" w14:textId="77777777" w:rsidR="00115290" w:rsidRDefault="00115290" w:rsidP="00D379F2">
                      <w:pPr>
                        <w:spacing w:line="600" w:lineRule="exact"/>
                        <w:ind w:firstLineChars="0" w:firstLine="0"/>
                        <w:jc w:val="center"/>
                        <w:rPr>
                          <w:sz w:val="32"/>
                          <w:szCs w:val="32"/>
                        </w:rPr>
                      </w:pPr>
                    </w:p>
                    <w:p w14:paraId="36B3AE9F" w14:textId="77777777" w:rsidR="00115290" w:rsidRDefault="00115290" w:rsidP="00D379F2">
                      <w:pPr>
                        <w:spacing w:line="600" w:lineRule="exact"/>
                        <w:ind w:firstLineChars="0" w:firstLine="0"/>
                        <w:jc w:val="center"/>
                        <w:rPr>
                          <w:sz w:val="32"/>
                          <w:szCs w:val="32"/>
                        </w:rPr>
                      </w:pPr>
                    </w:p>
                    <w:p w14:paraId="263EE913" w14:textId="77777777" w:rsidR="00115290" w:rsidRDefault="00115290" w:rsidP="00D379F2">
                      <w:pPr>
                        <w:spacing w:line="600" w:lineRule="exact"/>
                        <w:ind w:firstLineChars="0" w:firstLine="0"/>
                        <w:jc w:val="center"/>
                        <w:rPr>
                          <w:sz w:val="32"/>
                          <w:szCs w:val="32"/>
                        </w:rPr>
                      </w:pPr>
                    </w:p>
                    <w:p w14:paraId="5680332D" w14:textId="77777777" w:rsidR="00115290" w:rsidRDefault="00115290" w:rsidP="00D379F2">
                      <w:pPr>
                        <w:spacing w:line="600" w:lineRule="exact"/>
                        <w:ind w:firstLineChars="0" w:firstLine="0"/>
                        <w:jc w:val="center"/>
                        <w:rPr>
                          <w:sz w:val="32"/>
                          <w:szCs w:val="32"/>
                        </w:rPr>
                      </w:pPr>
                    </w:p>
                    <w:p w14:paraId="0F3824CF" w14:textId="77777777" w:rsidR="00115290" w:rsidRDefault="00115290" w:rsidP="00D379F2">
                      <w:pPr>
                        <w:spacing w:line="600" w:lineRule="exact"/>
                        <w:ind w:firstLineChars="0" w:firstLine="0"/>
                        <w:jc w:val="center"/>
                        <w:rPr>
                          <w:sz w:val="32"/>
                          <w:szCs w:val="32"/>
                        </w:rPr>
                      </w:pPr>
                    </w:p>
                    <w:p w14:paraId="77E8DC68" w14:textId="77777777" w:rsidR="00115290" w:rsidRDefault="00115290" w:rsidP="00D379F2">
                      <w:pPr>
                        <w:spacing w:line="600" w:lineRule="exact"/>
                        <w:ind w:firstLineChars="0" w:firstLine="0"/>
                        <w:jc w:val="center"/>
                        <w:rPr>
                          <w:sz w:val="32"/>
                          <w:szCs w:val="32"/>
                        </w:rPr>
                      </w:pPr>
                    </w:p>
                    <w:p w14:paraId="3B5C7F5D" w14:textId="77777777" w:rsidR="00115290" w:rsidRDefault="00115290" w:rsidP="00D379F2">
                      <w:pPr>
                        <w:spacing w:line="600" w:lineRule="exact"/>
                        <w:ind w:firstLineChars="0" w:firstLine="0"/>
                        <w:jc w:val="center"/>
                        <w:rPr>
                          <w:sz w:val="32"/>
                          <w:szCs w:val="32"/>
                        </w:rPr>
                      </w:pPr>
                    </w:p>
                    <w:p w14:paraId="668ED6BE" w14:textId="77777777" w:rsidR="00115290" w:rsidRDefault="00115290" w:rsidP="00D379F2">
                      <w:pPr>
                        <w:spacing w:line="600" w:lineRule="exact"/>
                        <w:ind w:firstLineChars="0" w:firstLine="0"/>
                        <w:jc w:val="center"/>
                        <w:rPr>
                          <w:sz w:val="32"/>
                          <w:szCs w:val="32"/>
                        </w:rPr>
                      </w:pPr>
                    </w:p>
                    <w:p w14:paraId="10D12D90" w14:textId="77777777" w:rsidR="00115290" w:rsidRDefault="00115290" w:rsidP="00D379F2">
                      <w:pPr>
                        <w:spacing w:line="600" w:lineRule="exact"/>
                        <w:ind w:firstLineChars="0" w:firstLine="0"/>
                        <w:jc w:val="center"/>
                        <w:rPr>
                          <w:sz w:val="32"/>
                          <w:szCs w:val="32"/>
                        </w:rPr>
                      </w:pPr>
                    </w:p>
                    <w:p w14:paraId="43CDAE6D" w14:textId="77777777" w:rsidR="00115290" w:rsidRDefault="00115290" w:rsidP="00D379F2">
                      <w:pPr>
                        <w:spacing w:line="600" w:lineRule="exact"/>
                        <w:ind w:firstLineChars="0" w:firstLine="0"/>
                        <w:jc w:val="center"/>
                        <w:rPr>
                          <w:sz w:val="32"/>
                          <w:szCs w:val="32"/>
                        </w:rPr>
                      </w:pPr>
                    </w:p>
                    <w:p w14:paraId="44A95F84" w14:textId="77777777" w:rsidR="00115290" w:rsidRDefault="00115290" w:rsidP="00D379F2">
                      <w:pPr>
                        <w:spacing w:line="600" w:lineRule="exact"/>
                        <w:ind w:firstLineChars="0" w:firstLine="0"/>
                        <w:jc w:val="center"/>
                        <w:rPr>
                          <w:sz w:val="32"/>
                          <w:szCs w:val="32"/>
                        </w:rPr>
                      </w:pPr>
                    </w:p>
                    <w:p w14:paraId="30C23594" w14:textId="77777777" w:rsidR="00115290" w:rsidRDefault="00115290" w:rsidP="00D379F2">
                      <w:pPr>
                        <w:spacing w:line="600" w:lineRule="exact"/>
                        <w:ind w:firstLineChars="0" w:firstLine="0"/>
                        <w:jc w:val="center"/>
                        <w:rPr>
                          <w:sz w:val="32"/>
                          <w:szCs w:val="32"/>
                        </w:rPr>
                      </w:pPr>
                    </w:p>
                    <w:p w14:paraId="258E3473" w14:textId="77777777" w:rsidR="00115290" w:rsidRDefault="00115290" w:rsidP="00D379F2">
                      <w:pPr>
                        <w:spacing w:line="600" w:lineRule="exact"/>
                        <w:ind w:firstLineChars="0" w:firstLine="0"/>
                        <w:jc w:val="center"/>
                        <w:rPr>
                          <w:sz w:val="32"/>
                          <w:szCs w:val="32"/>
                        </w:rPr>
                      </w:pPr>
                    </w:p>
                    <w:p w14:paraId="5B7EF6C5" w14:textId="77777777" w:rsidR="00115290" w:rsidRDefault="00115290" w:rsidP="00D379F2">
                      <w:pPr>
                        <w:spacing w:line="600" w:lineRule="exact"/>
                        <w:ind w:firstLineChars="0" w:firstLine="0"/>
                        <w:jc w:val="center"/>
                        <w:rPr>
                          <w:sz w:val="32"/>
                          <w:szCs w:val="32"/>
                        </w:rPr>
                      </w:pPr>
                    </w:p>
                    <w:p w14:paraId="30CDB8FC" w14:textId="77777777" w:rsidR="00115290" w:rsidRDefault="00115290" w:rsidP="00D379F2">
                      <w:pPr>
                        <w:spacing w:line="600" w:lineRule="exact"/>
                        <w:ind w:firstLineChars="0" w:firstLine="0"/>
                        <w:jc w:val="center"/>
                        <w:rPr>
                          <w:sz w:val="32"/>
                          <w:szCs w:val="32"/>
                        </w:rPr>
                      </w:pPr>
                    </w:p>
                    <w:p w14:paraId="5F3E7815" w14:textId="77777777" w:rsidR="00115290" w:rsidRDefault="00115290" w:rsidP="00D379F2">
                      <w:pPr>
                        <w:spacing w:line="600" w:lineRule="exact"/>
                        <w:ind w:firstLineChars="0" w:firstLine="0"/>
                        <w:jc w:val="center"/>
                        <w:rPr>
                          <w:sz w:val="32"/>
                          <w:szCs w:val="32"/>
                        </w:rPr>
                      </w:pPr>
                    </w:p>
                    <w:p w14:paraId="7A91A3FA" w14:textId="77777777" w:rsidR="00115290" w:rsidRDefault="00115290" w:rsidP="00D379F2">
                      <w:pPr>
                        <w:spacing w:line="600" w:lineRule="exact"/>
                        <w:ind w:firstLineChars="0" w:firstLine="0"/>
                        <w:jc w:val="center"/>
                        <w:rPr>
                          <w:sz w:val="32"/>
                          <w:szCs w:val="32"/>
                        </w:rPr>
                      </w:pPr>
                    </w:p>
                    <w:p w14:paraId="404CB2AB" w14:textId="77777777" w:rsidR="00115290" w:rsidRDefault="00115290" w:rsidP="00D379F2">
                      <w:pPr>
                        <w:spacing w:line="600" w:lineRule="exact"/>
                        <w:ind w:firstLineChars="0" w:firstLine="0"/>
                        <w:jc w:val="center"/>
                        <w:rPr>
                          <w:sz w:val="32"/>
                          <w:szCs w:val="32"/>
                        </w:rPr>
                      </w:pPr>
                    </w:p>
                    <w:p w14:paraId="596F25E8" w14:textId="77777777" w:rsidR="00115290" w:rsidRDefault="00115290" w:rsidP="00D379F2">
                      <w:pPr>
                        <w:spacing w:line="600" w:lineRule="exact"/>
                        <w:ind w:firstLineChars="0" w:firstLine="0"/>
                        <w:jc w:val="center"/>
                        <w:rPr>
                          <w:sz w:val="32"/>
                          <w:szCs w:val="32"/>
                        </w:rPr>
                      </w:pPr>
                    </w:p>
                    <w:p w14:paraId="180E22AE" w14:textId="77777777" w:rsidR="00115290" w:rsidRDefault="00115290" w:rsidP="00D379F2">
                      <w:pPr>
                        <w:spacing w:line="600" w:lineRule="exact"/>
                        <w:ind w:firstLineChars="0" w:firstLine="0"/>
                        <w:jc w:val="center"/>
                        <w:rPr>
                          <w:sz w:val="32"/>
                          <w:szCs w:val="32"/>
                        </w:rPr>
                      </w:pPr>
                    </w:p>
                    <w:p w14:paraId="7155282D" w14:textId="77777777" w:rsidR="00115290" w:rsidRDefault="00115290" w:rsidP="00D379F2">
                      <w:pPr>
                        <w:spacing w:line="600" w:lineRule="exact"/>
                        <w:ind w:firstLineChars="0" w:firstLine="0"/>
                        <w:jc w:val="center"/>
                        <w:rPr>
                          <w:sz w:val="32"/>
                          <w:szCs w:val="32"/>
                        </w:rPr>
                      </w:pPr>
                    </w:p>
                    <w:p w14:paraId="6AF344AD" w14:textId="77777777" w:rsidR="00115290" w:rsidRDefault="00115290" w:rsidP="00D379F2">
                      <w:pPr>
                        <w:spacing w:line="600" w:lineRule="exact"/>
                        <w:ind w:firstLineChars="0" w:firstLine="0"/>
                        <w:jc w:val="center"/>
                        <w:rPr>
                          <w:sz w:val="32"/>
                          <w:szCs w:val="32"/>
                        </w:rPr>
                      </w:pPr>
                    </w:p>
                    <w:p w14:paraId="119E8448" w14:textId="77777777" w:rsidR="00115290" w:rsidRPr="00321B33" w:rsidRDefault="00115290" w:rsidP="00D379F2">
                      <w:pPr>
                        <w:spacing w:line="600" w:lineRule="exact"/>
                        <w:ind w:firstLineChars="0" w:firstLine="0"/>
                        <w:jc w:val="center"/>
                        <w:rPr>
                          <w:sz w:val="32"/>
                          <w:szCs w:val="32"/>
                        </w:rPr>
                      </w:pPr>
                    </w:p>
                  </w:txbxContent>
                </v:textbox>
                <w10:wrap anchorx="margin" anchory="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r w:rsidR="00A603A6">
        <w:rPr>
          <w:b/>
          <w:bCs/>
          <w:sz w:val="28"/>
        </w:rPr>
        <w:br w:type="page"/>
      </w:r>
    </w:p>
    <w:p w14:paraId="3E7B0211" w14:textId="77777777" w:rsidR="005B1D96" w:rsidRDefault="005B1D96" w:rsidP="005B1D96">
      <w:pPr>
        <w:spacing w:line="600" w:lineRule="exact"/>
        <w:ind w:firstLineChars="0" w:firstLine="0"/>
        <w:rPr>
          <w:b/>
          <w:bCs/>
          <w:sz w:val="28"/>
        </w:rPr>
      </w:pPr>
    </w:p>
    <w:p w14:paraId="100B0A70" w14:textId="77777777" w:rsidR="005B1D96" w:rsidRDefault="005B1D96" w:rsidP="005B1D96">
      <w:pPr>
        <w:spacing w:line="600" w:lineRule="exact"/>
        <w:ind w:firstLineChars="0" w:firstLine="0"/>
        <w:rPr>
          <w:b/>
          <w:bCs/>
          <w:sz w:val="28"/>
        </w:rPr>
        <w:sectPr w:rsidR="005B1D96" w:rsidSect="003B7B8B">
          <w:foot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14:paraId="129C3060" w14:textId="77777777" w:rsidR="00355DAD" w:rsidRPr="001930C0" w:rsidRDefault="00355DAD" w:rsidP="00A603A6">
      <w:pPr>
        <w:spacing w:line="600" w:lineRule="exact"/>
        <w:ind w:firstLineChars="0" w:firstLine="0"/>
        <w:jc w:val="center"/>
        <w:rPr>
          <w:b/>
          <w:bCs/>
          <w:sz w:val="28"/>
        </w:rPr>
      </w:pPr>
      <w:r w:rsidRPr="001930C0">
        <w:rPr>
          <w:b/>
          <w:bCs/>
          <w:sz w:val="28"/>
        </w:rPr>
        <w:lastRenderedPageBreak/>
        <w:t>西安电子科技大学</w:t>
      </w:r>
    </w:p>
    <w:p w14:paraId="0CF88382" w14:textId="77777777" w:rsidR="00355DAD" w:rsidRPr="001930C0" w:rsidRDefault="00355DAD" w:rsidP="00355DAD">
      <w:pPr>
        <w:ind w:firstLineChars="0" w:firstLine="0"/>
        <w:jc w:val="center"/>
        <w:rPr>
          <w:b/>
          <w:bCs/>
          <w:sz w:val="28"/>
        </w:rPr>
      </w:pPr>
      <w:r w:rsidRPr="001930C0">
        <w:rPr>
          <w:b/>
          <w:bCs/>
          <w:sz w:val="28"/>
        </w:rPr>
        <w:t>学位论文独创性（或创新性）声明</w:t>
      </w:r>
    </w:p>
    <w:p w14:paraId="34D9C148" w14:textId="77777777" w:rsidR="00355DAD" w:rsidRPr="001930C0" w:rsidRDefault="00355DAD" w:rsidP="00355DAD">
      <w:pPr>
        <w:ind w:firstLine="480"/>
      </w:pPr>
    </w:p>
    <w:p w14:paraId="20D8C3B2" w14:textId="77777777" w:rsidR="00355DAD" w:rsidRPr="00633153" w:rsidRDefault="00355DAD" w:rsidP="00355DAD">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14:paraId="36D843A7" w14:textId="77777777" w:rsidR="00355DAD" w:rsidRPr="00633153" w:rsidRDefault="00355DAD" w:rsidP="00355DAD">
      <w:pPr>
        <w:ind w:firstLine="480"/>
      </w:pPr>
      <w:r>
        <w:rPr>
          <w:rFonts w:hint="eastAsia"/>
        </w:rPr>
        <w:t>学位论文若有不实之处，本人承担一切</w:t>
      </w:r>
      <w:r w:rsidRPr="00633153">
        <w:rPr>
          <w:rFonts w:hint="eastAsia"/>
        </w:rPr>
        <w:t>法律责任。</w:t>
      </w:r>
    </w:p>
    <w:p w14:paraId="21A83C28" w14:textId="77777777" w:rsidR="00355DAD" w:rsidRPr="00284CBE" w:rsidRDefault="00355DAD" w:rsidP="00355DAD">
      <w:pPr>
        <w:ind w:firstLine="480"/>
      </w:pPr>
    </w:p>
    <w:p w14:paraId="4E187FE1" w14:textId="77777777" w:rsidR="00355DAD" w:rsidRPr="001930C0" w:rsidRDefault="00355DAD" w:rsidP="00355DAD">
      <w:pPr>
        <w:ind w:firstLine="480"/>
      </w:pPr>
      <w:r w:rsidRPr="001930C0">
        <w:t>本人签名：</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1CEEC12B" w14:textId="77777777" w:rsidR="00355DAD" w:rsidRPr="001930C0" w:rsidRDefault="00355DAD" w:rsidP="00355DAD">
      <w:pPr>
        <w:ind w:firstLine="562"/>
        <w:jc w:val="center"/>
        <w:rPr>
          <w:b/>
          <w:bCs/>
          <w:sz w:val="28"/>
        </w:rPr>
      </w:pPr>
    </w:p>
    <w:p w14:paraId="0E754DB7" w14:textId="77777777" w:rsidR="00355DAD" w:rsidRPr="00FD604B" w:rsidRDefault="00355DAD" w:rsidP="00355DAD">
      <w:pPr>
        <w:ind w:firstLine="560"/>
        <w:jc w:val="center"/>
        <w:rPr>
          <w:bCs/>
          <w:sz w:val="28"/>
        </w:rPr>
      </w:pPr>
    </w:p>
    <w:p w14:paraId="453316B5" w14:textId="77777777" w:rsidR="00355DAD" w:rsidRPr="00FD604B" w:rsidRDefault="00355DAD" w:rsidP="00355DAD">
      <w:pPr>
        <w:ind w:firstLine="560"/>
        <w:jc w:val="center"/>
        <w:rPr>
          <w:bCs/>
          <w:sz w:val="28"/>
        </w:rPr>
      </w:pPr>
    </w:p>
    <w:p w14:paraId="53FB048E" w14:textId="77777777" w:rsidR="00355DAD" w:rsidRPr="00FD604B" w:rsidRDefault="00355DAD" w:rsidP="00355DAD">
      <w:pPr>
        <w:ind w:firstLine="560"/>
        <w:jc w:val="center"/>
        <w:rPr>
          <w:bCs/>
          <w:sz w:val="28"/>
        </w:rPr>
      </w:pPr>
    </w:p>
    <w:p w14:paraId="5FEA9D84" w14:textId="77777777" w:rsidR="00355DAD" w:rsidRDefault="00355DAD" w:rsidP="00355DAD">
      <w:pPr>
        <w:ind w:firstLine="560"/>
        <w:jc w:val="center"/>
        <w:rPr>
          <w:bCs/>
          <w:sz w:val="28"/>
        </w:rPr>
      </w:pPr>
    </w:p>
    <w:p w14:paraId="46A9BA4D" w14:textId="77777777" w:rsidR="00355DAD" w:rsidRPr="00FD604B" w:rsidRDefault="00355DAD" w:rsidP="00355DAD">
      <w:pPr>
        <w:ind w:firstLine="560"/>
        <w:jc w:val="center"/>
        <w:rPr>
          <w:bCs/>
          <w:sz w:val="28"/>
        </w:rPr>
      </w:pPr>
    </w:p>
    <w:p w14:paraId="785D04A5" w14:textId="77777777" w:rsidR="00355DAD" w:rsidRPr="00FD604B" w:rsidRDefault="00355DAD" w:rsidP="00355DAD">
      <w:pPr>
        <w:ind w:firstLine="560"/>
        <w:jc w:val="center"/>
        <w:rPr>
          <w:bCs/>
          <w:sz w:val="28"/>
        </w:rPr>
      </w:pPr>
    </w:p>
    <w:p w14:paraId="238824A1" w14:textId="77777777" w:rsidR="00355DAD" w:rsidRPr="00FD604B" w:rsidRDefault="00355DAD" w:rsidP="00355DAD">
      <w:pPr>
        <w:ind w:firstLine="560"/>
        <w:jc w:val="center"/>
        <w:rPr>
          <w:bCs/>
          <w:sz w:val="28"/>
        </w:rPr>
      </w:pPr>
    </w:p>
    <w:p w14:paraId="38F2038A" w14:textId="77777777" w:rsidR="00355DAD" w:rsidRPr="001930C0" w:rsidRDefault="00355DAD" w:rsidP="00355DAD">
      <w:pPr>
        <w:ind w:firstLineChars="0" w:firstLine="0"/>
        <w:jc w:val="center"/>
        <w:rPr>
          <w:b/>
          <w:bCs/>
          <w:sz w:val="28"/>
        </w:rPr>
      </w:pPr>
      <w:r w:rsidRPr="001930C0">
        <w:rPr>
          <w:b/>
          <w:bCs/>
          <w:sz w:val="28"/>
        </w:rPr>
        <w:t>西安电子科技大学</w:t>
      </w:r>
    </w:p>
    <w:p w14:paraId="377E90D0" w14:textId="77777777" w:rsidR="00355DAD" w:rsidRPr="001930C0" w:rsidRDefault="00355DAD" w:rsidP="00355DAD">
      <w:pPr>
        <w:ind w:firstLineChars="0" w:firstLine="0"/>
        <w:jc w:val="center"/>
        <w:rPr>
          <w:b/>
          <w:bCs/>
          <w:sz w:val="28"/>
        </w:rPr>
      </w:pPr>
      <w:r w:rsidRPr="001930C0">
        <w:rPr>
          <w:b/>
          <w:bCs/>
          <w:sz w:val="28"/>
        </w:rPr>
        <w:t>关于论文使用授权的说明</w:t>
      </w:r>
    </w:p>
    <w:p w14:paraId="0D864093" w14:textId="77777777" w:rsidR="00355DAD" w:rsidRPr="001930C0" w:rsidRDefault="00355DAD" w:rsidP="00355DAD">
      <w:pPr>
        <w:ind w:firstLine="480"/>
      </w:pPr>
    </w:p>
    <w:p w14:paraId="7268060A" w14:textId="77777777" w:rsidR="00355DAD" w:rsidRDefault="00355DAD" w:rsidP="00355DAD">
      <w:pPr>
        <w:pStyle w:val="aff3"/>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1BBCA825" w14:textId="77777777" w:rsidR="00355DAD" w:rsidRPr="00F67B66" w:rsidRDefault="00355DAD" w:rsidP="00355DAD">
      <w:pPr>
        <w:pStyle w:val="aff3"/>
        <w:spacing w:before="0"/>
        <w:rPr>
          <w:u w:val="single"/>
        </w:rPr>
      </w:pPr>
      <w:r w:rsidRPr="00F67B66">
        <w:rPr>
          <w:rFonts w:hint="eastAsia"/>
        </w:rPr>
        <w:t>保密</w:t>
      </w:r>
      <w:r>
        <w:rPr>
          <w:rFonts w:hint="eastAsia"/>
        </w:rPr>
        <w:t>的学位论文</w:t>
      </w:r>
      <w:r w:rsidRPr="00F67B66">
        <w:rPr>
          <w:rFonts w:hint="eastAsia"/>
        </w:rPr>
        <w:t>在</w:t>
      </w:r>
      <w:r w:rsidRPr="00F67B66">
        <w:rPr>
          <w:rFonts w:hint="eastAsia"/>
          <w:u w:val="single"/>
        </w:rPr>
        <w:t xml:space="preserve">   </w:t>
      </w:r>
      <w:r w:rsidRPr="00F67B66">
        <w:rPr>
          <w:rFonts w:hint="eastAsia"/>
        </w:rPr>
        <w:t>年解密后适用本授权书</w:t>
      </w:r>
      <w:r>
        <w:rPr>
          <w:rFonts w:hint="eastAsia"/>
        </w:rPr>
        <w:t>。</w:t>
      </w:r>
    </w:p>
    <w:p w14:paraId="2F8B4652" w14:textId="77777777" w:rsidR="00355DAD" w:rsidRPr="00284CBE" w:rsidRDefault="00355DAD" w:rsidP="00355DAD">
      <w:pPr>
        <w:ind w:firstLine="480"/>
      </w:pPr>
    </w:p>
    <w:p w14:paraId="0D157815" w14:textId="77777777" w:rsidR="00355DAD" w:rsidRPr="001930C0" w:rsidRDefault="00355DAD" w:rsidP="00355DAD">
      <w:pPr>
        <w:ind w:firstLine="480"/>
      </w:pPr>
      <w:r w:rsidRPr="001930C0">
        <w:t>本人签名：</w:t>
      </w:r>
      <w:r w:rsidRPr="001930C0">
        <w:rPr>
          <w:u w:val="single"/>
        </w:rPr>
        <w:t xml:space="preserve">                    </w:t>
      </w:r>
      <w:r w:rsidRPr="001930C0">
        <w:t xml:space="preserve">        </w:t>
      </w:r>
      <w:r w:rsidRPr="001930C0">
        <w:t>导师签名：</w:t>
      </w:r>
      <w:r w:rsidRPr="001930C0">
        <w:rPr>
          <w:u w:val="single"/>
        </w:rPr>
        <w:t xml:space="preserve">                    </w:t>
      </w:r>
    </w:p>
    <w:p w14:paraId="0BAC6B44" w14:textId="77777777" w:rsidR="00355DAD" w:rsidRPr="001930C0" w:rsidRDefault="00355DAD" w:rsidP="00355DAD">
      <w:pPr>
        <w:ind w:firstLine="480"/>
      </w:pPr>
    </w:p>
    <w:p w14:paraId="709BB491" w14:textId="77777777" w:rsidR="00355DAD" w:rsidRDefault="00355DAD" w:rsidP="00355DAD">
      <w:pPr>
        <w:ind w:firstLine="480"/>
        <w:rPr>
          <w:u w:val="single"/>
        </w:rPr>
      </w:pPr>
      <w:r w:rsidRPr="001930C0">
        <w:t>日</w:t>
      </w:r>
      <w:r w:rsidRPr="001930C0">
        <w:t xml:space="preserve">    </w:t>
      </w:r>
      <w:r w:rsidRPr="001930C0">
        <w:t>期：</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206B069B" w14:textId="77777777" w:rsidR="00355DAD" w:rsidRDefault="00355DAD" w:rsidP="00355DAD">
      <w:pPr>
        <w:ind w:firstLineChars="0" w:firstLine="0"/>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p>
    <w:p w14:paraId="44E91963" w14:textId="77777777" w:rsidR="00C53B82" w:rsidRPr="00E2499E" w:rsidRDefault="00C53B82" w:rsidP="00355DAD">
      <w:pPr>
        <w:ind w:firstLineChars="0" w:firstLine="0"/>
        <w:sectPr w:rsidR="00C53B82" w:rsidRPr="00E2499E" w:rsidSect="003B7B8B">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14:paraId="3D7FC3D5" w14:textId="77777777" w:rsidR="00355DAD" w:rsidRPr="00E2499E" w:rsidRDefault="00355DAD" w:rsidP="003642A1">
      <w:pPr>
        <w:pStyle w:val="-1"/>
      </w:pPr>
      <w:bookmarkStart w:id="45" w:name="_Toc480788667"/>
      <w:bookmarkStart w:id="46" w:name="_Toc35766608"/>
      <w:bookmarkStart w:id="47" w:name="_Toc35875577"/>
      <w:bookmarkStart w:id="48" w:name="OLE_LINK14"/>
      <w:bookmarkStart w:id="49" w:name="OLE_LINK15"/>
      <w:bookmarkStart w:id="50" w:name="OLE_LINK16"/>
      <w:bookmarkStart w:id="51" w:name="OLE_LINK17"/>
      <w:bookmarkStart w:id="52" w:name="OLE_LINK18"/>
      <w:bookmarkStart w:id="53" w:name="OLE_LINK19"/>
      <w:bookmarkStart w:id="54" w:name="OLE_LINK24"/>
      <w:bookmarkStart w:id="55" w:name="OLE_LINK25"/>
      <w:bookmarkStart w:id="56" w:name="OLE_LINK26"/>
      <w:bookmarkStart w:id="57" w:name="OLE_LINK33"/>
      <w:bookmarkStart w:id="58" w:name="OLE_LINK34"/>
      <w:bookmarkStart w:id="59" w:name="OLE_LINK35"/>
      <w:bookmarkStart w:id="60" w:name="OLE_LINK36"/>
      <w:bookmarkStart w:id="61" w:name="OLE_LINK37"/>
      <w:bookmarkStart w:id="62" w:name="OLE_LINK38"/>
      <w:r w:rsidRPr="00E2499E">
        <w:rPr>
          <w:rFonts w:hint="eastAsia"/>
        </w:rPr>
        <w:lastRenderedPageBreak/>
        <w:t>摘要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05FF09F0" w14:textId="60DCAF94" w:rsidR="00355DAD" w:rsidRDefault="001B5D4D" w:rsidP="00355DAD">
      <w:pPr>
        <w:ind w:firstLineChars="0" w:firstLine="420"/>
      </w:pPr>
      <w:bookmarkStart w:id="63" w:name="OLE_LINK9"/>
      <w:bookmarkStart w:id="64" w:name="OLE_LINK10"/>
      <w:r w:rsidRPr="00166818">
        <w:t>随着</w:t>
      </w:r>
      <w:r w:rsidRPr="00166818">
        <w:rPr>
          <w:rFonts w:hint="eastAsia"/>
        </w:rPr>
        <w:t>5</w:t>
      </w:r>
      <w:r w:rsidRPr="00166818">
        <w:t>G</w:t>
      </w:r>
      <w:r w:rsidRPr="00166818">
        <w:t>时代的到来</w:t>
      </w:r>
      <w:r w:rsidRPr="00166818">
        <w:rPr>
          <w:rFonts w:hint="eastAsia"/>
        </w:rPr>
        <w:t>，</w:t>
      </w:r>
      <w:r w:rsidR="003F06DC">
        <w:t>人们对高速率</w:t>
      </w:r>
      <w:r w:rsidRPr="00166818">
        <w:rPr>
          <w:rFonts w:hint="eastAsia"/>
        </w:rPr>
        <w:t>、</w:t>
      </w:r>
      <w:r w:rsidRPr="00166818">
        <w:t>大容量</w:t>
      </w:r>
      <w:r w:rsidRPr="00166818">
        <w:rPr>
          <w:rFonts w:hint="eastAsia"/>
        </w:rPr>
        <w:t>、</w:t>
      </w:r>
      <w:r>
        <w:t>低延时的通信需求不断</w:t>
      </w:r>
      <w:r w:rsidRPr="00166818">
        <w:t>增加</w:t>
      </w:r>
      <w:bookmarkEnd w:id="63"/>
      <w:bookmarkEnd w:id="64"/>
      <w:r w:rsidRPr="00166818">
        <w:rPr>
          <w:rFonts w:hint="eastAsia"/>
        </w:rPr>
        <w:t>。</w:t>
      </w:r>
      <w:r w:rsidR="003F06DC">
        <w:t>极化码</w:t>
      </w:r>
      <w:r w:rsidR="003F06DC">
        <w:rPr>
          <w:rFonts w:hint="eastAsia"/>
        </w:rPr>
        <w:t>（</w:t>
      </w:r>
      <w:r w:rsidR="003F06DC">
        <w:rPr>
          <w:rFonts w:hint="eastAsia"/>
        </w:rPr>
        <w:t>Polar</w:t>
      </w:r>
      <w:r w:rsidR="003F06DC">
        <w:rPr>
          <w:rFonts w:hint="eastAsia"/>
        </w:rPr>
        <w:t>）</w:t>
      </w:r>
      <w:r w:rsidR="003F06DC">
        <w:t>作为第一个被证明能达到通信信道香农极限的纠错码</w:t>
      </w:r>
      <w:r w:rsidR="003F06DC">
        <w:rPr>
          <w:rFonts w:hint="eastAsia"/>
        </w:rPr>
        <w:t>，</w:t>
      </w:r>
      <w:r w:rsidR="003F06DC">
        <w:t>一直备受关注</w:t>
      </w:r>
      <w:r w:rsidR="003F06DC">
        <w:rPr>
          <w:rFonts w:hint="eastAsia"/>
        </w:rPr>
        <w:t>。</w:t>
      </w:r>
      <w:r w:rsidRPr="001B5D4D">
        <w:t>极化码</w:t>
      </w:r>
      <w:r>
        <w:rPr>
          <w:rFonts w:hint="eastAsia"/>
        </w:rPr>
        <w:t>凭借其</w:t>
      </w:r>
      <w:r w:rsidRPr="001B5D4D">
        <w:t>优异的性能已被确定为</w:t>
      </w:r>
      <w:r>
        <w:rPr>
          <w:rFonts w:hint="eastAsia"/>
        </w:rPr>
        <w:t xml:space="preserve"> </w:t>
      </w:r>
      <w:r w:rsidRPr="001B5D4D">
        <w:t xml:space="preserve">5G </w:t>
      </w:r>
      <w:r w:rsidRPr="001B5D4D">
        <w:t>增强移动宽带（</w:t>
      </w:r>
      <w:r w:rsidRPr="001B5D4D">
        <w:t xml:space="preserve"> enhanced mobile broadband</w:t>
      </w:r>
      <w:r w:rsidRPr="001B5D4D">
        <w:t>，</w:t>
      </w:r>
      <w:r w:rsidRPr="001B5D4D">
        <w:t xml:space="preserve"> eMBB</w:t>
      </w:r>
      <w:r w:rsidRPr="001B5D4D">
        <w:t>）场景控制信道的编码方案。</w:t>
      </w:r>
      <w:r w:rsidR="004C07E1">
        <w:t>近年来</w:t>
      </w:r>
      <w:r w:rsidR="004C07E1">
        <w:rPr>
          <w:rFonts w:hint="eastAsia"/>
        </w:rPr>
        <w:t>，</w:t>
      </w:r>
      <w:r w:rsidR="004C07E1">
        <w:t>深度学习展现出强大的</w:t>
      </w:r>
      <w:r w:rsidR="00AE0B97">
        <w:t>处理复杂任务的</w:t>
      </w:r>
      <w:r w:rsidR="004C07E1">
        <w:t>能力</w:t>
      </w:r>
      <w:r w:rsidR="004C07E1">
        <w:rPr>
          <w:rFonts w:hint="eastAsia"/>
        </w:rPr>
        <w:t>，在数字通信领域展现</w:t>
      </w:r>
      <w:r w:rsidR="00CF37C9">
        <w:rPr>
          <w:rFonts w:hint="eastAsia"/>
        </w:rPr>
        <w:t>良好</w:t>
      </w:r>
      <w:r w:rsidR="004C07E1">
        <w:rPr>
          <w:rFonts w:hint="eastAsia"/>
        </w:rPr>
        <w:t>前景。本文主要研究</w:t>
      </w:r>
      <w:r w:rsidR="00AE0B97">
        <w:rPr>
          <w:rFonts w:hint="eastAsia"/>
        </w:rPr>
        <w:t>从</w:t>
      </w:r>
      <w:r w:rsidR="004C07E1">
        <w:rPr>
          <w:rFonts w:hint="eastAsia"/>
        </w:rPr>
        <w:t>深度学习</w:t>
      </w:r>
      <w:r w:rsidR="00AE0B97">
        <w:rPr>
          <w:rFonts w:hint="eastAsia"/>
        </w:rPr>
        <w:t>的角度</w:t>
      </w:r>
      <w:r w:rsidR="004C07E1">
        <w:rPr>
          <w:rFonts w:hint="eastAsia"/>
        </w:rPr>
        <w:t>实现极化码译码</w:t>
      </w:r>
      <w:r w:rsidR="00AE0B97">
        <w:rPr>
          <w:rFonts w:hint="eastAsia"/>
        </w:rPr>
        <w:t>任务，提升译码性能。</w:t>
      </w:r>
      <w:r w:rsidR="0012044C">
        <w:rPr>
          <w:rFonts w:hint="eastAsia"/>
        </w:rPr>
        <w:t>本文首先基于多个性能指标研究基于深度学习模型实现极化码译码任务，并提出改进方法。然后基于置信度传播（</w:t>
      </w:r>
      <w:r w:rsidR="0012044C">
        <w:rPr>
          <w:rFonts w:ascii="Arial" w:hAnsi="Arial" w:cs="Arial"/>
          <w:color w:val="333333"/>
          <w:sz w:val="20"/>
          <w:szCs w:val="20"/>
          <w:shd w:val="clear" w:color="auto" w:fill="FFFFFF"/>
        </w:rPr>
        <w:t>Belief Propagation, BP</w:t>
      </w:r>
      <w:r w:rsidR="0012044C">
        <w:rPr>
          <w:rFonts w:hint="eastAsia"/>
        </w:rPr>
        <w:t>）译码算法，将任意码长的译码任务</w:t>
      </w:r>
      <w:r w:rsidR="00AE0B97">
        <w:rPr>
          <w:rFonts w:hint="eastAsia"/>
        </w:rPr>
        <w:t>可以看成无监督学习任务。</w:t>
      </w:r>
      <w:r w:rsidR="0012044C">
        <w:rPr>
          <w:rFonts w:hint="eastAsia"/>
        </w:rPr>
        <w:t>实验结果表明，本文提出的译码算法相对传统的译码算法在译码性能上有提升。</w:t>
      </w:r>
      <w:r w:rsidR="00374EE9">
        <w:t>本文</w:t>
      </w:r>
      <w:r w:rsidR="009B2305">
        <w:t>主要</w:t>
      </w:r>
      <w:r w:rsidR="00374EE9">
        <w:t>研究内容如下</w:t>
      </w:r>
      <w:r w:rsidR="00374EE9">
        <w:rPr>
          <w:rFonts w:hint="eastAsia"/>
        </w:rPr>
        <w:t>：</w:t>
      </w:r>
    </w:p>
    <w:p w14:paraId="4A760F11" w14:textId="5198E6E1" w:rsidR="00374EE9" w:rsidRDefault="00374EE9" w:rsidP="00355DAD">
      <w:pPr>
        <w:ind w:firstLineChars="0" w:firstLine="420"/>
      </w:pPr>
      <w:r>
        <w:rPr>
          <w:rFonts w:hint="eastAsia"/>
        </w:rPr>
        <w:t>1</w:t>
      </w:r>
      <w:r>
        <w:rPr>
          <w:rFonts w:hint="eastAsia"/>
        </w:rPr>
        <w:t>）对当前基于深度学习的极化码译码研究</w:t>
      </w:r>
      <w:r w:rsidR="009B2305">
        <w:rPr>
          <w:rFonts w:hint="eastAsia"/>
        </w:rPr>
        <w:t>现状</w:t>
      </w:r>
      <w:r>
        <w:rPr>
          <w:rFonts w:hint="eastAsia"/>
        </w:rPr>
        <w:t>进行总结和归纳；</w:t>
      </w:r>
    </w:p>
    <w:p w14:paraId="08662D73" w14:textId="784A0A62" w:rsidR="00374EE9" w:rsidRDefault="00374EE9" w:rsidP="00355DAD">
      <w:pPr>
        <w:ind w:firstLineChars="0" w:firstLine="420"/>
      </w:pPr>
      <w:r>
        <w:rPr>
          <w:rFonts w:hint="eastAsia"/>
        </w:rPr>
        <w:t>2</w:t>
      </w:r>
      <w:r>
        <w:rPr>
          <w:rFonts w:hint="eastAsia"/>
        </w:rPr>
        <w:t>）基于现有深度学习模型</w:t>
      </w:r>
      <w:r w:rsidR="009B2305">
        <w:rPr>
          <w:rFonts w:hint="eastAsia"/>
        </w:rPr>
        <w:t>（</w:t>
      </w:r>
      <w:r>
        <w:rPr>
          <w:rFonts w:hint="eastAsia"/>
        </w:rPr>
        <w:t>MLP</w:t>
      </w:r>
      <w:r>
        <w:rPr>
          <w:rFonts w:hint="eastAsia"/>
        </w:rPr>
        <w:t>模型、</w:t>
      </w:r>
      <w:r>
        <w:rPr>
          <w:rFonts w:hint="eastAsia"/>
        </w:rPr>
        <w:t>CNN</w:t>
      </w:r>
      <w:r>
        <w:rPr>
          <w:rFonts w:hint="eastAsia"/>
        </w:rPr>
        <w:t>模型和</w:t>
      </w:r>
      <w:r>
        <w:rPr>
          <w:rFonts w:hint="eastAsia"/>
        </w:rPr>
        <w:t>LSTM</w:t>
      </w:r>
      <w:r w:rsidR="009B2305">
        <w:rPr>
          <w:rFonts w:hint="eastAsia"/>
        </w:rPr>
        <w:t>模型）实现极化码译码。</w:t>
      </w:r>
      <w:r>
        <w:rPr>
          <w:rFonts w:hint="eastAsia"/>
        </w:rPr>
        <w:t>从误码率、误帧率、</w:t>
      </w:r>
      <w:r>
        <w:rPr>
          <w:rFonts w:hint="eastAsia"/>
        </w:rPr>
        <w:t>NVE</w:t>
      </w:r>
      <w:r w:rsidR="00F17C80">
        <w:rPr>
          <w:rFonts w:hint="eastAsia"/>
        </w:rPr>
        <w:t>、泛化能力和码长容限等几个方面进行实验</w:t>
      </w:r>
      <w:r w:rsidR="005B4A27">
        <w:rPr>
          <w:rFonts w:hint="eastAsia"/>
        </w:rPr>
        <w:t>探究；</w:t>
      </w:r>
    </w:p>
    <w:p w14:paraId="013053CC" w14:textId="6FE099D1" w:rsidR="00374EE9" w:rsidRDefault="00374EE9" w:rsidP="00355DAD">
      <w:pPr>
        <w:ind w:firstLineChars="0" w:firstLine="420"/>
      </w:pPr>
      <w:r>
        <w:rPr>
          <w:rFonts w:hint="eastAsia"/>
        </w:rPr>
        <w:t>3</w:t>
      </w:r>
      <w:r>
        <w:rPr>
          <w:rFonts w:hint="eastAsia"/>
        </w:rPr>
        <w:t>）</w:t>
      </w:r>
      <w:r w:rsidR="00662915">
        <w:rPr>
          <w:rFonts w:hint="eastAsia"/>
        </w:rPr>
        <w:t>本文</w:t>
      </w:r>
      <w:r>
        <w:rPr>
          <w:rFonts w:hint="eastAsia"/>
        </w:rPr>
        <w:t>提出了码字扩充方法，</w:t>
      </w:r>
      <w:r w:rsidR="00F17C80">
        <w:rPr>
          <w:rFonts w:hint="eastAsia"/>
        </w:rPr>
        <w:t>用于</w:t>
      </w:r>
      <w:r>
        <w:rPr>
          <w:rFonts w:hint="eastAsia"/>
        </w:rPr>
        <w:t>提取极化码编码结构</w:t>
      </w:r>
      <w:r w:rsidR="00F17C80">
        <w:rPr>
          <w:rFonts w:hint="eastAsia"/>
        </w:rPr>
        <w:t>隐藏</w:t>
      </w:r>
      <w:r>
        <w:rPr>
          <w:rFonts w:hint="eastAsia"/>
        </w:rPr>
        <w:t>信息。</w:t>
      </w:r>
      <w:r w:rsidR="00F17C80">
        <w:rPr>
          <w:rFonts w:hint="eastAsia"/>
        </w:rPr>
        <w:t>实验结果表明，</w:t>
      </w:r>
      <w:r w:rsidR="00662915">
        <w:rPr>
          <w:rFonts w:hint="eastAsia"/>
        </w:rPr>
        <w:t>在码长为</w:t>
      </w:r>
      <w:r w:rsidR="00662915">
        <w:rPr>
          <w:rFonts w:hint="eastAsia"/>
        </w:rPr>
        <w:t>16</w:t>
      </w:r>
      <w:r w:rsidR="00662915">
        <w:rPr>
          <w:rFonts w:hint="eastAsia"/>
        </w:rPr>
        <w:t>情况下，</w:t>
      </w:r>
      <w:r w:rsidR="00F17C80">
        <w:rPr>
          <w:rFonts w:hint="eastAsia"/>
        </w:rPr>
        <w:t>该方法可以超过</w:t>
      </w:r>
      <w:r>
        <w:rPr>
          <w:rFonts w:hint="eastAsia"/>
        </w:rPr>
        <w:t>置信度传播算法译码性能；</w:t>
      </w:r>
    </w:p>
    <w:p w14:paraId="1E9717FF" w14:textId="7D013336" w:rsidR="00374EE9" w:rsidRPr="002B401F" w:rsidRDefault="00374EE9" w:rsidP="00355DAD">
      <w:pPr>
        <w:ind w:firstLineChars="0" w:firstLine="420"/>
        <w:rPr>
          <w:b/>
          <w:noProof w:val="0"/>
          <w:szCs w:val="24"/>
        </w:rPr>
      </w:pPr>
      <w:r>
        <w:rPr>
          <w:rFonts w:hint="eastAsia"/>
        </w:rPr>
        <w:t>4</w:t>
      </w:r>
      <w:r w:rsidR="00662915">
        <w:rPr>
          <w:rFonts w:hint="eastAsia"/>
        </w:rPr>
        <w:t>）基于已有的综合征函数，本文提出了</w:t>
      </w:r>
      <w:r>
        <w:rPr>
          <w:rFonts w:hint="eastAsia"/>
        </w:rPr>
        <w:t>将综合征损失函数应用于无监督学习的极化码译码</w:t>
      </w:r>
      <w:r w:rsidR="00F17C80">
        <w:rPr>
          <w:rFonts w:hint="eastAsia"/>
        </w:rPr>
        <w:t>任务</w:t>
      </w:r>
      <w:r w:rsidR="00662915">
        <w:rPr>
          <w:rFonts w:hint="eastAsia"/>
        </w:rPr>
        <w:t>。该方法</w:t>
      </w:r>
      <w:r w:rsidR="00F17C80">
        <w:rPr>
          <w:rFonts w:hint="eastAsia"/>
        </w:rPr>
        <w:t>提升了译码性能，</w:t>
      </w:r>
      <w:r>
        <w:rPr>
          <w:rFonts w:hint="eastAsia"/>
        </w:rPr>
        <w:t>拓展了基于深度学习的极化码译码模型训练方式。</w:t>
      </w:r>
    </w:p>
    <w:p w14:paraId="242CDE5B" w14:textId="77777777" w:rsidR="00355DAD" w:rsidRPr="002B401F" w:rsidRDefault="00355DAD" w:rsidP="00355DAD">
      <w:pPr>
        <w:ind w:firstLineChars="0" w:firstLine="420"/>
        <w:rPr>
          <w:b/>
          <w:noProof w:val="0"/>
          <w:szCs w:val="24"/>
        </w:rPr>
      </w:pPr>
    </w:p>
    <w:p w14:paraId="685B1C4D" w14:textId="25237379" w:rsidR="00355DAD" w:rsidRPr="002B401F" w:rsidRDefault="00355DAD" w:rsidP="00355DAD">
      <w:pPr>
        <w:ind w:firstLineChars="0" w:firstLine="0"/>
        <w:rPr>
          <w:noProof w:val="0"/>
          <w:szCs w:val="24"/>
        </w:rPr>
      </w:pPr>
      <w:bookmarkStart w:id="65" w:name="OLE_LINK68"/>
      <w:r w:rsidRPr="002B401F">
        <w:rPr>
          <w:b/>
          <w:noProof w:val="0"/>
          <w:szCs w:val="24"/>
        </w:rPr>
        <w:t>关键词</w:t>
      </w:r>
      <w:r w:rsidRPr="002B401F">
        <w:rPr>
          <w:noProof w:val="0"/>
          <w:szCs w:val="24"/>
        </w:rPr>
        <w:t>：</w:t>
      </w:r>
      <w:bookmarkEnd w:id="65"/>
      <w:r w:rsidR="00F17C80">
        <w:rPr>
          <w:noProof w:val="0"/>
          <w:szCs w:val="24"/>
        </w:rPr>
        <w:t>极化码</w:t>
      </w:r>
      <w:r w:rsidR="00F17C80">
        <w:rPr>
          <w:rFonts w:hint="eastAsia"/>
          <w:noProof w:val="0"/>
          <w:szCs w:val="24"/>
        </w:rPr>
        <w:t>，</w:t>
      </w:r>
      <w:r w:rsidR="00F17C80">
        <w:rPr>
          <w:rFonts w:hint="eastAsia"/>
          <w:noProof w:val="0"/>
          <w:szCs w:val="24"/>
        </w:rPr>
        <w:t xml:space="preserve"> </w:t>
      </w:r>
      <w:r w:rsidR="00F17C80">
        <w:rPr>
          <w:noProof w:val="0"/>
          <w:szCs w:val="24"/>
        </w:rPr>
        <w:t>深度学习</w:t>
      </w:r>
      <w:r w:rsidR="00F17C80">
        <w:rPr>
          <w:rFonts w:hint="eastAsia"/>
          <w:noProof w:val="0"/>
          <w:szCs w:val="24"/>
        </w:rPr>
        <w:t>，</w:t>
      </w:r>
      <w:r w:rsidR="00F17C80">
        <w:rPr>
          <w:rFonts w:hint="eastAsia"/>
          <w:noProof w:val="0"/>
          <w:szCs w:val="24"/>
        </w:rPr>
        <w:t xml:space="preserve"> </w:t>
      </w:r>
      <w:r w:rsidR="00F17C80">
        <w:rPr>
          <w:noProof w:val="0"/>
          <w:szCs w:val="24"/>
        </w:rPr>
        <w:t>置信度传播</w:t>
      </w:r>
      <w:r w:rsidR="00F17C80">
        <w:rPr>
          <w:rFonts w:hint="eastAsia"/>
          <w:noProof w:val="0"/>
          <w:szCs w:val="24"/>
        </w:rPr>
        <w:t>，</w:t>
      </w:r>
      <w:r w:rsidR="00F17C80">
        <w:rPr>
          <w:rFonts w:hint="eastAsia"/>
          <w:noProof w:val="0"/>
          <w:szCs w:val="24"/>
        </w:rPr>
        <w:t xml:space="preserve"> </w:t>
      </w:r>
      <w:r w:rsidR="00F17C80">
        <w:rPr>
          <w:noProof w:val="0"/>
          <w:szCs w:val="24"/>
        </w:rPr>
        <w:t>综合征</w:t>
      </w:r>
    </w:p>
    <w:p w14:paraId="0A59AE9C" w14:textId="77777777" w:rsidR="00355DAD" w:rsidRPr="002B401F" w:rsidRDefault="00355DAD" w:rsidP="00355DAD">
      <w:pPr>
        <w:ind w:firstLineChars="0" w:firstLine="0"/>
        <w:rPr>
          <w:szCs w:val="24"/>
        </w:rPr>
      </w:pPr>
    </w:p>
    <w:p w14:paraId="2D8C5B15" w14:textId="77777777" w:rsidR="00355DAD" w:rsidRDefault="00355DAD" w:rsidP="00355DAD">
      <w:pPr>
        <w:ind w:firstLineChars="0" w:firstLine="0"/>
        <w:rPr>
          <w:szCs w:val="24"/>
        </w:rPr>
      </w:pPr>
    </w:p>
    <w:p w14:paraId="7C8F083F" w14:textId="77777777" w:rsidR="00355DAD" w:rsidRDefault="00355DAD" w:rsidP="00355DAD">
      <w:pPr>
        <w:ind w:firstLineChars="0" w:firstLine="0"/>
        <w:rPr>
          <w:szCs w:val="24"/>
        </w:rPr>
      </w:pPr>
    </w:p>
    <w:p w14:paraId="163C4E01" w14:textId="77777777" w:rsidR="00355DAD" w:rsidRDefault="00355DAD" w:rsidP="00355DAD">
      <w:pPr>
        <w:ind w:firstLineChars="0" w:firstLine="0"/>
        <w:rPr>
          <w:szCs w:val="24"/>
        </w:rPr>
        <w:sectPr w:rsidR="00355DAD" w:rsidSect="005F0E92">
          <w:headerReference w:type="even" r:id="rId15"/>
          <w:headerReference w:type="default" r:id="rId16"/>
          <w:footerReference w:type="even" r:id="rId17"/>
          <w:footerReference w:type="default" r:id="rId18"/>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66" w:name="_Toc156054418"/>
      <w:bookmarkStart w:id="67" w:name="_Toc156059699"/>
      <w:bookmarkStart w:id="68" w:name="_Toc156290949"/>
      <w:bookmarkStart w:id="69" w:name="_Toc156291004"/>
      <w:bookmarkStart w:id="70" w:name="_Toc156291139"/>
      <w:bookmarkStart w:id="71" w:name="_Toc156291991"/>
      <w:bookmarkStart w:id="72" w:name="_Toc156292242"/>
      <w:bookmarkStart w:id="73" w:name="_Toc156292342"/>
      <w:bookmarkStart w:id="74" w:name="_Toc156292613"/>
      <w:bookmarkStart w:id="75" w:name="_Toc156316883"/>
      <w:bookmarkStart w:id="76" w:name="_Toc160891963"/>
      <w:bookmarkStart w:id="77" w:name="_Toc163533793"/>
      <w:bookmarkStart w:id="78" w:name="_Toc163534518"/>
      <w:bookmarkStart w:id="79" w:name="_Toc163534799"/>
      <w:bookmarkStart w:id="80" w:name="_Toc163534839"/>
      <w:bookmarkStart w:id="81" w:name="_Toc163979242"/>
      <w:bookmarkStart w:id="82" w:name="_Toc175668069"/>
      <w:bookmarkStart w:id="83" w:name="_Toc176534949"/>
      <w:bookmarkStart w:id="84" w:name="_Toc176754253"/>
      <w:bookmarkStart w:id="85" w:name="_Toc176754563"/>
      <w:bookmarkStart w:id="86" w:name="_Toc176754848"/>
      <w:bookmarkStart w:id="87" w:name="_Toc176754955"/>
      <w:bookmarkStart w:id="88" w:name="_Toc176755015"/>
      <w:bookmarkStart w:id="89" w:name="_Toc176755152"/>
      <w:bookmarkStart w:id="90" w:name="_Toc176755199"/>
      <w:bookmarkStart w:id="91" w:name="_Toc176946084"/>
      <w:bookmarkStart w:id="92" w:name="_Toc176946404"/>
      <w:bookmarkStart w:id="93" w:name="_Toc177998623"/>
      <w:bookmarkStart w:id="94" w:name="_Toc177998743"/>
      <w:bookmarkStart w:id="95" w:name="_Toc178419013"/>
      <w:bookmarkStart w:id="96" w:name="_Toc178958405"/>
      <w:bookmarkStart w:id="97" w:name="_Toc179176261"/>
      <w:bookmarkStart w:id="98" w:name="_Toc247598413"/>
      <w:bookmarkStart w:id="99" w:name="_Toc247623565"/>
      <w:bookmarkStart w:id="100" w:name="_Toc248548345"/>
      <w:bookmarkStart w:id="101" w:name="_Toc322350693"/>
      <w:bookmarkStart w:id="102" w:name="_Toc322350905"/>
    </w:p>
    <w:p w14:paraId="22892C3F" w14:textId="77777777" w:rsidR="00355DAD" w:rsidRPr="001930C0" w:rsidRDefault="00355DAD" w:rsidP="003642A1">
      <w:pPr>
        <w:pStyle w:val="-1"/>
      </w:pPr>
      <w:bookmarkStart w:id="103" w:name="_Toc480788668"/>
      <w:bookmarkStart w:id="104" w:name="_Toc35766609"/>
      <w:bookmarkStart w:id="105" w:name="_Toc35875578"/>
      <w:r w:rsidRPr="001930C0">
        <w:lastRenderedPageBreak/>
        <w:t>ABSTRACT</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5E75A423" w14:textId="7CDFF6E4" w:rsidR="009B2305" w:rsidRDefault="009B2C76" w:rsidP="009B2305">
      <w:pPr>
        <w:ind w:firstLineChars="0" w:firstLine="0"/>
        <w:rPr>
          <w:noProof w:val="0"/>
        </w:rPr>
      </w:pPr>
      <w:bookmarkStart w:id="106" w:name="_Toc175668071"/>
      <w:bookmarkStart w:id="107" w:name="_Toc176534951"/>
      <w:bookmarkStart w:id="108" w:name="_Toc176754255"/>
      <w:bookmarkStart w:id="109" w:name="_Toc176754565"/>
      <w:bookmarkStart w:id="110" w:name="_Toc176754850"/>
      <w:bookmarkStart w:id="111" w:name="_Toc176754957"/>
      <w:bookmarkEnd w:id="48"/>
      <w:bookmarkEnd w:id="49"/>
      <w:r w:rsidRPr="009B2C76">
        <w:rPr>
          <w:noProof w:val="0"/>
          <w:lang w:val="en"/>
        </w:rPr>
        <w:t>With the advent of the 5G era, people's demand for high-speed, large-capacity, and low-latency communications is increasing</w:t>
      </w:r>
      <w:r>
        <w:rPr>
          <w:noProof w:val="0"/>
          <w:lang w:val="en"/>
        </w:rPr>
        <w:t>. Polar code</w:t>
      </w:r>
      <w:r w:rsidRPr="009B2C76">
        <w:rPr>
          <w:noProof w:val="0"/>
          <w:lang w:val="en"/>
        </w:rPr>
        <w:t xml:space="preserve"> has attracted much attention as the first error correction code that has been proven to reach the Shannon limit of communication channels.</w:t>
      </w:r>
      <w:r>
        <w:rPr>
          <w:noProof w:val="0"/>
          <w:lang w:val="en"/>
        </w:rPr>
        <w:t xml:space="preserve"> </w:t>
      </w:r>
      <w:r w:rsidRPr="009B2C76">
        <w:rPr>
          <w:noProof w:val="0"/>
          <w:lang w:val="en"/>
        </w:rPr>
        <w:t>With its excellent performance, polar codes have been identified as the coding scheme for 5G enhanced mobile broadband scene control channels.</w:t>
      </w:r>
      <w:r>
        <w:rPr>
          <w:noProof w:val="0"/>
          <w:lang w:val="en"/>
        </w:rPr>
        <w:t xml:space="preserve"> </w:t>
      </w:r>
      <w:r w:rsidRPr="009B2C76">
        <w:rPr>
          <w:noProof w:val="0"/>
          <w:lang w:val="en"/>
        </w:rPr>
        <w:t xml:space="preserve">In recent years, deep learning has shown a strong ability to handle complex tasks, and has shown </w:t>
      </w:r>
      <w:r w:rsidR="00CF37C9" w:rsidRPr="00CF37C9">
        <w:rPr>
          <w:noProof w:val="0"/>
          <w:lang w:val="en"/>
        </w:rPr>
        <w:t>good prospects</w:t>
      </w:r>
      <w:r w:rsidRPr="009B2C76">
        <w:rPr>
          <w:noProof w:val="0"/>
          <w:lang w:val="en"/>
        </w:rPr>
        <w:t xml:space="preserve"> in the field of digital communications.</w:t>
      </w:r>
      <w:r>
        <w:rPr>
          <w:noProof w:val="0"/>
          <w:lang w:val="en"/>
        </w:rPr>
        <w:t xml:space="preserve"> First, t</w:t>
      </w:r>
      <w:r w:rsidRPr="009B2C76">
        <w:rPr>
          <w:noProof w:val="0"/>
          <w:lang w:val="en"/>
        </w:rPr>
        <w:t>his paper focuses on the implementation of polar code decoding tasks from the perspective of deep learning to improve decoding performance.</w:t>
      </w:r>
      <w:r>
        <w:rPr>
          <w:noProof w:val="0"/>
          <w:lang w:val="en"/>
        </w:rPr>
        <w:t xml:space="preserve"> </w:t>
      </w:r>
      <w:r w:rsidRPr="009B2C76">
        <w:rPr>
          <w:noProof w:val="0"/>
          <w:lang w:val="en"/>
        </w:rPr>
        <w:t>Then</w:t>
      </w:r>
      <w:r>
        <w:rPr>
          <w:noProof w:val="0"/>
          <w:lang w:val="en"/>
        </w:rPr>
        <w:t>,</w:t>
      </w:r>
      <w:r w:rsidRPr="009B2C76">
        <w:rPr>
          <w:noProof w:val="0"/>
          <w:lang w:val="en"/>
        </w:rPr>
        <w:t xml:space="preserve"> based on Belief Propagation (BP) decoding algorithm, decoding tasks with arbitrary code length can be regarded as unsupervised learning tasks.</w:t>
      </w:r>
      <w:r w:rsidR="009B2305">
        <w:rPr>
          <w:noProof w:val="0"/>
          <w:lang w:val="en"/>
        </w:rPr>
        <w:t xml:space="preserve"> </w:t>
      </w:r>
      <w:r w:rsidR="009B2305" w:rsidRPr="009B2305">
        <w:rPr>
          <w:noProof w:val="0"/>
          <w:lang w:val="en"/>
        </w:rPr>
        <w:t>The results show that the decoding algorithm proposed in this paper improves the decoding performance compared with the traditional decoding algorithm.</w:t>
      </w:r>
      <w:r w:rsidR="009B2305">
        <w:rPr>
          <w:noProof w:val="0"/>
          <w:lang w:val="en"/>
        </w:rPr>
        <w:t xml:space="preserve"> </w:t>
      </w:r>
      <w:r w:rsidR="009B2305" w:rsidRPr="001816DE">
        <w:rPr>
          <w:rFonts w:hint="eastAsia"/>
          <w:noProof w:val="0"/>
        </w:rPr>
        <w:t xml:space="preserve">The main contributions of this paper are </w:t>
      </w:r>
      <w:r w:rsidR="009B2305" w:rsidRPr="001816DE">
        <w:rPr>
          <w:noProof w:val="0"/>
        </w:rPr>
        <w:t>sum</w:t>
      </w:r>
      <w:r w:rsidR="009B2305" w:rsidRPr="001816DE">
        <w:rPr>
          <w:rFonts w:hint="eastAsia"/>
          <w:noProof w:val="0"/>
        </w:rPr>
        <w:t>marized as follows:</w:t>
      </w:r>
    </w:p>
    <w:p w14:paraId="7E584EB9" w14:textId="4DACA390" w:rsidR="001816DE" w:rsidRDefault="009B2305" w:rsidP="009B2305">
      <w:pPr>
        <w:pStyle w:val="aff1"/>
        <w:numPr>
          <w:ilvl w:val="0"/>
          <w:numId w:val="35"/>
        </w:numPr>
        <w:ind w:firstLineChars="0"/>
        <w:rPr>
          <w:noProof w:val="0"/>
        </w:rPr>
      </w:pPr>
      <w:r>
        <w:rPr>
          <w:noProof w:val="0"/>
        </w:rPr>
        <w:t>S</w:t>
      </w:r>
      <w:r w:rsidRPr="009B2305">
        <w:rPr>
          <w:noProof w:val="0"/>
        </w:rPr>
        <w:t>ummarize the current research status of polar code decoding based on deep learning</w:t>
      </w:r>
      <w:r>
        <w:rPr>
          <w:rFonts w:hint="eastAsia"/>
          <w:noProof w:val="0"/>
        </w:rPr>
        <w:t>;</w:t>
      </w:r>
    </w:p>
    <w:p w14:paraId="4ED00C14" w14:textId="680016CE" w:rsidR="009B2305" w:rsidRDefault="009B2305" w:rsidP="00662915">
      <w:pPr>
        <w:pStyle w:val="aff1"/>
        <w:numPr>
          <w:ilvl w:val="0"/>
          <w:numId w:val="35"/>
        </w:numPr>
        <w:ind w:firstLineChars="0"/>
        <w:rPr>
          <w:noProof w:val="0"/>
        </w:rPr>
      </w:pPr>
      <w:r w:rsidRPr="009B2305">
        <w:rPr>
          <w:noProof w:val="0"/>
        </w:rPr>
        <w:t>Implementation of polar code decoding based on existing deep learning models</w:t>
      </w:r>
      <w:r>
        <w:rPr>
          <w:noProof w:val="0"/>
        </w:rPr>
        <w:t>(MLP model</w:t>
      </w:r>
      <w:r>
        <w:rPr>
          <w:rFonts w:hint="eastAsia"/>
          <w:noProof w:val="0"/>
        </w:rPr>
        <w:t>，</w:t>
      </w:r>
      <w:r>
        <w:rPr>
          <w:noProof w:val="0"/>
        </w:rPr>
        <w:t>CNN model and LSTM model)</w:t>
      </w:r>
      <w:r w:rsidR="00662915">
        <w:rPr>
          <w:noProof w:val="0"/>
        </w:rPr>
        <w:t xml:space="preserve">. </w:t>
      </w:r>
      <w:r w:rsidR="00662915" w:rsidRPr="00662915">
        <w:rPr>
          <w:noProof w:val="0"/>
        </w:rPr>
        <w:t>Experiment from several aspects such as bit error rate, frame error rate, NVE, generalization ability and code length tolerance</w:t>
      </w:r>
      <w:r w:rsidR="00662915">
        <w:rPr>
          <w:noProof w:val="0"/>
        </w:rPr>
        <w:t>.</w:t>
      </w:r>
    </w:p>
    <w:p w14:paraId="458A81B5" w14:textId="2A405404" w:rsidR="009B2305" w:rsidRDefault="00662915" w:rsidP="00662915">
      <w:pPr>
        <w:pStyle w:val="aff1"/>
        <w:numPr>
          <w:ilvl w:val="0"/>
          <w:numId w:val="35"/>
        </w:numPr>
        <w:ind w:firstLineChars="0"/>
        <w:rPr>
          <w:noProof w:val="0"/>
        </w:rPr>
      </w:pPr>
      <w:r w:rsidRPr="00662915">
        <w:rPr>
          <w:noProof w:val="0"/>
        </w:rPr>
        <w:t>A code</w:t>
      </w:r>
      <w:r>
        <w:rPr>
          <w:noProof w:val="0"/>
        </w:rPr>
        <w:t xml:space="preserve"> </w:t>
      </w:r>
      <w:r w:rsidRPr="00662915">
        <w:rPr>
          <w:noProof w:val="0"/>
        </w:rPr>
        <w:t>word expansion method is proposed to extract the hidden information of the polar code encoding structure.</w:t>
      </w:r>
      <w:r>
        <w:rPr>
          <w:noProof w:val="0"/>
        </w:rPr>
        <w:t xml:space="preserve"> </w:t>
      </w:r>
      <w:r w:rsidRPr="00662915">
        <w:rPr>
          <w:noProof w:val="0"/>
        </w:rPr>
        <w:t>Experimental results show that the method can exceed the decoding performance of the confidence propagation algo</w:t>
      </w:r>
      <w:r>
        <w:rPr>
          <w:noProof w:val="0"/>
        </w:rPr>
        <w:t>rithm with a code length of 16;</w:t>
      </w:r>
    </w:p>
    <w:p w14:paraId="70AB1C33" w14:textId="79E70B47" w:rsidR="00662915" w:rsidRDefault="00662915" w:rsidP="00662915">
      <w:pPr>
        <w:pStyle w:val="aff1"/>
        <w:numPr>
          <w:ilvl w:val="0"/>
          <w:numId w:val="35"/>
        </w:numPr>
        <w:ind w:firstLineChars="0"/>
        <w:rPr>
          <w:noProof w:val="0"/>
        </w:rPr>
      </w:pPr>
      <w:r w:rsidRPr="00662915">
        <w:rPr>
          <w:noProof w:val="0"/>
        </w:rPr>
        <w:t>Based on the existing syndrome function, proposes the application of the syndrome loss func</w:t>
      </w:r>
      <w:r>
        <w:rPr>
          <w:noProof w:val="0"/>
        </w:rPr>
        <w:t>tion to unsupervised learning for</w:t>
      </w:r>
      <w:r w:rsidRPr="00662915">
        <w:rPr>
          <w:noProof w:val="0"/>
        </w:rPr>
        <w:t xml:space="preserve"> polar code</w:t>
      </w:r>
      <w:r>
        <w:rPr>
          <w:noProof w:val="0"/>
        </w:rPr>
        <w:t xml:space="preserve"> decoding; </w:t>
      </w:r>
      <w:r w:rsidRPr="00662915">
        <w:rPr>
          <w:noProof w:val="0"/>
        </w:rPr>
        <w:t>This method improves the decoding performance and expands the training method of polar code decoding model based on deep learning.</w:t>
      </w:r>
    </w:p>
    <w:p w14:paraId="0D489F8E" w14:textId="77777777" w:rsidR="00CF37C9" w:rsidRPr="009B2C76" w:rsidRDefault="00CF37C9" w:rsidP="00CF37C9">
      <w:pPr>
        <w:pStyle w:val="aff1"/>
        <w:ind w:left="360" w:firstLineChars="0" w:firstLine="0"/>
        <w:rPr>
          <w:noProof w:val="0"/>
        </w:rPr>
      </w:pPr>
    </w:p>
    <w:p w14:paraId="1CD11106" w14:textId="2BA1B118" w:rsidR="001816DE" w:rsidRDefault="001816DE" w:rsidP="001816DE">
      <w:pPr>
        <w:ind w:firstLineChars="0" w:firstLine="0"/>
        <w:rPr>
          <w:b/>
          <w:noProof w:val="0"/>
        </w:rPr>
      </w:pPr>
      <w:r w:rsidRPr="001816DE">
        <w:rPr>
          <w:b/>
          <w:noProof w:val="0"/>
        </w:rPr>
        <w:t xml:space="preserve">Keywords: </w:t>
      </w:r>
      <w:r w:rsidR="00662915" w:rsidRPr="00662915">
        <w:rPr>
          <w:b/>
          <w:noProof w:val="0"/>
        </w:rPr>
        <w:t>Polar code</w:t>
      </w:r>
      <w:r w:rsidR="00662915">
        <w:rPr>
          <w:b/>
          <w:noProof w:val="0"/>
        </w:rPr>
        <w:t>, d</w:t>
      </w:r>
      <w:r w:rsidR="00662915" w:rsidRPr="00662915">
        <w:rPr>
          <w:b/>
          <w:noProof w:val="0"/>
        </w:rPr>
        <w:t>eep learning</w:t>
      </w:r>
      <w:r w:rsidR="00662915">
        <w:rPr>
          <w:b/>
          <w:noProof w:val="0"/>
        </w:rPr>
        <w:t>, belief propagation, s</w:t>
      </w:r>
      <w:r w:rsidR="00662915" w:rsidRPr="00662915">
        <w:rPr>
          <w:b/>
          <w:noProof w:val="0"/>
        </w:rPr>
        <w:t>yndrome</w:t>
      </w:r>
    </w:p>
    <w:p w14:paraId="26CECEEF" w14:textId="77777777" w:rsidR="00662915" w:rsidRDefault="00662915" w:rsidP="001816DE">
      <w:pPr>
        <w:ind w:firstLineChars="0" w:firstLine="0"/>
        <w:rPr>
          <w:b/>
          <w:noProof w:val="0"/>
        </w:rPr>
      </w:pPr>
    </w:p>
    <w:p w14:paraId="66E5659D" w14:textId="77777777" w:rsidR="00662915" w:rsidRPr="001816DE" w:rsidRDefault="00662915" w:rsidP="001816DE">
      <w:pPr>
        <w:ind w:firstLineChars="0" w:firstLine="0"/>
        <w:rPr>
          <w:noProof w:val="0"/>
        </w:rPr>
      </w:pPr>
    </w:p>
    <w:p w14:paraId="1B86CE27" w14:textId="77777777" w:rsidR="00355DAD" w:rsidRPr="001816DE" w:rsidRDefault="00355DAD" w:rsidP="00355DAD">
      <w:pPr>
        <w:ind w:firstLineChars="0" w:firstLine="0"/>
        <w:rPr>
          <w:szCs w:val="24"/>
        </w:rPr>
        <w:sectPr w:rsidR="00355DAD" w:rsidRPr="001816DE" w:rsidSect="005F0E92">
          <w:headerReference w:type="default" r:id="rId1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D9F5FC6" w14:textId="77777777" w:rsidR="00355DAD" w:rsidRDefault="00355DAD" w:rsidP="003642A1">
      <w:pPr>
        <w:pStyle w:val="-1"/>
      </w:pPr>
      <w:bookmarkStart w:id="112" w:name="_Toc480788669"/>
      <w:bookmarkStart w:id="113" w:name="_Toc35766610"/>
      <w:bookmarkStart w:id="114" w:name="_Toc35875579"/>
      <w:r w:rsidRPr="001930C0">
        <w:rPr>
          <w:rFonts w:hint="eastAsia"/>
        </w:rPr>
        <w:lastRenderedPageBreak/>
        <w:t>插图索引</w:t>
      </w:r>
      <w:bookmarkEnd w:id="112"/>
      <w:bookmarkEnd w:id="113"/>
      <w:bookmarkEnd w:id="114"/>
    </w:p>
    <w:p w14:paraId="6FA41166" w14:textId="77777777" w:rsidR="00386F43" w:rsidRPr="00386F43" w:rsidRDefault="00386F43" w:rsidP="00386F43">
      <w:pPr>
        <w:ind w:firstLine="480"/>
      </w:pPr>
    </w:p>
    <w:p w14:paraId="6F55DEBA" w14:textId="77777777" w:rsidR="00D9219B" w:rsidRDefault="00355DAD">
      <w:pPr>
        <w:pStyle w:val="aff9"/>
        <w:tabs>
          <w:tab w:val="left" w:pos="1470"/>
          <w:tab w:val="right" w:leader="dot" w:pos="8777"/>
        </w:tabs>
        <w:ind w:left="960" w:hanging="480"/>
        <w:rPr>
          <w:rFonts w:asciiTheme="minorHAnsi" w:eastAsiaTheme="minorEastAsia" w:hAnsiTheme="minorHAnsi" w:cstheme="minorBidi"/>
          <w:noProof/>
          <w:sz w:val="21"/>
          <w:szCs w:val="22"/>
        </w:rPr>
      </w:pPr>
      <w:r>
        <w:rPr>
          <w:szCs w:val="24"/>
        </w:rPr>
        <w:fldChar w:fldCharType="begin"/>
      </w:r>
      <w:r>
        <w:rPr>
          <w:szCs w:val="24"/>
        </w:rPr>
        <w:instrText xml:space="preserve"> TOC \f F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35877409" w:history="1">
        <w:r w:rsidR="00D9219B" w:rsidRPr="00F368FE">
          <w:rPr>
            <w:rStyle w:val="a9"/>
            <w:rFonts w:hint="eastAsia"/>
            <w:snapToGrid w:val="0"/>
            <w:w w:val="0"/>
            <w:kern w:val="0"/>
          </w:rPr>
          <w:t>图</w:t>
        </w:r>
        <w:r w:rsidR="00D9219B" w:rsidRPr="00F368FE">
          <w:rPr>
            <w:rStyle w:val="a9"/>
            <w:rFonts w:hint="eastAsia"/>
            <w:snapToGrid w:val="0"/>
            <w:w w:val="0"/>
            <w:kern w:val="0"/>
          </w:rPr>
          <w:t>1.1</w:t>
        </w:r>
        <w:r w:rsidR="00D9219B">
          <w:rPr>
            <w:rFonts w:asciiTheme="minorHAnsi" w:eastAsiaTheme="minorEastAsia" w:hAnsiTheme="minorHAnsi" w:cstheme="minorBidi"/>
            <w:noProof/>
            <w:sz w:val="21"/>
            <w:szCs w:val="22"/>
          </w:rPr>
          <w:tab/>
        </w:r>
        <w:r w:rsidR="00D9219B" w:rsidRPr="00F368FE">
          <w:rPr>
            <w:rStyle w:val="a9"/>
            <w:rFonts w:hint="eastAsia"/>
          </w:rPr>
          <w:t>数字通信系统简单模型</w:t>
        </w:r>
        <w:r w:rsidR="00D9219B">
          <w:rPr>
            <w:noProof/>
            <w:webHidden/>
          </w:rPr>
          <w:tab/>
        </w:r>
        <w:r w:rsidR="00D9219B">
          <w:rPr>
            <w:noProof/>
            <w:webHidden/>
          </w:rPr>
          <w:fldChar w:fldCharType="begin"/>
        </w:r>
        <w:r w:rsidR="00D9219B">
          <w:rPr>
            <w:noProof/>
            <w:webHidden/>
          </w:rPr>
          <w:instrText xml:space="preserve"> PAGEREF _Toc35877409 \h </w:instrText>
        </w:r>
        <w:r w:rsidR="00D9219B">
          <w:rPr>
            <w:noProof/>
            <w:webHidden/>
          </w:rPr>
        </w:r>
        <w:r w:rsidR="00D9219B">
          <w:rPr>
            <w:noProof/>
            <w:webHidden/>
          </w:rPr>
          <w:fldChar w:fldCharType="separate"/>
        </w:r>
        <w:r w:rsidR="00D9219B">
          <w:rPr>
            <w:noProof/>
            <w:webHidden/>
          </w:rPr>
          <w:t>1</w:t>
        </w:r>
        <w:r w:rsidR="00D9219B">
          <w:rPr>
            <w:noProof/>
            <w:webHidden/>
          </w:rPr>
          <w:fldChar w:fldCharType="end"/>
        </w:r>
      </w:hyperlink>
    </w:p>
    <w:p w14:paraId="4C4E7690"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0" w:history="1">
        <w:r w:rsidR="00D9219B" w:rsidRPr="00F368FE">
          <w:rPr>
            <w:rStyle w:val="a9"/>
            <w:rFonts w:hint="eastAsia"/>
            <w:snapToGrid w:val="0"/>
            <w:w w:val="0"/>
            <w:kern w:val="0"/>
          </w:rPr>
          <w:t>图</w:t>
        </w:r>
        <w:r w:rsidR="00D9219B" w:rsidRPr="00F368FE">
          <w:rPr>
            <w:rStyle w:val="a9"/>
            <w:rFonts w:hint="eastAsia"/>
            <w:snapToGrid w:val="0"/>
            <w:w w:val="0"/>
            <w:kern w:val="0"/>
          </w:rPr>
          <w:t>2.1</w:t>
        </w:r>
        <w:r w:rsidR="00D9219B">
          <w:rPr>
            <w:rFonts w:asciiTheme="minorHAnsi" w:eastAsiaTheme="minorEastAsia" w:hAnsiTheme="minorHAnsi" w:cstheme="minorBidi"/>
            <w:noProof/>
            <w:sz w:val="21"/>
            <w:szCs w:val="22"/>
          </w:rPr>
          <w:tab/>
        </w:r>
        <w:r w:rsidR="00D9219B" w:rsidRPr="00F368FE">
          <w:rPr>
            <w:rStyle w:val="a9"/>
          </w:rPr>
          <w:drawing>
            <wp:inline distT="0" distB="0" distL="0" distR="0" wp14:anchorId="67CD30CC" wp14:editId="45D5F0C7">
              <wp:extent cx="228600" cy="228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D9219B" w:rsidRPr="00F368FE">
          <w:rPr>
            <w:rStyle w:val="a9"/>
            <w:rFonts w:hint="eastAsia"/>
          </w:rPr>
          <w:t>信道模型</w:t>
        </w:r>
        <w:r w:rsidR="00D9219B">
          <w:rPr>
            <w:noProof/>
            <w:webHidden/>
          </w:rPr>
          <w:tab/>
        </w:r>
        <w:r w:rsidR="00D9219B">
          <w:rPr>
            <w:noProof/>
            <w:webHidden/>
          </w:rPr>
          <w:fldChar w:fldCharType="begin"/>
        </w:r>
        <w:r w:rsidR="00D9219B">
          <w:rPr>
            <w:noProof/>
            <w:webHidden/>
          </w:rPr>
          <w:instrText xml:space="preserve"> PAGEREF _Toc35877410 \h </w:instrText>
        </w:r>
        <w:r w:rsidR="00D9219B">
          <w:rPr>
            <w:noProof/>
            <w:webHidden/>
          </w:rPr>
        </w:r>
        <w:r w:rsidR="00D9219B">
          <w:rPr>
            <w:noProof/>
            <w:webHidden/>
          </w:rPr>
          <w:fldChar w:fldCharType="separate"/>
        </w:r>
        <w:r w:rsidR="00D9219B">
          <w:rPr>
            <w:noProof/>
            <w:webHidden/>
          </w:rPr>
          <w:t>9</w:t>
        </w:r>
        <w:r w:rsidR="00D9219B">
          <w:rPr>
            <w:noProof/>
            <w:webHidden/>
          </w:rPr>
          <w:fldChar w:fldCharType="end"/>
        </w:r>
      </w:hyperlink>
    </w:p>
    <w:p w14:paraId="79275FEE"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1" w:history="1">
        <w:r w:rsidR="00D9219B" w:rsidRPr="00F368FE">
          <w:rPr>
            <w:rStyle w:val="a9"/>
            <w:rFonts w:hint="eastAsia"/>
            <w:snapToGrid w:val="0"/>
            <w:w w:val="0"/>
            <w:kern w:val="0"/>
          </w:rPr>
          <w:t>图</w:t>
        </w:r>
        <w:r w:rsidR="00D9219B" w:rsidRPr="00F368FE">
          <w:rPr>
            <w:rStyle w:val="a9"/>
            <w:rFonts w:hint="eastAsia"/>
            <w:snapToGrid w:val="0"/>
            <w:w w:val="0"/>
            <w:kern w:val="0"/>
          </w:rPr>
          <w:t>2.2</w:t>
        </w:r>
        <w:r w:rsidR="00D9219B">
          <w:rPr>
            <w:rFonts w:asciiTheme="minorHAnsi" w:eastAsiaTheme="minorEastAsia" w:hAnsiTheme="minorHAnsi" w:cstheme="minorBidi"/>
            <w:noProof/>
            <w:sz w:val="21"/>
            <w:szCs w:val="22"/>
          </w:rPr>
          <w:tab/>
        </w:r>
        <w:r w:rsidR="00D9219B" w:rsidRPr="00F34983">
          <w:rPr>
            <w:noProof/>
          </w:rPr>
          <w:object w:dxaOrig="320" w:dyaOrig="360" w14:anchorId="34EDFB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21" o:title=""/>
            </v:shape>
            <o:OLEObject Type="Embed" ProgID="Equation.DSMT4" ShapeID="_x0000_i1025" DrawAspect="Content" ObjectID="_1671421604" r:id="rId22"/>
          </w:object>
        </w:r>
        <w:r w:rsidR="00D9219B" w:rsidRPr="00F368FE">
          <w:rPr>
            <w:rStyle w:val="a9"/>
            <w:rFonts w:hint="eastAsia"/>
          </w:rPr>
          <w:t>信道模型</w:t>
        </w:r>
        <w:r w:rsidR="00D9219B">
          <w:rPr>
            <w:noProof/>
            <w:webHidden/>
          </w:rPr>
          <w:tab/>
        </w:r>
        <w:r w:rsidR="00D9219B">
          <w:rPr>
            <w:noProof/>
            <w:webHidden/>
          </w:rPr>
          <w:fldChar w:fldCharType="begin"/>
        </w:r>
        <w:r w:rsidR="00D9219B">
          <w:rPr>
            <w:noProof/>
            <w:webHidden/>
          </w:rPr>
          <w:instrText xml:space="preserve"> PAGEREF _Toc35877411 \h </w:instrText>
        </w:r>
        <w:r w:rsidR="00D9219B">
          <w:rPr>
            <w:noProof/>
            <w:webHidden/>
          </w:rPr>
        </w:r>
        <w:r w:rsidR="00D9219B">
          <w:rPr>
            <w:noProof/>
            <w:webHidden/>
          </w:rPr>
          <w:fldChar w:fldCharType="separate"/>
        </w:r>
        <w:r w:rsidR="00D9219B">
          <w:rPr>
            <w:noProof/>
            <w:webHidden/>
          </w:rPr>
          <w:t>10</w:t>
        </w:r>
        <w:r w:rsidR="00D9219B">
          <w:rPr>
            <w:noProof/>
            <w:webHidden/>
          </w:rPr>
          <w:fldChar w:fldCharType="end"/>
        </w:r>
      </w:hyperlink>
    </w:p>
    <w:p w14:paraId="769823B2"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2" w:history="1">
        <w:r w:rsidR="00D9219B" w:rsidRPr="00F368FE">
          <w:rPr>
            <w:rStyle w:val="a9"/>
            <w:rFonts w:hint="eastAsia"/>
            <w:snapToGrid w:val="0"/>
            <w:w w:val="0"/>
            <w:kern w:val="0"/>
          </w:rPr>
          <w:t>图</w:t>
        </w:r>
        <w:r w:rsidR="00D9219B" w:rsidRPr="00F368FE">
          <w:rPr>
            <w:rStyle w:val="a9"/>
            <w:rFonts w:hint="eastAsia"/>
            <w:snapToGrid w:val="0"/>
            <w:w w:val="0"/>
            <w:kern w:val="0"/>
          </w:rPr>
          <w:t>2.3</w:t>
        </w:r>
        <w:r w:rsidR="00D9219B">
          <w:rPr>
            <w:rFonts w:asciiTheme="minorHAnsi" w:eastAsiaTheme="minorEastAsia" w:hAnsiTheme="minorHAnsi" w:cstheme="minorBidi"/>
            <w:noProof/>
            <w:sz w:val="21"/>
            <w:szCs w:val="22"/>
          </w:rPr>
          <w:tab/>
        </w:r>
        <w:r w:rsidR="00D9219B" w:rsidRPr="00F34983">
          <w:rPr>
            <w:noProof/>
          </w:rPr>
          <w:object w:dxaOrig="360" w:dyaOrig="360" w14:anchorId="28DCF829">
            <v:shape id="_x0000_i1026" type="#_x0000_t75" style="width:20.25pt;height:20.25pt" o:ole="">
              <v:imagedata r:id="rId23" o:title=""/>
            </v:shape>
            <o:OLEObject Type="Embed" ProgID="Equation.DSMT4" ShapeID="_x0000_i1026" DrawAspect="Content" ObjectID="_1671421605" r:id="rId24"/>
          </w:object>
        </w:r>
        <w:r w:rsidR="00D9219B" w:rsidRPr="00F368FE">
          <w:rPr>
            <w:rStyle w:val="a9"/>
            <w:rFonts w:hint="eastAsia"/>
          </w:rPr>
          <w:t>信道模型</w:t>
        </w:r>
        <w:r w:rsidR="00D9219B">
          <w:rPr>
            <w:noProof/>
            <w:webHidden/>
          </w:rPr>
          <w:tab/>
        </w:r>
        <w:r w:rsidR="00D9219B">
          <w:rPr>
            <w:noProof/>
            <w:webHidden/>
          </w:rPr>
          <w:fldChar w:fldCharType="begin"/>
        </w:r>
        <w:r w:rsidR="00D9219B">
          <w:rPr>
            <w:noProof/>
            <w:webHidden/>
          </w:rPr>
          <w:instrText xml:space="preserve"> PAGEREF _Toc35877412 \h </w:instrText>
        </w:r>
        <w:r w:rsidR="00D9219B">
          <w:rPr>
            <w:noProof/>
            <w:webHidden/>
          </w:rPr>
        </w:r>
        <w:r w:rsidR="00D9219B">
          <w:rPr>
            <w:noProof/>
            <w:webHidden/>
          </w:rPr>
          <w:fldChar w:fldCharType="separate"/>
        </w:r>
        <w:r w:rsidR="00D9219B">
          <w:rPr>
            <w:noProof/>
            <w:webHidden/>
          </w:rPr>
          <w:t>10</w:t>
        </w:r>
        <w:r w:rsidR="00D9219B">
          <w:rPr>
            <w:noProof/>
            <w:webHidden/>
          </w:rPr>
          <w:fldChar w:fldCharType="end"/>
        </w:r>
      </w:hyperlink>
    </w:p>
    <w:p w14:paraId="459E55C8"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3" w:history="1">
        <w:r w:rsidR="00D9219B" w:rsidRPr="00F368FE">
          <w:rPr>
            <w:rStyle w:val="a9"/>
            <w:rFonts w:hint="eastAsia"/>
            <w:snapToGrid w:val="0"/>
            <w:w w:val="0"/>
            <w:kern w:val="0"/>
          </w:rPr>
          <w:t>图</w:t>
        </w:r>
        <w:r w:rsidR="00D9219B" w:rsidRPr="00F368FE">
          <w:rPr>
            <w:rStyle w:val="a9"/>
            <w:rFonts w:hint="eastAsia"/>
            <w:snapToGrid w:val="0"/>
            <w:w w:val="0"/>
            <w:kern w:val="0"/>
          </w:rPr>
          <w:t>2.4</w:t>
        </w:r>
        <w:r w:rsidR="00D9219B">
          <w:rPr>
            <w:rFonts w:asciiTheme="minorHAnsi" w:eastAsiaTheme="minorEastAsia" w:hAnsiTheme="minorHAnsi" w:cstheme="minorBidi"/>
            <w:noProof/>
            <w:sz w:val="21"/>
            <w:szCs w:val="22"/>
          </w:rPr>
          <w:tab/>
        </w:r>
        <w:r w:rsidR="00D9219B" w:rsidRPr="00F368FE">
          <w:rPr>
            <w:rStyle w:val="a9"/>
          </w:rPr>
          <w:t>BEC</w:t>
        </w:r>
        <w:r w:rsidR="00D9219B" w:rsidRPr="00F368FE">
          <w:rPr>
            <w:rStyle w:val="a9"/>
            <w:rFonts w:hint="eastAsia"/>
          </w:rPr>
          <w:t>信道极化现象（</w:t>
        </w:r>
        <w:r w:rsidR="00D9219B" w:rsidRPr="00F34983">
          <w:rPr>
            <w:noProof/>
          </w:rPr>
          <w:object w:dxaOrig="1540" w:dyaOrig="360" w14:anchorId="40290E58">
            <v:shape id="_x0000_i1027" type="#_x0000_t75" style="width:78pt;height:18pt" o:ole="">
              <v:imagedata r:id="rId25" o:title=""/>
            </v:shape>
            <o:OLEObject Type="Embed" ProgID="Equation.DSMT4" ShapeID="_x0000_i1027" DrawAspect="Content" ObjectID="_1671421606" r:id="rId26"/>
          </w:object>
        </w:r>
        <w:r w:rsidR="00D9219B" w:rsidRPr="00F368FE">
          <w:rPr>
            <w:rStyle w:val="a9"/>
            <w:rFonts w:hint="eastAsia"/>
          </w:rPr>
          <w:t>）</w:t>
        </w:r>
        <w:r w:rsidR="00D9219B">
          <w:rPr>
            <w:noProof/>
            <w:webHidden/>
          </w:rPr>
          <w:tab/>
        </w:r>
        <w:r w:rsidR="00D9219B">
          <w:rPr>
            <w:noProof/>
            <w:webHidden/>
          </w:rPr>
          <w:fldChar w:fldCharType="begin"/>
        </w:r>
        <w:r w:rsidR="00D9219B">
          <w:rPr>
            <w:noProof/>
            <w:webHidden/>
          </w:rPr>
          <w:instrText xml:space="preserve"> PAGEREF _Toc35877413 \h </w:instrText>
        </w:r>
        <w:r w:rsidR="00D9219B">
          <w:rPr>
            <w:noProof/>
            <w:webHidden/>
          </w:rPr>
        </w:r>
        <w:r w:rsidR="00D9219B">
          <w:rPr>
            <w:noProof/>
            <w:webHidden/>
          </w:rPr>
          <w:fldChar w:fldCharType="separate"/>
        </w:r>
        <w:r w:rsidR="00D9219B">
          <w:rPr>
            <w:noProof/>
            <w:webHidden/>
          </w:rPr>
          <w:t>13</w:t>
        </w:r>
        <w:r w:rsidR="00D9219B">
          <w:rPr>
            <w:noProof/>
            <w:webHidden/>
          </w:rPr>
          <w:fldChar w:fldCharType="end"/>
        </w:r>
      </w:hyperlink>
    </w:p>
    <w:p w14:paraId="664DA5B5"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14" w:history="1">
        <w:r w:rsidR="00D9219B" w:rsidRPr="00F368FE">
          <w:rPr>
            <w:rStyle w:val="a9"/>
            <w:rFonts w:hint="eastAsia"/>
            <w:snapToGrid w:val="0"/>
            <w:w w:val="0"/>
            <w:kern w:val="0"/>
          </w:rPr>
          <w:t>图</w:t>
        </w:r>
        <w:r w:rsidR="00D9219B" w:rsidRPr="00F368FE">
          <w:rPr>
            <w:rStyle w:val="a9"/>
            <w:rFonts w:hint="eastAsia"/>
            <w:snapToGrid w:val="0"/>
            <w:w w:val="0"/>
            <w:kern w:val="0"/>
          </w:rPr>
          <w:t>2.5</w:t>
        </w:r>
        <w:r w:rsidR="00D9219B">
          <w:rPr>
            <w:rFonts w:asciiTheme="minorHAnsi" w:eastAsiaTheme="minorEastAsia" w:hAnsiTheme="minorHAnsi" w:cstheme="minorBidi"/>
            <w:noProof/>
            <w:sz w:val="21"/>
            <w:szCs w:val="22"/>
          </w:rPr>
          <w:tab/>
        </w:r>
        <w:r w:rsidR="00D9219B" w:rsidRPr="00F368FE">
          <w:rPr>
            <w:rStyle w:val="a9"/>
            <w:rFonts w:hint="eastAsia"/>
          </w:rPr>
          <w:t>不同极化信道个数下极化现象信道所占总信道比值</w:t>
        </w:r>
        <w:r w:rsidR="00D9219B">
          <w:rPr>
            <w:noProof/>
            <w:webHidden/>
          </w:rPr>
          <w:tab/>
        </w:r>
        <w:r w:rsidR="00D9219B">
          <w:rPr>
            <w:noProof/>
            <w:webHidden/>
          </w:rPr>
          <w:fldChar w:fldCharType="begin"/>
        </w:r>
        <w:r w:rsidR="00D9219B">
          <w:rPr>
            <w:noProof/>
            <w:webHidden/>
          </w:rPr>
          <w:instrText xml:space="preserve"> PAGEREF _Toc35877414 \h </w:instrText>
        </w:r>
        <w:r w:rsidR="00D9219B">
          <w:rPr>
            <w:noProof/>
            <w:webHidden/>
          </w:rPr>
        </w:r>
        <w:r w:rsidR="00D9219B">
          <w:rPr>
            <w:noProof/>
            <w:webHidden/>
          </w:rPr>
          <w:fldChar w:fldCharType="separate"/>
        </w:r>
        <w:r w:rsidR="00D9219B">
          <w:rPr>
            <w:noProof/>
            <w:webHidden/>
          </w:rPr>
          <w:t>13</w:t>
        </w:r>
        <w:r w:rsidR="00D9219B">
          <w:rPr>
            <w:noProof/>
            <w:webHidden/>
          </w:rPr>
          <w:fldChar w:fldCharType="end"/>
        </w:r>
      </w:hyperlink>
    </w:p>
    <w:p w14:paraId="4BDAF89B"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5" w:history="1">
        <w:r w:rsidR="00D9219B" w:rsidRPr="00F368FE">
          <w:rPr>
            <w:rStyle w:val="a9"/>
            <w:rFonts w:hint="eastAsia"/>
            <w:snapToGrid w:val="0"/>
            <w:w w:val="0"/>
            <w:kern w:val="0"/>
          </w:rPr>
          <w:t>图</w:t>
        </w:r>
        <w:r w:rsidR="00D9219B" w:rsidRPr="00F368FE">
          <w:rPr>
            <w:rStyle w:val="a9"/>
            <w:rFonts w:hint="eastAsia"/>
            <w:snapToGrid w:val="0"/>
            <w:w w:val="0"/>
            <w:kern w:val="0"/>
          </w:rPr>
          <w:t>2.6</w:t>
        </w:r>
        <w:r w:rsidR="00D9219B">
          <w:rPr>
            <w:rFonts w:asciiTheme="minorHAnsi" w:eastAsiaTheme="minorEastAsia" w:hAnsiTheme="minorHAnsi" w:cstheme="minorBidi"/>
            <w:noProof/>
            <w:sz w:val="21"/>
            <w:szCs w:val="22"/>
          </w:rPr>
          <w:tab/>
        </w:r>
        <w:r w:rsidR="00D9219B" w:rsidRPr="00F368FE">
          <w:rPr>
            <w:rStyle w:val="a9"/>
          </w:rPr>
          <w:t>(7,4)</w:t>
        </w:r>
        <w:r w:rsidR="00D9219B" w:rsidRPr="00F368FE">
          <w:rPr>
            <w:rStyle w:val="a9"/>
            <w:rFonts w:hint="eastAsia"/>
          </w:rPr>
          <w:t>汉明码</w:t>
        </w:r>
        <w:r w:rsidR="00D9219B" w:rsidRPr="00F368FE">
          <w:rPr>
            <w:rStyle w:val="a9"/>
          </w:rPr>
          <w:t>Tanner</w:t>
        </w:r>
        <w:r w:rsidR="00D9219B" w:rsidRPr="00F368FE">
          <w:rPr>
            <w:rStyle w:val="a9"/>
            <w:rFonts w:hint="eastAsia"/>
          </w:rPr>
          <w:t>图</w:t>
        </w:r>
        <w:r w:rsidR="00D9219B">
          <w:rPr>
            <w:noProof/>
            <w:webHidden/>
          </w:rPr>
          <w:tab/>
        </w:r>
        <w:r w:rsidR="00D9219B">
          <w:rPr>
            <w:noProof/>
            <w:webHidden/>
          </w:rPr>
          <w:fldChar w:fldCharType="begin"/>
        </w:r>
        <w:r w:rsidR="00D9219B">
          <w:rPr>
            <w:noProof/>
            <w:webHidden/>
          </w:rPr>
          <w:instrText xml:space="preserve"> PAGEREF _Toc35877415 \h </w:instrText>
        </w:r>
        <w:r w:rsidR="00D9219B">
          <w:rPr>
            <w:noProof/>
            <w:webHidden/>
          </w:rPr>
        </w:r>
        <w:r w:rsidR="00D9219B">
          <w:rPr>
            <w:noProof/>
            <w:webHidden/>
          </w:rPr>
          <w:fldChar w:fldCharType="separate"/>
        </w:r>
        <w:r w:rsidR="00D9219B">
          <w:rPr>
            <w:noProof/>
            <w:webHidden/>
          </w:rPr>
          <w:t>17</w:t>
        </w:r>
        <w:r w:rsidR="00D9219B">
          <w:rPr>
            <w:noProof/>
            <w:webHidden/>
          </w:rPr>
          <w:fldChar w:fldCharType="end"/>
        </w:r>
      </w:hyperlink>
    </w:p>
    <w:p w14:paraId="2A8022B5"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16" w:history="1">
        <w:r w:rsidR="00D9219B" w:rsidRPr="00F368FE">
          <w:rPr>
            <w:rStyle w:val="a9"/>
            <w:rFonts w:hint="eastAsia"/>
            <w:snapToGrid w:val="0"/>
            <w:w w:val="0"/>
            <w:kern w:val="0"/>
          </w:rPr>
          <w:t>图</w:t>
        </w:r>
        <w:r w:rsidR="00D9219B" w:rsidRPr="00F368FE">
          <w:rPr>
            <w:rStyle w:val="a9"/>
            <w:rFonts w:hint="eastAsia"/>
            <w:snapToGrid w:val="0"/>
            <w:w w:val="0"/>
            <w:kern w:val="0"/>
          </w:rPr>
          <w:t>2.7</w:t>
        </w:r>
        <w:r w:rsidR="00D9219B">
          <w:rPr>
            <w:rFonts w:asciiTheme="minorHAnsi" w:eastAsiaTheme="minorEastAsia" w:hAnsiTheme="minorHAnsi" w:cstheme="minorBidi"/>
            <w:noProof/>
            <w:sz w:val="21"/>
            <w:szCs w:val="22"/>
          </w:rPr>
          <w:tab/>
        </w:r>
        <w:r w:rsidR="00D9219B" w:rsidRPr="00F368FE">
          <w:rPr>
            <w:rStyle w:val="a9"/>
            <w:rFonts w:hint="eastAsia"/>
          </w:rPr>
          <w:t>极化码</w:t>
        </w:r>
        <w:r w:rsidR="00D9219B" w:rsidRPr="00F368FE">
          <w:rPr>
            <w:rStyle w:val="a9"/>
          </w:rPr>
          <w:t>N=8</w:t>
        </w:r>
        <w:r w:rsidR="00D9219B" w:rsidRPr="00F368FE">
          <w:rPr>
            <w:rStyle w:val="a9"/>
            <w:rFonts w:hint="eastAsia"/>
          </w:rPr>
          <w:t>因子图</w:t>
        </w:r>
        <w:r w:rsidR="00D9219B">
          <w:rPr>
            <w:noProof/>
            <w:webHidden/>
          </w:rPr>
          <w:tab/>
        </w:r>
        <w:r w:rsidR="00D9219B">
          <w:rPr>
            <w:noProof/>
            <w:webHidden/>
          </w:rPr>
          <w:fldChar w:fldCharType="begin"/>
        </w:r>
        <w:r w:rsidR="00D9219B">
          <w:rPr>
            <w:noProof/>
            <w:webHidden/>
          </w:rPr>
          <w:instrText xml:space="preserve"> PAGEREF _Toc35877416 \h </w:instrText>
        </w:r>
        <w:r w:rsidR="00D9219B">
          <w:rPr>
            <w:noProof/>
            <w:webHidden/>
          </w:rPr>
        </w:r>
        <w:r w:rsidR="00D9219B">
          <w:rPr>
            <w:noProof/>
            <w:webHidden/>
          </w:rPr>
          <w:fldChar w:fldCharType="separate"/>
        </w:r>
        <w:r w:rsidR="00D9219B">
          <w:rPr>
            <w:noProof/>
            <w:webHidden/>
          </w:rPr>
          <w:t>19</w:t>
        </w:r>
        <w:r w:rsidR="00D9219B">
          <w:rPr>
            <w:noProof/>
            <w:webHidden/>
          </w:rPr>
          <w:fldChar w:fldCharType="end"/>
        </w:r>
      </w:hyperlink>
    </w:p>
    <w:p w14:paraId="10C04FC6"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7" w:history="1">
        <w:r w:rsidR="00D9219B" w:rsidRPr="00F368FE">
          <w:rPr>
            <w:rStyle w:val="a9"/>
            <w:rFonts w:hint="eastAsia"/>
            <w:snapToGrid w:val="0"/>
            <w:w w:val="0"/>
            <w:kern w:val="0"/>
          </w:rPr>
          <w:t>图</w:t>
        </w:r>
        <w:r w:rsidR="00D9219B" w:rsidRPr="00F368FE">
          <w:rPr>
            <w:rStyle w:val="a9"/>
            <w:rFonts w:hint="eastAsia"/>
            <w:snapToGrid w:val="0"/>
            <w:w w:val="0"/>
            <w:kern w:val="0"/>
          </w:rPr>
          <w:t>2.8</w:t>
        </w:r>
        <w:r w:rsidR="00D9219B">
          <w:rPr>
            <w:rFonts w:asciiTheme="minorHAnsi" w:eastAsiaTheme="minorEastAsia" w:hAnsiTheme="minorHAnsi" w:cstheme="minorBidi"/>
            <w:noProof/>
            <w:sz w:val="21"/>
            <w:szCs w:val="22"/>
          </w:rPr>
          <w:tab/>
        </w:r>
        <w:r w:rsidR="00D9219B" w:rsidRPr="005F05DA">
          <w:rPr>
            <w:noProof/>
          </w:rPr>
          <w:object w:dxaOrig="499" w:dyaOrig="260" w14:anchorId="02180A75">
            <v:shape id="_x0000_i1028" type="#_x0000_t75" style="width:25.5pt;height:13.5pt" o:ole="">
              <v:imagedata r:id="rId27" o:title=""/>
            </v:shape>
            <o:OLEObject Type="Embed" ProgID="Equation.DSMT4" ShapeID="_x0000_i1028" DrawAspect="Content" ObjectID="_1671421607" r:id="rId28"/>
          </w:object>
        </w:r>
        <w:r w:rsidR="00D9219B" w:rsidRPr="00F368FE">
          <w:rPr>
            <w:rStyle w:val="a9"/>
            <w:rFonts w:hint="eastAsia"/>
          </w:rPr>
          <w:t>模块消息传递因子图</w:t>
        </w:r>
        <w:r w:rsidR="00D9219B">
          <w:rPr>
            <w:noProof/>
            <w:webHidden/>
          </w:rPr>
          <w:tab/>
        </w:r>
        <w:r w:rsidR="00D9219B">
          <w:rPr>
            <w:noProof/>
            <w:webHidden/>
          </w:rPr>
          <w:fldChar w:fldCharType="begin"/>
        </w:r>
        <w:r w:rsidR="00D9219B">
          <w:rPr>
            <w:noProof/>
            <w:webHidden/>
          </w:rPr>
          <w:instrText xml:space="preserve"> PAGEREF _Toc35877417 \h </w:instrText>
        </w:r>
        <w:r w:rsidR="00D9219B">
          <w:rPr>
            <w:noProof/>
            <w:webHidden/>
          </w:rPr>
        </w:r>
        <w:r w:rsidR="00D9219B">
          <w:rPr>
            <w:noProof/>
            <w:webHidden/>
          </w:rPr>
          <w:fldChar w:fldCharType="separate"/>
        </w:r>
        <w:r w:rsidR="00D9219B">
          <w:rPr>
            <w:noProof/>
            <w:webHidden/>
          </w:rPr>
          <w:t>19</w:t>
        </w:r>
        <w:r w:rsidR="00D9219B">
          <w:rPr>
            <w:noProof/>
            <w:webHidden/>
          </w:rPr>
          <w:fldChar w:fldCharType="end"/>
        </w:r>
      </w:hyperlink>
    </w:p>
    <w:p w14:paraId="3CC1267D"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18" w:history="1">
        <w:r w:rsidR="00D9219B" w:rsidRPr="00F368FE">
          <w:rPr>
            <w:rStyle w:val="a9"/>
            <w:rFonts w:hint="eastAsia"/>
            <w:snapToGrid w:val="0"/>
            <w:w w:val="0"/>
            <w:kern w:val="0"/>
          </w:rPr>
          <w:t>图</w:t>
        </w:r>
        <w:r w:rsidR="00D9219B" w:rsidRPr="00F368FE">
          <w:rPr>
            <w:rStyle w:val="a9"/>
            <w:rFonts w:hint="eastAsia"/>
            <w:snapToGrid w:val="0"/>
            <w:w w:val="0"/>
            <w:kern w:val="0"/>
          </w:rPr>
          <w:t>3.1</w:t>
        </w:r>
        <w:r w:rsidR="00D9219B">
          <w:rPr>
            <w:rFonts w:asciiTheme="minorHAnsi" w:eastAsiaTheme="minorEastAsia" w:hAnsiTheme="minorHAnsi" w:cstheme="minorBidi"/>
            <w:noProof/>
            <w:sz w:val="21"/>
            <w:szCs w:val="22"/>
          </w:rPr>
          <w:tab/>
        </w:r>
        <w:r w:rsidR="00D9219B" w:rsidRPr="00F368FE">
          <w:rPr>
            <w:rStyle w:val="a9"/>
            <w:rFonts w:hint="eastAsia"/>
          </w:rPr>
          <w:t>人工神经元模型</w:t>
        </w:r>
        <w:r w:rsidR="00D9219B">
          <w:rPr>
            <w:noProof/>
            <w:webHidden/>
          </w:rPr>
          <w:tab/>
        </w:r>
        <w:r w:rsidR="00D9219B">
          <w:rPr>
            <w:noProof/>
            <w:webHidden/>
          </w:rPr>
          <w:fldChar w:fldCharType="begin"/>
        </w:r>
        <w:r w:rsidR="00D9219B">
          <w:rPr>
            <w:noProof/>
            <w:webHidden/>
          </w:rPr>
          <w:instrText xml:space="preserve"> PAGEREF _Toc35877418 \h </w:instrText>
        </w:r>
        <w:r w:rsidR="00D9219B">
          <w:rPr>
            <w:noProof/>
            <w:webHidden/>
          </w:rPr>
        </w:r>
        <w:r w:rsidR="00D9219B">
          <w:rPr>
            <w:noProof/>
            <w:webHidden/>
          </w:rPr>
          <w:fldChar w:fldCharType="separate"/>
        </w:r>
        <w:r w:rsidR="00D9219B">
          <w:rPr>
            <w:noProof/>
            <w:webHidden/>
          </w:rPr>
          <w:t>24</w:t>
        </w:r>
        <w:r w:rsidR="00D9219B">
          <w:rPr>
            <w:noProof/>
            <w:webHidden/>
          </w:rPr>
          <w:fldChar w:fldCharType="end"/>
        </w:r>
      </w:hyperlink>
    </w:p>
    <w:p w14:paraId="58EE4ECB"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19" w:history="1">
        <w:r w:rsidR="00D9219B" w:rsidRPr="00F368FE">
          <w:rPr>
            <w:rStyle w:val="a9"/>
            <w:rFonts w:hint="eastAsia"/>
            <w:snapToGrid w:val="0"/>
            <w:w w:val="0"/>
            <w:kern w:val="0"/>
          </w:rPr>
          <w:t>图</w:t>
        </w:r>
        <w:r w:rsidR="00D9219B" w:rsidRPr="00F368FE">
          <w:rPr>
            <w:rStyle w:val="a9"/>
            <w:rFonts w:hint="eastAsia"/>
            <w:snapToGrid w:val="0"/>
            <w:w w:val="0"/>
            <w:kern w:val="0"/>
          </w:rPr>
          <w:t>3.2</w:t>
        </w:r>
        <w:r w:rsidR="00D9219B">
          <w:rPr>
            <w:rFonts w:asciiTheme="minorHAnsi" w:eastAsiaTheme="minorEastAsia" w:hAnsiTheme="minorHAnsi" w:cstheme="minorBidi"/>
            <w:noProof/>
            <w:sz w:val="21"/>
            <w:szCs w:val="22"/>
          </w:rPr>
          <w:tab/>
        </w:r>
        <w:r w:rsidR="00D9219B" w:rsidRPr="00F368FE">
          <w:rPr>
            <w:rStyle w:val="a9"/>
          </w:rPr>
          <w:t>Sigmoid</w:t>
        </w:r>
        <w:r w:rsidR="00D9219B" w:rsidRPr="00F368FE">
          <w:rPr>
            <w:rStyle w:val="a9"/>
            <w:rFonts w:hint="eastAsia"/>
          </w:rPr>
          <w:t>函数图像</w:t>
        </w:r>
        <w:r w:rsidR="00D9219B">
          <w:rPr>
            <w:noProof/>
            <w:webHidden/>
          </w:rPr>
          <w:tab/>
        </w:r>
        <w:r w:rsidR="00D9219B">
          <w:rPr>
            <w:noProof/>
            <w:webHidden/>
          </w:rPr>
          <w:fldChar w:fldCharType="begin"/>
        </w:r>
        <w:r w:rsidR="00D9219B">
          <w:rPr>
            <w:noProof/>
            <w:webHidden/>
          </w:rPr>
          <w:instrText xml:space="preserve"> PAGEREF _Toc35877419 \h </w:instrText>
        </w:r>
        <w:r w:rsidR="00D9219B">
          <w:rPr>
            <w:noProof/>
            <w:webHidden/>
          </w:rPr>
        </w:r>
        <w:r w:rsidR="00D9219B">
          <w:rPr>
            <w:noProof/>
            <w:webHidden/>
          </w:rPr>
          <w:fldChar w:fldCharType="separate"/>
        </w:r>
        <w:r w:rsidR="00D9219B">
          <w:rPr>
            <w:noProof/>
            <w:webHidden/>
          </w:rPr>
          <w:t>25</w:t>
        </w:r>
        <w:r w:rsidR="00D9219B">
          <w:rPr>
            <w:noProof/>
            <w:webHidden/>
          </w:rPr>
          <w:fldChar w:fldCharType="end"/>
        </w:r>
      </w:hyperlink>
    </w:p>
    <w:p w14:paraId="4951A33A"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20" w:history="1">
        <w:r w:rsidR="00D9219B" w:rsidRPr="00F368FE">
          <w:rPr>
            <w:rStyle w:val="a9"/>
            <w:rFonts w:hint="eastAsia"/>
            <w:snapToGrid w:val="0"/>
            <w:w w:val="0"/>
            <w:kern w:val="0"/>
          </w:rPr>
          <w:t>图</w:t>
        </w:r>
        <w:r w:rsidR="00D9219B" w:rsidRPr="00F368FE">
          <w:rPr>
            <w:rStyle w:val="a9"/>
            <w:rFonts w:hint="eastAsia"/>
            <w:snapToGrid w:val="0"/>
            <w:w w:val="0"/>
            <w:kern w:val="0"/>
          </w:rPr>
          <w:t>3.3</w:t>
        </w:r>
        <w:r w:rsidR="00D9219B">
          <w:rPr>
            <w:rFonts w:asciiTheme="minorHAnsi" w:eastAsiaTheme="minorEastAsia" w:hAnsiTheme="minorHAnsi" w:cstheme="minorBidi"/>
            <w:noProof/>
            <w:sz w:val="21"/>
            <w:szCs w:val="22"/>
          </w:rPr>
          <w:tab/>
        </w:r>
        <w:r w:rsidR="00D9219B" w:rsidRPr="00F368FE">
          <w:rPr>
            <w:rStyle w:val="a9"/>
          </w:rPr>
          <w:t>Tanh</w:t>
        </w:r>
        <w:r w:rsidR="00D9219B" w:rsidRPr="00F368FE">
          <w:rPr>
            <w:rStyle w:val="a9"/>
            <w:rFonts w:hint="eastAsia"/>
          </w:rPr>
          <w:t>函数图像</w:t>
        </w:r>
        <w:r w:rsidR="00D9219B">
          <w:rPr>
            <w:noProof/>
            <w:webHidden/>
          </w:rPr>
          <w:tab/>
        </w:r>
        <w:r w:rsidR="00D9219B">
          <w:rPr>
            <w:noProof/>
            <w:webHidden/>
          </w:rPr>
          <w:fldChar w:fldCharType="begin"/>
        </w:r>
        <w:r w:rsidR="00D9219B">
          <w:rPr>
            <w:noProof/>
            <w:webHidden/>
          </w:rPr>
          <w:instrText xml:space="preserve"> PAGEREF _Toc35877420 \h </w:instrText>
        </w:r>
        <w:r w:rsidR="00D9219B">
          <w:rPr>
            <w:noProof/>
            <w:webHidden/>
          </w:rPr>
        </w:r>
        <w:r w:rsidR="00D9219B">
          <w:rPr>
            <w:noProof/>
            <w:webHidden/>
          </w:rPr>
          <w:fldChar w:fldCharType="separate"/>
        </w:r>
        <w:r w:rsidR="00D9219B">
          <w:rPr>
            <w:noProof/>
            <w:webHidden/>
          </w:rPr>
          <w:t>26</w:t>
        </w:r>
        <w:r w:rsidR="00D9219B">
          <w:rPr>
            <w:noProof/>
            <w:webHidden/>
          </w:rPr>
          <w:fldChar w:fldCharType="end"/>
        </w:r>
      </w:hyperlink>
    </w:p>
    <w:p w14:paraId="5BEFCDF9"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21" w:history="1">
        <w:r w:rsidR="00D9219B" w:rsidRPr="00F368FE">
          <w:rPr>
            <w:rStyle w:val="a9"/>
            <w:rFonts w:hint="eastAsia"/>
            <w:snapToGrid w:val="0"/>
            <w:w w:val="0"/>
            <w:kern w:val="0"/>
          </w:rPr>
          <w:t>图</w:t>
        </w:r>
        <w:r w:rsidR="00D9219B" w:rsidRPr="00F368FE">
          <w:rPr>
            <w:rStyle w:val="a9"/>
            <w:rFonts w:hint="eastAsia"/>
            <w:snapToGrid w:val="0"/>
            <w:w w:val="0"/>
            <w:kern w:val="0"/>
          </w:rPr>
          <w:t>3.4</w:t>
        </w:r>
        <w:r w:rsidR="00D9219B">
          <w:rPr>
            <w:rFonts w:asciiTheme="minorHAnsi" w:eastAsiaTheme="minorEastAsia" w:hAnsiTheme="minorHAnsi" w:cstheme="minorBidi"/>
            <w:noProof/>
            <w:sz w:val="21"/>
            <w:szCs w:val="22"/>
          </w:rPr>
          <w:tab/>
        </w:r>
        <w:r w:rsidR="00D9219B" w:rsidRPr="00F368FE">
          <w:rPr>
            <w:rStyle w:val="a9"/>
          </w:rPr>
          <w:t>ReLU</w:t>
        </w:r>
        <w:r w:rsidR="00D9219B" w:rsidRPr="00F368FE">
          <w:rPr>
            <w:rStyle w:val="a9"/>
            <w:rFonts w:hint="eastAsia"/>
          </w:rPr>
          <w:t>函数图像</w:t>
        </w:r>
        <w:r w:rsidR="00D9219B">
          <w:rPr>
            <w:noProof/>
            <w:webHidden/>
          </w:rPr>
          <w:tab/>
        </w:r>
        <w:r w:rsidR="00D9219B">
          <w:rPr>
            <w:noProof/>
            <w:webHidden/>
          </w:rPr>
          <w:fldChar w:fldCharType="begin"/>
        </w:r>
        <w:r w:rsidR="00D9219B">
          <w:rPr>
            <w:noProof/>
            <w:webHidden/>
          </w:rPr>
          <w:instrText xml:space="preserve"> PAGEREF _Toc35877421 \h </w:instrText>
        </w:r>
        <w:r w:rsidR="00D9219B">
          <w:rPr>
            <w:noProof/>
            <w:webHidden/>
          </w:rPr>
        </w:r>
        <w:r w:rsidR="00D9219B">
          <w:rPr>
            <w:noProof/>
            <w:webHidden/>
          </w:rPr>
          <w:fldChar w:fldCharType="separate"/>
        </w:r>
        <w:r w:rsidR="00D9219B">
          <w:rPr>
            <w:noProof/>
            <w:webHidden/>
          </w:rPr>
          <w:t>26</w:t>
        </w:r>
        <w:r w:rsidR="00D9219B">
          <w:rPr>
            <w:noProof/>
            <w:webHidden/>
          </w:rPr>
          <w:fldChar w:fldCharType="end"/>
        </w:r>
      </w:hyperlink>
    </w:p>
    <w:p w14:paraId="19BDA47F"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2" w:history="1">
        <w:r w:rsidR="00D9219B" w:rsidRPr="00F368FE">
          <w:rPr>
            <w:rStyle w:val="a9"/>
            <w:rFonts w:hint="eastAsia"/>
            <w:snapToGrid w:val="0"/>
            <w:w w:val="0"/>
            <w:kern w:val="0"/>
          </w:rPr>
          <w:t>图</w:t>
        </w:r>
        <w:r w:rsidR="00D9219B" w:rsidRPr="00F368FE">
          <w:rPr>
            <w:rStyle w:val="a9"/>
            <w:rFonts w:hint="eastAsia"/>
            <w:snapToGrid w:val="0"/>
            <w:w w:val="0"/>
            <w:kern w:val="0"/>
          </w:rPr>
          <w:t>3.5</w:t>
        </w:r>
        <w:r w:rsidR="00D9219B">
          <w:rPr>
            <w:rFonts w:asciiTheme="minorHAnsi" w:eastAsiaTheme="minorEastAsia" w:hAnsiTheme="minorHAnsi" w:cstheme="minorBidi"/>
            <w:noProof/>
            <w:sz w:val="21"/>
            <w:szCs w:val="22"/>
          </w:rPr>
          <w:tab/>
        </w:r>
        <w:r w:rsidR="00D9219B" w:rsidRPr="00F368FE">
          <w:rPr>
            <w:rStyle w:val="a9"/>
            <w:rFonts w:hint="eastAsia"/>
          </w:rPr>
          <w:t>有监督学习和无监督学习</w:t>
        </w:r>
        <w:r w:rsidR="00D9219B">
          <w:rPr>
            <w:noProof/>
            <w:webHidden/>
          </w:rPr>
          <w:tab/>
        </w:r>
        <w:r w:rsidR="00D9219B">
          <w:rPr>
            <w:noProof/>
            <w:webHidden/>
          </w:rPr>
          <w:fldChar w:fldCharType="begin"/>
        </w:r>
        <w:r w:rsidR="00D9219B">
          <w:rPr>
            <w:noProof/>
            <w:webHidden/>
          </w:rPr>
          <w:instrText xml:space="preserve"> PAGEREF _Toc35877422 \h </w:instrText>
        </w:r>
        <w:r w:rsidR="00D9219B">
          <w:rPr>
            <w:noProof/>
            <w:webHidden/>
          </w:rPr>
        </w:r>
        <w:r w:rsidR="00D9219B">
          <w:rPr>
            <w:noProof/>
            <w:webHidden/>
          </w:rPr>
          <w:fldChar w:fldCharType="separate"/>
        </w:r>
        <w:r w:rsidR="00D9219B">
          <w:rPr>
            <w:noProof/>
            <w:webHidden/>
          </w:rPr>
          <w:t>31</w:t>
        </w:r>
        <w:r w:rsidR="00D9219B">
          <w:rPr>
            <w:noProof/>
            <w:webHidden/>
          </w:rPr>
          <w:fldChar w:fldCharType="end"/>
        </w:r>
      </w:hyperlink>
    </w:p>
    <w:p w14:paraId="1B5C6A37"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3" w:history="1">
        <w:r w:rsidR="00D9219B" w:rsidRPr="00F368FE">
          <w:rPr>
            <w:rStyle w:val="a9"/>
            <w:rFonts w:hint="eastAsia"/>
            <w:snapToGrid w:val="0"/>
            <w:w w:val="0"/>
            <w:kern w:val="0"/>
          </w:rPr>
          <w:t>图</w:t>
        </w:r>
        <w:r w:rsidR="00D9219B" w:rsidRPr="00F368FE">
          <w:rPr>
            <w:rStyle w:val="a9"/>
            <w:rFonts w:hint="eastAsia"/>
            <w:snapToGrid w:val="0"/>
            <w:w w:val="0"/>
            <w:kern w:val="0"/>
          </w:rPr>
          <w:t>3.6</w:t>
        </w:r>
        <w:r w:rsidR="00D9219B">
          <w:rPr>
            <w:rFonts w:asciiTheme="minorHAnsi" w:eastAsiaTheme="minorEastAsia" w:hAnsiTheme="minorHAnsi" w:cstheme="minorBidi"/>
            <w:noProof/>
            <w:sz w:val="21"/>
            <w:szCs w:val="22"/>
          </w:rPr>
          <w:tab/>
        </w:r>
        <w:r w:rsidR="00D9219B" w:rsidRPr="00F368FE">
          <w:rPr>
            <w:rStyle w:val="a9"/>
            <w:rFonts w:hint="eastAsia"/>
          </w:rPr>
          <w:t>置信度传播译码器与卷积神经网络联合迭代译码</w:t>
        </w:r>
        <w:r w:rsidR="00D9219B">
          <w:rPr>
            <w:noProof/>
            <w:webHidden/>
          </w:rPr>
          <w:tab/>
        </w:r>
        <w:r w:rsidR="00D9219B">
          <w:rPr>
            <w:noProof/>
            <w:webHidden/>
          </w:rPr>
          <w:fldChar w:fldCharType="begin"/>
        </w:r>
        <w:r w:rsidR="00D9219B">
          <w:rPr>
            <w:noProof/>
            <w:webHidden/>
          </w:rPr>
          <w:instrText xml:space="preserve"> PAGEREF _Toc35877423 \h </w:instrText>
        </w:r>
        <w:r w:rsidR="00D9219B">
          <w:rPr>
            <w:noProof/>
            <w:webHidden/>
          </w:rPr>
        </w:r>
        <w:r w:rsidR="00D9219B">
          <w:rPr>
            <w:noProof/>
            <w:webHidden/>
          </w:rPr>
          <w:fldChar w:fldCharType="separate"/>
        </w:r>
        <w:r w:rsidR="00D9219B">
          <w:rPr>
            <w:noProof/>
            <w:webHidden/>
          </w:rPr>
          <w:t>33</w:t>
        </w:r>
        <w:r w:rsidR="00D9219B">
          <w:rPr>
            <w:noProof/>
            <w:webHidden/>
          </w:rPr>
          <w:fldChar w:fldCharType="end"/>
        </w:r>
      </w:hyperlink>
    </w:p>
    <w:p w14:paraId="43637DCC"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4" w:history="1">
        <w:r w:rsidR="00D9219B" w:rsidRPr="00F368FE">
          <w:rPr>
            <w:rStyle w:val="a9"/>
            <w:rFonts w:hint="eastAsia"/>
            <w:snapToGrid w:val="0"/>
            <w:w w:val="0"/>
            <w:kern w:val="0"/>
          </w:rPr>
          <w:t>图</w:t>
        </w:r>
        <w:r w:rsidR="00D9219B" w:rsidRPr="00F368FE">
          <w:rPr>
            <w:rStyle w:val="a9"/>
            <w:rFonts w:hint="eastAsia"/>
            <w:snapToGrid w:val="0"/>
            <w:w w:val="0"/>
            <w:kern w:val="0"/>
          </w:rPr>
          <w:t>4.1</w:t>
        </w:r>
        <w:r w:rsidR="00D9219B">
          <w:rPr>
            <w:rFonts w:asciiTheme="minorHAnsi" w:eastAsiaTheme="minorEastAsia" w:hAnsiTheme="minorHAnsi" w:cstheme="minorBidi"/>
            <w:noProof/>
            <w:sz w:val="21"/>
            <w:szCs w:val="22"/>
          </w:rPr>
          <w:tab/>
        </w:r>
        <w:r w:rsidR="00D9219B" w:rsidRPr="00F368FE">
          <w:rPr>
            <w:rStyle w:val="a9"/>
            <w:rFonts w:hint="eastAsia"/>
          </w:rPr>
          <w:t>神经网络译码器结构</w:t>
        </w:r>
        <w:r w:rsidR="00D9219B">
          <w:rPr>
            <w:noProof/>
            <w:webHidden/>
          </w:rPr>
          <w:tab/>
        </w:r>
        <w:r w:rsidR="00D9219B">
          <w:rPr>
            <w:noProof/>
            <w:webHidden/>
          </w:rPr>
          <w:fldChar w:fldCharType="begin"/>
        </w:r>
        <w:r w:rsidR="00D9219B">
          <w:rPr>
            <w:noProof/>
            <w:webHidden/>
          </w:rPr>
          <w:instrText xml:space="preserve"> PAGEREF _Toc35877424 \h </w:instrText>
        </w:r>
        <w:r w:rsidR="00D9219B">
          <w:rPr>
            <w:noProof/>
            <w:webHidden/>
          </w:rPr>
        </w:r>
        <w:r w:rsidR="00D9219B">
          <w:rPr>
            <w:noProof/>
            <w:webHidden/>
          </w:rPr>
          <w:fldChar w:fldCharType="separate"/>
        </w:r>
        <w:r w:rsidR="00D9219B">
          <w:rPr>
            <w:noProof/>
            <w:webHidden/>
          </w:rPr>
          <w:t>35</w:t>
        </w:r>
        <w:r w:rsidR="00D9219B">
          <w:rPr>
            <w:noProof/>
            <w:webHidden/>
          </w:rPr>
          <w:fldChar w:fldCharType="end"/>
        </w:r>
      </w:hyperlink>
    </w:p>
    <w:p w14:paraId="5ADDCF54"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5" w:history="1">
        <w:r w:rsidR="00D9219B" w:rsidRPr="00F368FE">
          <w:rPr>
            <w:rStyle w:val="a9"/>
            <w:rFonts w:hint="eastAsia"/>
            <w:snapToGrid w:val="0"/>
            <w:w w:val="0"/>
            <w:kern w:val="0"/>
          </w:rPr>
          <w:t>图</w:t>
        </w:r>
        <w:r w:rsidR="00D9219B" w:rsidRPr="00F368FE">
          <w:rPr>
            <w:rStyle w:val="a9"/>
            <w:rFonts w:hint="eastAsia"/>
            <w:snapToGrid w:val="0"/>
            <w:w w:val="0"/>
            <w:kern w:val="0"/>
          </w:rPr>
          <w:t>4.2</w:t>
        </w:r>
        <w:r w:rsidR="00D9219B">
          <w:rPr>
            <w:rFonts w:asciiTheme="minorHAnsi" w:eastAsiaTheme="minorEastAsia" w:hAnsiTheme="minorHAnsi" w:cstheme="minorBidi"/>
            <w:noProof/>
            <w:sz w:val="21"/>
            <w:szCs w:val="22"/>
          </w:rPr>
          <w:tab/>
        </w:r>
        <w:r w:rsidR="00D9219B" w:rsidRPr="00F368FE">
          <w:rPr>
            <w:rStyle w:val="a9"/>
            <w:rFonts w:hint="eastAsia"/>
          </w:rPr>
          <w:t>多层前馈神经网络模型</w:t>
        </w:r>
        <w:r w:rsidR="00D9219B">
          <w:rPr>
            <w:noProof/>
            <w:webHidden/>
          </w:rPr>
          <w:tab/>
        </w:r>
        <w:r w:rsidR="00D9219B">
          <w:rPr>
            <w:noProof/>
            <w:webHidden/>
          </w:rPr>
          <w:fldChar w:fldCharType="begin"/>
        </w:r>
        <w:r w:rsidR="00D9219B">
          <w:rPr>
            <w:noProof/>
            <w:webHidden/>
          </w:rPr>
          <w:instrText xml:space="preserve"> PAGEREF _Toc35877425 \h </w:instrText>
        </w:r>
        <w:r w:rsidR="00D9219B">
          <w:rPr>
            <w:noProof/>
            <w:webHidden/>
          </w:rPr>
        </w:r>
        <w:r w:rsidR="00D9219B">
          <w:rPr>
            <w:noProof/>
            <w:webHidden/>
          </w:rPr>
          <w:fldChar w:fldCharType="separate"/>
        </w:r>
        <w:r w:rsidR="00D9219B">
          <w:rPr>
            <w:noProof/>
            <w:webHidden/>
          </w:rPr>
          <w:t>38</w:t>
        </w:r>
        <w:r w:rsidR="00D9219B">
          <w:rPr>
            <w:noProof/>
            <w:webHidden/>
          </w:rPr>
          <w:fldChar w:fldCharType="end"/>
        </w:r>
      </w:hyperlink>
    </w:p>
    <w:p w14:paraId="0A67A9A7"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26" w:history="1">
        <w:r w:rsidR="00D9219B" w:rsidRPr="00F368FE">
          <w:rPr>
            <w:rStyle w:val="a9"/>
            <w:rFonts w:hint="eastAsia"/>
            <w:snapToGrid w:val="0"/>
            <w:w w:val="0"/>
            <w:kern w:val="0"/>
          </w:rPr>
          <w:t>图</w:t>
        </w:r>
        <w:r w:rsidR="00D9219B" w:rsidRPr="00F368FE">
          <w:rPr>
            <w:rStyle w:val="a9"/>
            <w:rFonts w:hint="eastAsia"/>
            <w:snapToGrid w:val="0"/>
            <w:w w:val="0"/>
            <w:kern w:val="0"/>
          </w:rPr>
          <w:t>4.3</w:t>
        </w:r>
        <w:r w:rsidR="00D9219B">
          <w:rPr>
            <w:rFonts w:asciiTheme="minorHAnsi" w:eastAsiaTheme="minorEastAsia" w:hAnsiTheme="minorHAnsi" w:cstheme="minorBidi"/>
            <w:noProof/>
            <w:sz w:val="21"/>
            <w:szCs w:val="22"/>
          </w:rPr>
          <w:tab/>
        </w:r>
        <w:r w:rsidR="00D9219B" w:rsidRPr="00F368FE">
          <w:rPr>
            <w:rStyle w:val="a9"/>
          </w:rPr>
          <w:t>MLP</w:t>
        </w:r>
        <w:r w:rsidR="00D9219B" w:rsidRPr="00F368FE">
          <w:rPr>
            <w:rStyle w:val="a9"/>
            <w:rFonts w:hint="eastAsia"/>
          </w:rPr>
          <w:t>网络译码器</w:t>
        </w:r>
        <w:r w:rsidR="00D9219B" w:rsidRPr="00F368FE">
          <w:rPr>
            <w:rStyle w:val="a9"/>
          </w:rPr>
          <w:t>NVE</w:t>
        </w:r>
        <w:r w:rsidR="00D9219B" w:rsidRPr="00F368FE">
          <w:rPr>
            <w:rStyle w:val="a9"/>
            <w:rFonts w:hint="eastAsia"/>
          </w:rPr>
          <w:t>指标</w:t>
        </w:r>
        <w:r w:rsidR="00D9219B">
          <w:rPr>
            <w:noProof/>
            <w:webHidden/>
          </w:rPr>
          <w:tab/>
        </w:r>
        <w:r w:rsidR="00D9219B">
          <w:rPr>
            <w:noProof/>
            <w:webHidden/>
          </w:rPr>
          <w:fldChar w:fldCharType="begin"/>
        </w:r>
        <w:r w:rsidR="00D9219B">
          <w:rPr>
            <w:noProof/>
            <w:webHidden/>
          </w:rPr>
          <w:instrText xml:space="preserve"> PAGEREF _Toc35877426 \h </w:instrText>
        </w:r>
        <w:r w:rsidR="00D9219B">
          <w:rPr>
            <w:noProof/>
            <w:webHidden/>
          </w:rPr>
        </w:r>
        <w:r w:rsidR="00D9219B">
          <w:rPr>
            <w:noProof/>
            <w:webHidden/>
          </w:rPr>
          <w:fldChar w:fldCharType="separate"/>
        </w:r>
        <w:r w:rsidR="00D9219B">
          <w:rPr>
            <w:noProof/>
            <w:webHidden/>
          </w:rPr>
          <w:t>39</w:t>
        </w:r>
        <w:r w:rsidR="00D9219B">
          <w:rPr>
            <w:noProof/>
            <w:webHidden/>
          </w:rPr>
          <w:fldChar w:fldCharType="end"/>
        </w:r>
      </w:hyperlink>
    </w:p>
    <w:p w14:paraId="45E420DE"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7" w:history="1">
        <w:r w:rsidR="00D9219B" w:rsidRPr="00F368FE">
          <w:rPr>
            <w:rStyle w:val="a9"/>
            <w:rFonts w:hint="eastAsia"/>
            <w:snapToGrid w:val="0"/>
            <w:w w:val="0"/>
            <w:kern w:val="0"/>
          </w:rPr>
          <w:t>图</w:t>
        </w:r>
        <w:r w:rsidR="00D9219B" w:rsidRPr="00F368FE">
          <w:rPr>
            <w:rStyle w:val="a9"/>
            <w:rFonts w:hint="eastAsia"/>
            <w:snapToGrid w:val="0"/>
            <w:w w:val="0"/>
            <w:kern w:val="0"/>
          </w:rPr>
          <w:t>4.4</w:t>
        </w:r>
        <w:r w:rsidR="00D9219B">
          <w:rPr>
            <w:rFonts w:asciiTheme="minorHAnsi" w:eastAsiaTheme="minorEastAsia" w:hAnsiTheme="minorHAnsi" w:cstheme="minorBidi"/>
            <w:noProof/>
            <w:sz w:val="21"/>
            <w:szCs w:val="22"/>
          </w:rPr>
          <w:tab/>
        </w:r>
        <w:r w:rsidR="00D9219B" w:rsidRPr="00F368FE">
          <w:rPr>
            <w:rStyle w:val="a9"/>
            <w:rFonts w:hint="eastAsia"/>
          </w:rPr>
          <w:t>不同</w:t>
        </w:r>
        <w:r w:rsidR="00D9219B" w:rsidRPr="00F368FE">
          <w:rPr>
            <w:rStyle w:val="a9"/>
          </w:rPr>
          <w:t>epoch</w:t>
        </w:r>
        <w:r w:rsidR="00D9219B" w:rsidRPr="00F368FE">
          <w:rPr>
            <w:rStyle w:val="a9"/>
            <w:rFonts w:hint="eastAsia"/>
          </w:rPr>
          <w:t>数量下</w:t>
        </w:r>
        <w:r w:rsidR="00D9219B" w:rsidRPr="00F368FE">
          <w:rPr>
            <w:rStyle w:val="a9"/>
          </w:rPr>
          <w:t>MLP</w:t>
        </w:r>
        <w:r w:rsidR="00D9219B" w:rsidRPr="00F368FE">
          <w:rPr>
            <w:rStyle w:val="a9"/>
            <w:rFonts w:hint="eastAsia"/>
          </w:rPr>
          <w:t>网络译码器误码率</w:t>
        </w:r>
        <w:r w:rsidR="00D9219B">
          <w:rPr>
            <w:noProof/>
            <w:webHidden/>
          </w:rPr>
          <w:tab/>
        </w:r>
        <w:r w:rsidR="00D9219B">
          <w:rPr>
            <w:noProof/>
            <w:webHidden/>
          </w:rPr>
          <w:fldChar w:fldCharType="begin"/>
        </w:r>
        <w:r w:rsidR="00D9219B">
          <w:rPr>
            <w:noProof/>
            <w:webHidden/>
          </w:rPr>
          <w:instrText xml:space="preserve"> PAGEREF _Toc35877427 \h </w:instrText>
        </w:r>
        <w:r w:rsidR="00D9219B">
          <w:rPr>
            <w:noProof/>
            <w:webHidden/>
          </w:rPr>
        </w:r>
        <w:r w:rsidR="00D9219B">
          <w:rPr>
            <w:noProof/>
            <w:webHidden/>
          </w:rPr>
          <w:fldChar w:fldCharType="separate"/>
        </w:r>
        <w:r w:rsidR="00D9219B">
          <w:rPr>
            <w:noProof/>
            <w:webHidden/>
          </w:rPr>
          <w:t>40</w:t>
        </w:r>
        <w:r w:rsidR="00D9219B">
          <w:rPr>
            <w:noProof/>
            <w:webHidden/>
          </w:rPr>
          <w:fldChar w:fldCharType="end"/>
        </w:r>
      </w:hyperlink>
    </w:p>
    <w:p w14:paraId="5BCDBD23"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8" w:history="1">
        <w:r w:rsidR="00D9219B" w:rsidRPr="00F368FE">
          <w:rPr>
            <w:rStyle w:val="a9"/>
            <w:rFonts w:hint="eastAsia"/>
            <w:snapToGrid w:val="0"/>
            <w:w w:val="0"/>
            <w:kern w:val="0"/>
          </w:rPr>
          <w:t>图</w:t>
        </w:r>
        <w:r w:rsidR="00D9219B" w:rsidRPr="00F368FE">
          <w:rPr>
            <w:rStyle w:val="a9"/>
            <w:rFonts w:hint="eastAsia"/>
            <w:snapToGrid w:val="0"/>
            <w:w w:val="0"/>
            <w:kern w:val="0"/>
          </w:rPr>
          <w:t>4.5</w:t>
        </w:r>
        <w:r w:rsidR="00D9219B">
          <w:rPr>
            <w:rFonts w:asciiTheme="minorHAnsi" w:eastAsiaTheme="minorEastAsia" w:hAnsiTheme="minorHAnsi" w:cstheme="minorBidi"/>
            <w:noProof/>
            <w:sz w:val="21"/>
            <w:szCs w:val="22"/>
          </w:rPr>
          <w:tab/>
        </w:r>
        <w:r w:rsidR="00D9219B" w:rsidRPr="00F368FE">
          <w:rPr>
            <w:rStyle w:val="a9"/>
            <w:rFonts w:hint="eastAsia"/>
          </w:rPr>
          <w:t>不同</w:t>
        </w:r>
        <w:r w:rsidR="00D9219B" w:rsidRPr="00F368FE">
          <w:rPr>
            <w:rStyle w:val="a9"/>
          </w:rPr>
          <w:t>epoch</w:t>
        </w:r>
        <w:r w:rsidR="00D9219B" w:rsidRPr="00F368FE">
          <w:rPr>
            <w:rStyle w:val="a9"/>
            <w:rFonts w:hint="eastAsia"/>
          </w:rPr>
          <w:t>数量下</w:t>
        </w:r>
        <w:r w:rsidR="00D9219B" w:rsidRPr="00F368FE">
          <w:rPr>
            <w:rStyle w:val="a9"/>
          </w:rPr>
          <w:t>MLP</w:t>
        </w:r>
        <w:r w:rsidR="00D9219B" w:rsidRPr="00F368FE">
          <w:rPr>
            <w:rStyle w:val="a9"/>
            <w:rFonts w:hint="eastAsia"/>
          </w:rPr>
          <w:t>网络译码器误帧率</w:t>
        </w:r>
        <w:r w:rsidR="00D9219B">
          <w:rPr>
            <w:noProof/>
            <w:webHidden/>
          </w:rPr>
          <w:tab/>
        </w:r>
        <w:r w:rsidR="00D9219B">
          <w:rPr>
            <w:noProof/>
            <w:webHidden/>
          </w:rPr>
          <w:fldChar w:fldCharType="begin"/>
        </w:r>
        <w:r w:rsidR="00D9219B">
          <w:rPr>
            <w:noProof/>
            <w:webHidden/>
          </w:rPr>
          <w:instrText xml:space="preserve"> PAGEREF _Toc35877428 \h </w:instrText>
        </w:r>
        <w:r w:rsidR="00D9219B">
          <w:rPr>
            <w:noProof/>
            <w:webHidden/>
          </w:rPr>
        </w:r>
        <w:r w:rsidR="00D9219B">
          <w:rPr>
            <w:noProof/>
            <w:webHidden/>
          </w:rPr>
          <w:fldChar w:fldCharType="separate"/>
        </w:r>
        <w:r w:rsidR="00D9219B">
          <w:rPr>
            <w:noProof/>
            <w:webHidden/>
          </w:rPr>
          <w:t>41</w:t>
        </w:r>
        <w:r w:rsidR="00D9219B">
          <w:rPr>
            <w:noProof/>
            <w:webHidden/>
          </w:rPr>
          <w:fldChar w:fldCharType="end"/>
        </w:r>
      </w:hyperlink>
    </w:p>
    <w:p w14:paraId="7EDDD568"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29" w:history="1">
        <w:r w:rsidR="00D9219B" w:rsidRPr="00F368FE">
          <w:rPr>
            <w:rStyle w:val="a9"/>
            <w:rFonts w:hint="eastAsia"/>
            <w:snapToGrid w:val="0"/>
            <w:w w:val="0"/>
            <w:kern w:val="0"/>
          </w:rPr>
          <w:t>图</w:t>
        </w:r>
        <w:r w:rsidR="00D9219B" w:rsidRPr="00F368FE">
          <w:rPr>
            <w:rStyle w:val="a9"/>
            <w:rFonts w:hint="eastAsia"/>
            <w:snapToGrid w:val="0"/>
            <w:w w:val="0"/>
            <w:kern w:val="0"/>
          </w:rPr>
          <w:t>4.6</w:t>
        </w:r>
        <w:r w:rsidR="00D9219B">
          <w:rPr>
            <w:rFonts w:asciiTheme="minorHAnsi" w:eastAsiaTheme="minorEastAsia" w:hAnsiTheme="minorHAnsi" w:cstheme="minorBidi"/>
            <w:noProof/>
            <w:sz w:val="21"/>
            <w:szCs w:val="22"/>
          </w:rPr>
          <w:tab/>
        </w:r>
        <w:r w:rsidR="00D9219B" w:rsidRPr="00F368FE">
          <w:rPr>
            <w:rStyle w:val="a9"/>
            <w:rFonts w:hint="eastAsia"/>
          </w:rPr>
          <w:t>不同训练数据占比</w:t>
        </w:r>
        <w:r w:rsidR="00D9219B" w:rsidRPr="00F368FE">
          <w:rPr>
            <w:rStyle w:val="a9"/>
          </w:rPr>
          <w:t>p=40%,60%,80%</w:t>
        </w:r>
        <w:r w:rsidR="00D9219B" w:rsidRPr="00F368FE">
          <w:rPr>
            <w:rStyle w:val="a9"/>
            <w:rFonts w:hint="eastAsia"/>
          </w:rPr>
          <w:t>下</w:t>
        </w:r>
        <w:r w:rsidR="00D9219B" w:rsidRPr="00F368FE">
          <w:rPr>
            <w:rStyle w:val="a9"/>
          </w:rPr>
          <w:t>MLP</w:t>
        </w:r>
        <w:r w:rsidR="00D9219B" w:rsidRPr="00F368FE">
          <w:rPr>
            <w:rStyle w:val="a9"/>
            <w:rFonts w:hint="eastAsia"/>
          </w:rPr>
          <w:t>网络译码器译码性能</w:t>
        </w:r>
        <w:r w:rsidR="00D9219B">
          <w:rPr>
            <w:noProof/>
            <w:webHidden/>
          </w:rPr>
          <w:tab/>
        </w:r>
        <w:r w:rsidR="00D9219B">
          <w:rPr>
            <w:noProof/>
            <w:webHidden/>
          </w:rPr>
          <w:fldChar w:fldCharType="begin"/>
        </w:r>
        <w:r w:rsidR="00D9219B">
          <w:rPr>
            <w:noProof/>
            <w:webHidden/>
          </w:rPr>
          <w:instrText xml:space="preserve"> PAGEREF _Toc35877429 \h </w:instrText>
        </w:r>
        <w:r w:rsidR="00D9219B">
          <w:rPr>
            <w:noProof/>
            <w:webHidden/>
          </w:rPr>
        </w:r>
        <w:r w:rsidR="00D9219B">
          <w:rPr>
            <w:noProof/>
            <w:webHidden/>
          </w:rPr>
          <w:fldChar w:fldCharType="separate"/>
        </w:r>
        <w:r w:rsidR="00D9219B">
          <w:rPr>
            <w:noProof/>
            <w:webHidden/>
          </w:rPr>
          <w:t>42</w:t>
        </w:r>
        <w:r w:rsidR="00D9219B">
          <w:rPr>
            <w:noProof/>
            <w:webHidden/>
          </w:rPr>
          <w:fldChar w:fldCharType="end"/>
        </w:r>
      </w:hyperlink>
    </w:p>
    <w:p w14:paraId="1F50F3FD"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30" w:history="1">
        <w:r w:rsidR="00D9219B" w:rsidRPr="00F368FE">
          <w:rPr>
            <w:rStyle w:val="a9"/>
            <w:rFonts w:hint="eastAsia"/>
            <w:snapToGrid w:val="0"/>
            <w:w w:val="0"/>
            <w:kern w:val="0"/>
          </w:rPr>
          <w:t>图</w:t>
        </w:r>
        <w:r w:rsidR="00D9219B" w:rsidRPr="00F368FE">
          <w:rPr>
            <w:rStyle w:val="a9"/>
            <w:rFonts w:hint="eastAsia"/>
            <w:snapToGrid w:val="0"/>
            <w:w w:val="0"/>
            <w:kern w:val="0"/>
          </w:rPr>
          <w:t>4.7</w:t>
        </w:r>
        <w:r w:rsidR="00D9219B">
          <w:rPr>
            <w:rFonts w:asciiTheme="minorHAnsi" w:eastAsiaTheme="minorEastAsia" w:hAnsiTheme="minorHAnsi" w:cstheme="minorBidi"/>
            <w:noProof/>
            <w:sz w:val="21"/>
            <w:szCs w:val="22"/>
          </w:rPr>
          <w:tab/>
        </w:r>
        <w:r w:rsidR="00D9219B" w:rsidRPr="00F368FE">
          <w:rPr>
            <w:rStyle w:val="a9"/>
          </w:rPr>
          <w:t>MLP</w:t>
        </w:r>
        <w:r w:rsidR="00D9219B" w:rsidRPr="00F368FE">
          <w:rPr>
            <w:rStyle w:val="a9"/>
            <w:rFonts w:hint="eastAsia"/>
          </w:rPr>
          <w:t>网络码长</w:t>
        </w:r>
        <w:r w:rsidR="00D9219B" w:rsidRPr="00F368FE">
          <w:rPr>
            <w:rStyle w:val="a9"/>
          </w:rPr>
          <w:t>N</w:t>
        </w:r>
        <w:r w:rsidR="00D9219B" w:rsidRPr="00F368FE">
          <w:rPr>
            <w:rStyle w:val="a9"/>
            <w:rFonts w:hint="eastAsia"/>
          </w:rPr>
          <w:t>为</w:t>
        </w:r>
        <w:r w:rsidR="00D9219B" w:rsidRPr="00F368FE">
          <w:rPr>
            <w:rStyle w:val="a9"/>
          </w:rPr>
          <w:t>8,16</w:t>
        </w:r>
        <w:r w:rsidR="00D9219B" w:rsidRPr="00F368FE">
          <w:rPr>
            <w:rStyle w:val="a9"/>
            <w:rFonts w:hint="eastAsia"/>
          </w:rPr>
          <w:t>和</w:t>
        </w:r>
        <w:r w:rsidR="00D9219B" w:rsidRPr="00F368FE">
          <w:rPr>
            <w:rStyle w:val="a9"/>
          </w:rPr>
          <w:t>32</w:t>
        </w:r>
        <w:r w:rsidR="00D9219B" w:rsidRPr="00F368FE">
          <w:rPr>
            <w:rStyle w:val="a9"/>
            <w:rFonts w:hint="eastAsia"/>
          </w:rPr>
          <w:t>时译码误码率</w:t>
        </w:r>
        <w:r w:rsidR="00D9219B">
          <w:rPr>
            <w:noProof/>
            <w:webHidden/>
          </w:rPr>
          <w:tab/>
        </w:r>
        <w:r w:rsidR="00D9219B">
          <w:rPr>
            <w:noProof/>
            <w:webHidden/>
          </w:rPr>
          <w:fldChar w:fldCharType="begin"/>
        </w:r>
        <w:r w:rsidR="00D9219B">
          <w:rPr>
            <w:noProof/>
            <w:webHidden/>
          </w:rPr>
          <w:instrText xml:space="preserve"> PAGEREF _Toc35877430 \h </w:instrText>
        </w:r>
        <w:r w:rsidR="00D9219B">
          <w:rPr>
            <w:noProof/>
            <w:webHidden/>
          </w:rPr>
        </w:r>
        <w:r w:rsidR="00D9219B">
          <w:rPr>
            <w:noProof/>
            <w:webHidden/>
          </w:rPr>
          <w:fldChar w:fldCharType="separate"/>
        </w:r>
        <w:r w:rsidR="00D9219B">
          <w:rPr>
            <w:noProof/>
            <w:webHidden/>
          </w:rPr>
          <w:t>43</w:t>
        </w:r>
        <w:r w:rsidR="00D9219B">
          <w:rPr>
            <w:noProof/>
            <w:webHidden/>
          </w:rPr>
          <w:fldChar w:fldCharType="end"/>
        </w:r>
      </w:hyperlink>
    </w:p>
    <w:p w14:paraId="7FACF877"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31" w:history="1">
        <w:r w:rsidR="00D9219B" w:rsidRPr="00F368FE">
          <w:rPr>
            <w:rStyle w:val="a9"/>
            <w:rFonts w:hint="eastAsia"/>
            <w:snapToGrid w:val="0"/>
            <w:w w:val="0"/>
            <w:kern w:val="0"/>
          </w:rPr>
          <w:t>图</w:t>
        </w:r>
        <w:r w:rsidR="00D9219B" w:rsidRPr="00F368FE">
          <w:rPr>
            <w:rStyle w:val="a9"/>
            <w:rFonts w:hint="eastAsia"/>
            <w:snapToGrid w:val="0"/>
            <w:w w:val="0"/>
            <w:kern w:val="0"/>
          </w:rPr>
          <w:t>4.8</w:t>
        </w:r>
        <w:r w:rsidR="00D9219B">
          <w:rPr>
            <w:rFonts w:asciiTheme="minorHAnsi" w:eastAsiaTheme="minorEastAsia" w:hAnsiTheme="minorHAnsi" w:cstheme="minorBidi"/>
            <w:noProof/>
            <w:sz w:val="21"/>
            <w:szCs w:val="22"/>
          </w:rPr>
          <w:tab/>
        </w:r>
        <w:r w:rsidR="00D9219B" w:rsidRPr="00F368FE">
          <w:rPr>
            <w:rStyle w:val="a9"/>
          </w:rPr>
          <w:t>CNN</w:t>
        </w:r>
        <w:r w:rsidR="00D9219B" w:rsidRPr="00F368FE">
          <w:rPr>
            <w:rStyle w:val="a9"/>
            <w:rFonts w:hint="eastAsia"/>
          </w:rPr>
          <w:t>网络译码器</w:t>
        </w:r>
        <w:r w:rsidR="00D9219B" w:rsidRPr="00F368FE">
          <w:rPr>
            <w:rStyle w:val="a9"/>
          </w:rPr>
          <w:t>NVE</w:t>
        </w:r>
        <w:r w:rsidR="00D9219B" w:rsidRPr="00F368FE">
          <w:rPr>
            <w:rStyle w:val="a9"/>
            <w:rFonts w:hint="eastAsia"/>
          </w:rPr>
          <w:t>指标</w:t>
        </w:r>
        <w:r w:rsidR="00D9219B">
          <w:rPr>
            <w:noProof/>
            <w:webHidden/>
          </w:rPr>
          <w:tab/>
        </w:r>
        <w:r w:rsidR="00D9219B">
          <w:rPr>
            <w:noProof/>
            <w:webHidden/>
          </w:rPr>
          <w:fldChar w:fldCharType="begin"/>
        </w:r>
        <w:r w:rsidR="00D9219B">
          <w:rPr>
            <w:noProof/>
            <w:webHidden/>
          </w:rPr>
          <w:instrText xml:space="preserve"> PAGEREF _Toc35877431 \h </w:instrText>
        </w:r>
        <w:r w:rsidR="00D9219B">
          <w:rPr>
            <w:noProof/>
            <w:webHidden/>
          </w:rPr>
        </w:r>
        <w:r w:rsidR="00D9219B">
          <w:rPr>
            <w:noProof/>
            <w:webHidden/>
          </w:rPr>
          <w:fldChar w:fldCharType="separate"/>
        </w:r>
        <w:r w:rsidR="00D9219B">
          <w:rPr>
            <w:noProof/>
            <w:webHidden/>
          </w:rPr>
          <w:t>45</w:t>
        </w:r>
        <w:r w:rsidR="00D9219B">
          <w:rPr>
            <w:noProof/>
            <w:webHidden/>
          </w:rPr>
          <w:fldChar w:fldCharType="end"/>
        </w:r>
      </w:hyperlink>
    </w:p>
    <w:p w14:paraId="29C4D8FB"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2" w:history="1">
        <w:r w:rsidR="00D9219B" w:rsidRPr="00F368FE">
          <w:rPr>
            <w:rStyle w:val="a9"/>
            <w:rFonts w:hint="eastAsia"/>
            <w:snapToGrid w:val="0"/>
            <w:w w:val="0"/>
            <w:kern w:val="0"/>
          </w:rPr>
          <w:t>图</w:t>
        </w:r>
        <w:r w:rsidR="00D9219B" w:rsidRPr="00F368FE">
          <w:rPr>
            <w:rStyle w:val="a9"/>
            <w:rFonts w:hint="eastAsia"/>
            <w:snapToGrid w:val="0"/>
            <w:w w:val="0"/>
            <w:kern w:val="0"/>
          </w:rPr>
          <w:t>4.9</w:t>
        </w:r>
        <w:r w:rsidR="00D9219B">
          <w:rPr>
            <w:rFonts w:asciiTheme="minorHAnsi" w:eastAsiaTheme="minorEastAsia" w:hAnsiTheme="minorHAnsi" w:cstheme="minorBidi"/>
            <w:noProof/>
            <w:sz w:val="21"/>
            <w:szCs w:val="22"/>
          </w:rPr>
          <w:tab/>
        </w:r>
        <w:r w:rsidR="00D9219B" w:rsidRPr="00F368FE">
          <w:rPr>
            <w:rStyle w:val="a9"/>
            <w:rFonts w:hint="eastAsia"/>
          </w:rPr>
          <w:t>不同</w:t>
        </w:r>
        <w:r w:rsidR="00D9219B" w:rsidRPr="00F368FE">
          <w:rPr>
            <w:rStyle w:val="a9"/>
          </w:rPr>
          <w:t>epoch</w:t>
        </w:r>
        <w:r w:rsidR="00D9219B" w:rsidRPr="00F368FE">
          <w:rPr>
            <w:rStyle w:val="a9"/>
            <w:rFonts w:hint="eastAsia"/>
          </w:rPr>
          <w:t>数量下</w:t>
        </w:r>
        <w:r w:rsidR="00D9219B" w:rsidRPr="00F368FE">
          <w:rPr>
            <w:rStyle w:val="a9"/>
          </w:rPr>
          <w:t>CNN</w:t>
        </w:r>
        <w:r w:rsidR="00D9219B" w:rsidRPr="00F368FE">
          <w:rPr>
            <w:rStyle w:val="a9"/>
            <w:rFonts w:hint="eastAsia"/>
          </w:rPr>
          <w:t>网络译码器误码率</w:t>
        </w:r>
        <w:r w:rsidR="00D9219B">
          <w:rPr>
            <w:noProof/>
            <w:webHidden/>
          </w:rPr>
          <w:tab/>
        </w:r>
        <w:r w:rsidR="00D9219B">
          <w:rPr>
            <w:noProof/>
            <w:webHidden/>
          </w:rPr>
          <w:fldChar w:fldCharType="begin"/>
        </w:r>
        <w:r w:rsidR="00D9219B">
          <w:rPr>
            <w:noProof/>
            <w:webHidden/>
          </w:rPr>
          <w:instrText xml:space="preserve"> PAGEREF _Toc35877432 \h </w:instrText>
        </w:r>
        <w:r w:rsidR="00D9219B">
          <w:rPr>
            <w:noProof/>
            <w:webHidden/>
          </w:rPr>
        </w:r>
        <w:r w:rsidR="00D9219B">
          <w:rPr>
            <w:noProof/>
            <w:webHidden/>
          </w:rPr>
          <w:fldChar w:fldCharType="separate"/>
        </w:r>
        <w:r w:rsidR="00D9219B">
          <w:rPr>
            <w:noProof/>
            <w:webHidden/>
          </w:rPr>
          <w:t>46</w:t>
        </w:r>
        <w:r w:rsidR="00D9219B">
          <w:rPr>
            <w:noProof/>
            <w:webHidden/>
          </w:rPr>
          <w:fldChar w:fldCharType="end"/>
        </w:r>
      </w:hyperlink>
    </w:p>
    <w:p w14:paraId="7FC4D073"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3" w:history="1">
        <w:r w:rsidR="00D9219B" w:rsidRPr="00F368FE">
          <w:rPr>
            <w:rStyle w:val="a9"/>
            <w:rFonts w:hint="eastAsia"/>
            <w:snapToGrid w:val="0"/>
            <w:w w:val="0"/>
            <w:kern w:val="0"/>
          </w:rPr>
          <w:t>图</w:t>
        </w:r>
        <w:r w:rsidR="00D9219B" w:rsidRPr="00F368FE">
          <w:rPr>
            <w:rStyle w:val="a9"/>
            <w:rFonts w:hint="eastAsia"/>
            <w:snapToGrid w:val="0"/>
            <w:w w:val="0"/>
            <w:kern w:val="0"/>
          </w:rPr>
          <w:t>4.10</w:t>
        </w:r>
        <w:r w:rsidR="00D9219B">
          <w:rPr>
            <w:rFonts w:asciiTheme="minorHAnsi" w:eastAsiaTheme="minorEastAsia" w:hAnsiTheme="minorHAnsi" w:cstheme="minorBidi"/>
            <w:noProof/>
            <w:sz w:val="21"/>
            <w:szCs w:val="22"/>
          </w:rPr>
          <w:tab/>
        </w:r>
        <w:r w:rsidR="00D9219B" w:rsidRPr="00F368FE">
          <w:rPr>
            <w:rStyle w:val="a9"/>
            <w:rFonts w:hint="eastAsia"/>
          </w:rPr>
          <w:t>不同</w:t>
        </w:r>
        <w:r w:rsidR="00D9219B" w:rsidRPr="00F368FE">
          <w:rPr>
            <w:rStyle w:val="a9"/>
          </w:rPr>
          <w:t>epoch</w:t>
        </w:r>
        <w:r w:rsidR="00D9219B" w:rsidRPr="00F368FE">
          <w:rPr>
            <w:rStyle w:val="a9"/>
            <w:rFonts w:hint="eastAsia"/>
          </w:rPr>
          <w:t>数量下</w:t>
        </w:r>
        <w:r w:rsidR="00D9219B" w:rsidRPr="00F368FE">
          <w:rPr>
            <w:rStyle w:val="a9"/>
          </w:rPr>
          <w:t>CNN</w:t>
        </w:r>
        <w:r w:rsidR="00D9219B" w:rsidRPr="00F368FE">
          <w:rPr>
            <w:rStyle w:val="a9"/>
            <w:rFonts w:hint="eastAsia"/>
          </w:rPr>
          <w:t>网络译码器误帧率</w:t>
        </w:r>
        <w:r w:rsidR="00D9219B">
          <w:rPr>
            <w:noProof/>
            <w:webHidden/>
          </w:rPr>
          <w:tab/>
        </w:r>
        <w:r w:rsidR="00D9219B">
          <w:rPr>
            <w:noProof/>
            <w:webHidden/>
          </w:rPr>
          <w:fldChar w:fldCharType="begin"/>
        </w:r>
        <w:r w:rsidR="00D9219B">
          <w:rPr>
            <w:noProof/>
            <w:webHidden/>
          </w:rPr>
          <w:instrText xml:space="preserve"> PAGEREF _Toc35877433 \h </w:instrText>
        </w:r>
        <w:r w:rsidR="00D9219B">
          <w:rPr>
            <w:noProof/>
            <w:webHidden/>
          </w:rPr>
        </w:r>
        <w:r w:rsidR="00D9219B">
          <w:rPr>
            <w:noProof/>
            <w:webHidden/>
          </w:rPr>
          <w:fldChar w:fldCharType="separate"/>
        </w:r>
        <w:r w:rsidR="00D9219B">
          <w:rPr>
            <w:noProof/>
            <w:webHidden/>
          </w:rPr>
          <w:t>46</w:t>
        </w:r>
        <w:r w:rsidR="00D9219B">
          <w:rPr>
            <w:noProof/>
            <w:webHidden/>
          </w:rPr>
          <w:fldChar w:fldCharType="end"/>
        </w:r>
      </w:hyperlink>
    </w:p>
    <w:p w14:paraId="3C7DBF9E"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4" w:history="1">
        <w:r w:rsidR="00D9219B" w:rsidRPr="00F368FE">
          <w:rPr>
            <w:rStyle w:val="a9"/>
            <w:rFonts w:hint="eastAsia"/>
            <w:snapToGrid w:val="0"/>
            <w:w w:val="0"/>
            <w:kern w:val="0"/>
          </w:rPr>
          <w:t>图</w:t>
        </w:r>
        <w:r w:rsidR="00D9219B" w:rsidRPr="00F368FE">
          <w:rPr>
            <w:rStyle w:val="a9"/>
            <w:rFonts w:hint="eastAsia"/>
            <w:snapToGrid w:val="0"/>
            <w:w w:val="0"/>
            <w:kern w:val="0"/>
          </w:rPr>
          <w:t>4.11</w:t>
        </w:r>
        <w:r w:rsidR="00D9219B">
          <w:rPr>
            <w:rFonts w:asciiTheme="minorHAnsi" w:eastAsiaTheme="minorEastAsia" w:hAnsiTheme="minorHAnsi" w:cstheme="minorBidi"/>
            <w:noProof/>
            <w:sz w:val="21"/>
            <w:szCs w:val="22"/>
          </w:rPr>
          <w:tab/>
        </w:r>
        <w:r w:rsidR="00D9219B" w:rsidRPr="00F368FE">
          <w:rPr>
            <w:rStyle w:val="a9"/>
            <w:rFonts w:hint="eastAsia"/>
          </w:rPr>
          <w:t>不同训练数据占比</w:t>
        </w:r>
        <w:r w:rsidR="00D9219B" w:rsidRPr="00F368FE">
          <w:rPr>
            <w:rStyle w:val="a9"/>
          </w:rPr>
          <w:t>p=40%,60%,80%</w:t>
        </w:r>
        <w:r w:rsidR="00D9219B" w:rsidRPr="00F368FE">
          <w:rPr>
            <w:rStyle w:val="a9"/>
            <w:rFonts w:hint="eastAsia"/>
          </w:rPr>
          <w:t>下</w:t>
        </w:r>
        <w:r w:rsidR="00D9219B" w:rsidRPr="00F368FE">
          <w:rPr>
            <w:rStyle w:val="a9"/>
          </w:rPr>
          <w:t>CNN</w:t>
        </w:r>
        <w:r w:rsidR="00D9219B" w:rsidRPr="00F368FE">
          <w:rPr>
            <w:rStyle w:val="a9"/>
            <w:rFonts w:hint="eastAsia"/>
          </w:rPr>
          <w:t>网络译码性能</w:t>
        </w:r>
        <w:r w:rsidR="00D9219B">
          <w:rPr>
            <w:noProof/>
            <w:webHidden/>
          </w:rPr>
          <w:tab/>
        </w:r>
        <w:r w:rsidR="00D9219B">
          <w:rPr>
            <w:noProof/>
            <w:webHidden/>
          </w:rPr>
          <w:fldChar w:fldCharType="begin"/>
        </w:r>
        <w:r w:rsidR="00D9219B">
          <w:rPr>
            <w:noProof/>
            <w:webHidden/>
          </w:rPr>
          <w:instrText xml:space="preserve"> PAGEREF _Toc35877434 \h </w:instrText>
        </w:r>
        <w:r w:rsidR="00D9219B">
          <w:rPr>
            <w:noProof/>
            <w:webHidden/>
          </w:rPr>
        </w:r>
        <w:r w:rsidR="00D9219B">
          <w:rPr>
            <w:noProof/>
            <w:webHidden/>
          </w:rPr>
          <w:fldChar w:fldCharType="separate"/>
        </w:r>
        <w:r w:rsidR="00D9219B">
          <w:rPr>
            <w:noProof/>
            <w:webHidden/>
          </w:rPr>
          <w:t>47</w:t>
        </w:r>
        <w:r w:rsidR="00D9219B">
          <w:rPr>
            <w:noProof/>
            <w:webHidden/>
          </w:rPr>
          <w:fldChar w:fldCharType="end"/>
        </w:r>
      </w:hyperlink>
    </w:p>
    <w:p w14:paraId="3F2CE358"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5" w:history="1">
        <w:r w:rsidR="00D9219B" w:rsidRPr="00F368FE">
          <w:rPr>
            <w:rStyle w:val="a9"/>
            <w:rFonts w:hint="eastAsia"/>
            <w:snapToGrid w:val="0"/>
            <w:w w:val="0"/>
            <w:kern w:val="0"/>
          </w:rPr>
          <w:t>图</w:t>
        </w:r>
        <w:r w:rsidR="00D9219B" w:rsidRPr="00F368FE">
          <w:rPr>
            <w:rStyle w:val="a9"/>
            <w:rFonts w:hint="eastAsia"/>
            <w:snapToGrid w:val="0"/>
            <w:w w:val="0"/>
            <w:kern w:val="0"/>
          </w:rPr>
          <w:t>4.12</w:t>
        </w:r>
        <w:r w:rsidR="00D9219B">
          <w:rPr>
            <w:rFonts w:asciiTheme="minorHAnsi" w:eastAsiaTheme="minorEastAsia" w:hAnsiTheme="minorHAnsi" w:cstheme="minorBidi"/>
            <w:noProof/>
            <w:sz w:val="21"/>
            <w:szCs w:val="22"/>
          </w:rPr>
          <w:tab/>
        </w:r>
        <w:r w:rsidR="00D9219B" w:rsidRPr="00F368FE">
          <w:rPr>
            <w:rStyle w:val="a9"/>
          </w:rPr>
          <w:t>CNN</w:t>
        </w:r>
        <w:r w:rsidR="00D9219B" w:rsidRPr="00F368FE">
          <w:rPr>
            <w:rStyle w:val="a9"/>
            <w:rFonts w:hint="eastAsia"/>
          </w:rPr>
          <w:t>网络码长</w:t>
        </w:r>
        <w:r w:rsidR="00D9219B" w:rsidRPr="00F368FE">
          <w:rPr>
            <w:rStyle w:val="a9"/>
          </w:rPr>
          <w:t>N</w:t>
        </w:r>
        <w:r w:rsidR="00D9219B" w:rsidRPr="00F368FE">
          <w:rPr>
            <w:rStyle w:val="a9"/>
            <w:rFonts w:hint="eastAsia"/>
          </w:rPr>
          <w:t>为</w:t>
        </w:r>
        <w:r w:rsidR="00D9219B" w:rsidRPr="00F368FE">
          <w:rPr>
            <w:rStyle w:val="a9"/>
          </w:rPr>
          <w:t>8,16</w:t>
        </w:r>
        <w:r w:rsidR="00D9219B" w:rsidRPr="00F368FE">
          <w:rPr>
            <w:rStyle w:val="a9"/>
            <w:rFonts w:hint="eastAsia"/>
          </w:rPr>
          <w:t>和</w:t>
        </w:r>
        <w:r w:rsidR="00D9219B" w:rsidRPr="00F368FE">
          <w:rPr>
            <w:rStyle w:val="a9"/>
          </w:rPr>
          <w:t>32</w:t>
        </w:r>
        <w:r w:rsidR="00D9219B" w:rsidRPr="00F368FE">
          <w:rPr>
            <w:rStyle w:val="a9"/>
            <w:rFonts w:hint="eastAsia"/>
          </w:rPr>
          <w:t>时译码误码率</w:t>
        </w:r>
        <w:r w:rsidR="00D9219B">
          <w:rPr>
            <w:noProof/>
            <w:webHidden/>
          </w:rPr>
          <w:tab/>
        </w:r>
        <w:r w:rsidR="00D9219B">
          <w:rPr>
            <w:noProof/>
            <w:webHidden/>
          </w:rPr>
          <w:fldChar w:fldCharType="begin"/>
        </w:r>
        <w:r w:rsidR="00D9219B">
          <w:rPr>
            <w:noProof/>
            <w:webHidden/>
          </w:rPr>
          <w:instrText xml:space="preserve"> PAGEREF _Toc35877435 \h </w:instrText>
        </w:r>
        <w:r w:rsidR="00D9219B">
          <w:rPr>
            <w:noProof/>
            <w:webHidden/>
          </w:rPr>
        </w:r>
        <w:r w:rsidR="00D9219B">
          <w:rPr>
            <w:noProof/>
            <w:webHidden/>
          </w:rPr>
          <w:fldChar w:fldCharType="separate"/>
        </w:r>
        <w:r w:rsidR="00D9219B">
          <w:rPr>
            <w:noProof/>
            <w:webHidden/>
          </w:rPr>
          <w:t>48</w:t>
        </w:r>
        <w:r w:rsidR="00D9219B">
          <w:rPr>
            <w:noProof/>
            <w:webHidden/>
          </w:rPr>
          <w:fldChar w:fldCharType="end"/>
        </w:r>
      </w:hyperlink>
    </w:p>
    <w:p w14:paraId="381A83BB"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6" w:history="1">
        <w:r w:rsidR="00D9219B" w:rsidRPr="00F368FE">
          <w:rPr>
            <w:rStyle w:val="a9"/>
            <w:rFonts w:hint="eastAsia"/>
            <w:snapToGrid w:val="0"/>
            <w:w w:val="0"/>
            <w:kern w:val="0"/>
          </w:rPr>
          <w:t>图</w:t>
        </w:r>
        <w:r w:rsidR="00D9219B" w:rsidRPr="00F368FE">
          <w:rPr>
            <w:rStyle w:val="a9"/>
            <w:rFonts w:hint="eastAsia"/>
            <w:snapToGrid w:val="0"/>
            <w:w w:val="0"/>
            <w:kern w:val="0"/>
          </w:rPr>
          <w:t>4.13</w:t>
        </w:r>
        <w:r w:rsidR="00D9219B">
          <w:rPr>
            <w:rFonts w:asciiTheme="minorHAnsi" w:eastAsiaTheme="minorEastAsia" w:hAnsiTheme="minorHAnsi" w:cstheme="minorBidi"/>
            <w:noProof/>
            <w:sz w:val="21"/>
            <w:szCs w:val="22"/>
          </w:rPr>
          <w:tab/>
        </w:r>
        <w:r w:rsidR="00D9219B" w:rsidRPr="00F368FE">
          <w:rPr>
            <w:rStyle w:val="a9"/>
          </w:rPr>
          <w:t>RNN</w:t>
        </w:r>
        <w:r w:rsidR="00D9219B" w:rsidRPr="00F368FE">
          <w:rPr>
            <w:rStyle w:val="a9"/>
            <w:rFonts w:hint="eastAsia"/>
          </w:rPr>
          <w:t>网络模型结构图</w:t>
        </w:r>
        <w:r w:rsidR="00D9219B">
          <w:rPr>
            <w:noProof/>
            <w:webHidden/>
          </w:rPr>
          <w:tab/>
        </w:r>
        <w:r w:rsidR="00D9219B">
          <w:rPr>
            <w:noProof/>
            <w:webHidden/>
          </w:rPr>
          <w:fldChar w:fldCharType="begin"/>
        </w:r>
        <w:r w:rsidR="00D9219B">
          <w:rPr>
            <w:noProof/>
            <w:webHidden/>
          </w:rPr>
          <w:instrText xml:space="preserve"> PAGEREF _Toc35877436 \h </w:instrText>
        </w:r>
        <w:r w:rsidR="00D9219B">
          <w:rPr>
            <w:noProof/>
            <w:webHidden/>
          </w:rPr>
        </w:r>
        <w:r w:rsidR="00D9219B">
          <w:rPr>
            <w:noProof/>
            <w:webHidden/>
          </w:rPr>
          <w:fldChar w:fldCharType="separate"/>
        </w:r>
        <w:r w:rsidR="00D9219B">
          <w:rPr>
            <w:noProof/>
            <w:webHidden/>
          </w:rPr>
          <w:t>49</w:t>
        </w:r>
        <w:r w:rsidR="00D9219B">
          <w:rPr>
            <w:noProof/>
            <w:webHidden/>
          </w:rPr>
          <w:fldChar w:fldCharType="end"/>
        </w:r>
      </w:hyperlink>
    </w:p>
    <w:p w14:paraId="6C3C71D3"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7" w:history="1">
        <w:r w:rsidR="00D9219B" w:rsidRPr="00F368FE">
          <w:rPr>
            <w:rStyle w:val="a9"/>
            <w:rFonts w:hint="eastAsia"/>
            <w:snapToGrid w:val="0"/>
            <w:w w:val="0"/>
            <w:kern w:val="0"/>
          </w:rPr>
          <w:t>图</w:t>
        </w:r>
        <w:r w:rsidR="00D9219B" w:rsidRPr="00F368FE">
          <w:rPr>
            <w:rStyle w:val="a9"/>
            <w:rFonts w:hint="eastAsia"/>
            <w:snapToGrid w:val="0"/>
            <w:w w:val="0"/>
            <w:kern w:val="0"/>
          </w:rPr>
          <w:t>4.14</w:t>
        </w:r>
        <w:r w:rsidR="00D9219B">
          <w:rPr>
            <w:rFonts w:asciiTheme="minorHAnsi" w:eastAsiaTheme="minorEastAsia" w:hAnsiTheme="minorHAnsi" w:cstheme="minorBidi"/>
            <w:noProof/>
            <w:sz w:val="21"/>
            <w:szCs w:val="22"/>
          </w:rPr>
          <w:tab/>
        </w:r>
        <w:r w:rsidR="00D9219B" w:rsidRPr="00F368FE">
          <w:rPr>
            <w:rStyle w:val="a9"/>
          </w:rPr>
          <w:t>LSTM</w:t>
        </w:r>
        <w:r w:rsidR="00D9219B" w:rsidRPr="00F368FE">
          <w:rPr>
            <w:rStyle w:val="a9"/>
            <w:rFonts w:hint="eastAsia"/>
          </w:rPr>
          <w:t>网络单元内部结构</w:t>
        </w:r>
        <w:r w:rsidR="00D9219B">
          <w:rPr>
            <w:noProof/>
            <w:webHidden/>
          </w:rPr>
          <w:tab/>
        </w:r>
        <w:r w:rsidR="00D9219B">
          <w:rPr>
            <w:noProof/>
            <w:webHidden/>
          </w:rPr>
          <w:fldChar w:fldCharType="begin"/>
        </w:r>
        <w:r w:rsidR="00D9219B">
          <w:rPr>
            <w:noProof/>
            <w:webHidden/>
          </w:rPr>
          <w:instrText xml:space="preserve"> PAGEREF _Toc35877437 \h </w:instrText>
        </w:r>
        <w:r w:rsidR="00D9219B">
          <w:rPr>
            <w:noProof/>
            <w:webHidden/>
          </w:rPr>
        </w:r>
        <w:r w:rsidR="00D9219B">
          <w:rPr>
            <w:noProof/>
            <w:webHidden/>
          </w:rPr>
          <w:fldChar w:fldCharType="separate"/>
        </w:r>
        <w:r w:rsidR="00D9219B">
          <w:rPr>
            <w:noProof/>
            <w:webHidden/>
          </w:rPr>
          <w:t>50</w:t>
        </w:r>
        <w:r w:rsidR="00D9219B">
          <w:rPr>
            <w:noProof/>
            <w:webHidden/>
          </w:rPr>
          <w:fldChar w:fldCharType="end"/>
        </w:r>
      </w:hyperlink>
    </w:p>
    <w:p w14:paraId="65E7A423"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8" w:history="1">
        <w:r w:rsidR="00D9219B" w:rsidRPr="00F368FE">
          <w:rPr>
            <w:rStyle w:val="a9"/>
            <w:rFonts w:hint="eastAsia"/>
            <w:snapToGrid w:val="0"/>
            <w:w w:val="0"/>
            <w:kern w:val="0"/>
          </w:rPr>
          <w:t>图</w:t>
        </w:r>
        <w:r w:rsidR="00D9219B" w:rsidRPr="00F368FE">
          <w:rPr>
            <w:rStyle w:val="a9"/>
            <w:rFonts w:hint="eastAsia"/>
            <w:snapToGrid w:val="0"/>
            <w:w w:val="0"/>
            <w:kern w:val="0"/>
          </w:rPr>
          <w:t>4.15</w:t>
        </w:r>
        <w:r w:rsidR="00D9219B">
          <w:rPr>
            <w:rFonts w:asciiTheme="minorHAnsi" w:eastAsiaTheme="minorEastAsia" w:hAnsiTheme="minorHAnsi" w:cstheme="minorBidi"/>
            <w:noProof/>
            <w:sz w:val="21"/>
            <w:szCs w:val="22"/>
          </w:rPr>
          <w:tab/>
        </w:r>
        <w:r w:rsidR="00D9219B" w:rsidRPr="00F368FE">
          <w:rPr>
            <w:rStyle w:val="a9"/>
          </w:rPr>
          <w:t>LSTM</w:t>
        </w:r>
        <w:r w:rsidR="00D9219B" w:rsidRPr="00F368FE">
          <w:rPr>
            <w:rStyle w:val="a9"/>
            <w:rFonts w:hint="eastAsia"/>
          </w:rPr>
          <w:t>网络译码器</w:t>
        </w:r>
        <w:r w:rsidR="00D9219B" w:rsidRPr="00F368FE">
          <w:rPr>
            <w:rStyle w:val="a9"/>
          </w:rPr>
          <w:t>NVE</w:t>
        </w:r>
        <w:r w:rsidR="00D9219B" w:rsidRPr="00F368FE">
          <w:rPr>
            <w:rStyle w:val="a9"/>
            <w:rFonts w:hint="eastAsia"/>
          </w:rPr>
          <w:t>指标</w:t>
        </w:r>
        <w:r w:rsidR="00D9219B">
          <w:rPr>
            <w:noProof/>
            <w:webHidden/>
          </w:rPr>
          <w:tab/>
        </w:r>
        <w:r w:rsidR="00D9219B">
          <w:rPr>
            <w:noProof/>
            <w:webHidden/>
          </w:rPr>
          <w:fldChar w:fldCharType="begin"/>
        </w:r>
        <w:r w:rsidR="00D9219B">
          <w:rPr>
            <w:noProof/>
            <w:webHidden/>
          </w:rPr>
          <w:instrText xml:space="preserve"> PAGEREF _Toc35877438 \h </w:instrText>
        </w:r>
        <w:r w:rsidR="00D9219B">
          <w:rPr>
            <w:noProof/>
            <w:webHidden/>
          </w:rPr>
        </w:r>
        <w:r w:rsidR="00D9219B">
          <w:rPr>
            <w:noProof/>
            <w:webHidden/>
          </w:rPr>
          <w:fldChar w:fldCharType="separate"/>
        </w:r>
        <w:r w:rsidR="00D9219B">
          <w:rPr>
            <w:noProof/>
            <w:webHidden/>
          </w:rPr>
          <w:t>52</w:t>
        </w:r>
        <w:r w:rsidR="00D9219B">
          <w:rPr>
            <w:noProof/>
            <w:webHidden/>
          </w:rPr>
          <w:fldChar w:fldCharType="end"/>
        </w:r>
      </w:hyperlink>
    </w:p>
    <w:p w14:paraId="0290AF8E"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39" w:history="1">
        <w:r w:rsidR="00D9219B" w:rsidRPr="00F368FE">
          <w:rPr>
            <w:rStyle w:val="a9"/>
            <w:rFonts w:hint="eastAsia"/>
            <w:snapToGrid w:val="0"/>
            <w:w w:val="0"/>
            <w:kern w:val="0"/>
          </w:rPr>
          <w:t>图</w:t>
        </w:r>
        <w:r w:rsidR="00D9219B" w:rsidRPr="00F368FE">
          <w:rPr>
            <w:rStyle w:val="a9"/>
            <w:rFonts w:hint="eastAsia"/>
            <w:snapToGrid w:val="0"/>
            <w:w w:val="0"/>
            <w:kern w:val="0"/>
          </w:rPr>
          <w:t>4.16</w:t>
        </w:r>
        <w:r w:rsidR="00D9219B">
          <w:rPr>
            <w:rFonts w:asciiTheme="minorHAnsi" w:eastAsiaTheme="minorEastAsia" w:hAnsiTheme="minorHAnsi" w:cstheme="minorBidi"/>
            <w:noProof/>
            <w:sz w:val="21"/>
            <w:szCs w:val="22"/>
          </w:rPr>
          <w:tab/>
        </w:r>
        <w:r w:rsidR="00D9219B" w:rsidRPr="00F368FE">
          <w:rPr>
            <w:rStyle w:val="a9"/>
            <w:rFonts w:hint="eastAsia"/>
          </w:rPr>
          <w:t>不同</w:t>
        </w:r>
        <w:r w:rsidR="00D9219B" w:rsidRPr="00F368FE">
          <w:rPr>
            <w:rStyle w:val="a9"/>
          </w:rPr>
          <w:t>epoch</w:t>
        </w:r>
        <w:r w:rsidR="00D9219B" w:rsidRPr="00F368FE">
          <w:rPr>
            <w:rStyle w:val="a9"/>
            <w:rFonts w:hint="eastAsia"/>
          </w:rPr>
          <w:t>数量下</w:t>
        </w:r>
        <w:r w:rsidR="00D9219B" w:rsidRPr="00F368FE">
          <w:rPr>
            <w:rStyle w:val="a9"/>
          </w:rPr>
          <w:t>LSTM</w:t>
        </w:r>
        <w:r w:rsidR="00D9219B" w:rsidRPr="00F368FE">
          <w:rPr>
            <w:rStyle w:val="a9"/>
            <w:rFonts w:hint="eastAsia"/>
          </w:rPr>
          <w:t>网络译码器误码率</w:t>
        </w:r>
        <w:r w:rsidR="00D9219B">
          <w:rPr>
            <w:noProof/>
            <w:webHidden/>
          </w:rPr>
          <w:tab/>
        </w:r>
        <w:r w:rsidR="00D9219B">
          <w:rPr>
            <w:noProof/>
            <w:webHidden/>
          </w:rPr>
          <w:fldChar w:fldCharType="begin"/>
        </w:r>
        <w:r w:rsidR="00D9219B">
          <w:rPr>
            <w:noProof/>
            <w:webHidden/>
          </w:rPr>
          <w:instrText xml:space="preserve"> PAGEREF _Toc35877439 \h </w:instrText>
        </w:r>
        <w:r w:rsidR="00D9219B">
          <w:rPr>
            <w:noProof/>
            <w:webHidden/>
          </w:rPr>
        </w:r>
        <w:r w:rsidR="00D9219B">
          <w:rPr>
            <w:noProof/>
            <w:webHidden/>
          </w:rPr>
          <w:fldChar w:fldCharType="separate"/>
        </w:r>
        <w:r w:rsidR="00D9219B">
          <w:rPr>
            <w:noProof/>
            <w:webHidden/>
          </w:rPr>
          <w:t>52</w:t>
        </w:r>
        <w:r w:rsidR="00D9219B">
          <w:rPr>
            <w:noProof/>
            <w:webHidden/>
          </w:rPr>
          <w:fldChar w:fldCharType="end"/>
        </w:r>
      </w:hyperlink>
    </w:p>
    <w:p w14:paraId="03AB9017"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0" w:history="1">
        <w:r w:rsidR="00D9219B" w:rsidRPr="00F368FE">
          <w:rPr>
            <w:rStyle w:val="a9"/>
            <w:rFonts w:hint="eastAsia"/>
            <w:snapToGrid w:val="0"/>
            <w:w w:val="0"/>
            <w:kern w:val="0"/>
          </w:rPr>
          <w:t>图</w:t>
        </w:r>
        <w:r w:rsidR="00D9219B" w:rsidRPr="00F368FE">
          <w:rPr>
            <w:rStyle w:val="a9"/>
            <w:rFonts w:hint="eastAsia"/>
            <w:snapToGrid w:val="0"/>
            <w:w w:val="0"/>
            <w:kern w:val="0"/>
          </w:rPr>
          <w:t>4.17</w:t>
        </w:r>
        <w:r w:rsidR="00D9219B">
          <w:rPr>
            <w:rFonts w:asciiTheme="minorHAnsi" w:eastAsiaTheme="minorEastAsia" w:hAnsiTheme="minorHAnsi" w:cstheme="minorBidi"/>
            <w:noProof/>
            <w:sz w:val="21"/>
            <w:szCs w:val="22"/>
          </w:rPr>
          <w:tab/>
        </w:r>
        <w:r w:rsidR="00D9219B" w:rsidRPr="00F368FE">
          <w:rPr>
            <w:rStyle w:val="a9"/>
            <w:rFonts w:hint="eastAsia"/>
          </w:rPr>
          <w:t>不同</w:t>
        </w:r>
        <w:r w:rsidR="00D9219B" w:rsidRPr="00F368FE">
          <w:rPr>
            <w:rStyle w:val="a9"/>
          </w:rPr>
          <w:t>epoch</w:t>
        </w:r>
        <w:r w:rsidR="00D9219B" w:rsidRPr="00F368FE">
          <w:rPr>
            <w:rStyle w:val="a9"/>
            <w:rFonts w:hint="eastAsia"/>
          </w:rPr>
          <w:t>数量下</w:t>
        </w:r>
        <w:r w:rsidR="00D9219B" w:rsidRPr="00F368FE">
          <w:rPr>
            <w:rStyle w:val="a9"/>
          </w:rPr>
          <w:t>LSTM</w:t>
        </w:r>
        <w:r w:rsidR="00D9219B" w:rsidRPr="00F368FE">
          <w:rPr>
            <w:rStyle w:val="a9"/>
            <w:rFonts w:hint="eastAsia"/>
          </w:rPr>
          <w:t>网络译码器误帧率</w:t>
        </w:r>
        <w:r w:rsidR="00D9219B">
          <w:rPr>
            <w:noProof/>
            <w:webHidden/>
          </w:rPr>
          <w:tab/>
        </w:r>
        <w:r w:rsidR="00D9219B">
          <w:rPr>
            <w:noProof/>
            <w:webHidden/>
          </w:rPr>
          <w:fldChar w:fldCharType="begin"/>
        </w:r>
        <w:r w:rsidR="00D9219B">
          <w:rPr>
            <w:noProof/>
            <w:webHidden/>
          </w:rPr>
          <w:instrText xml:space="preserve"> PAGEREF _Toc35877440 \h </w:instrText>
        </w:r>
        <w:r w:rsidR="00D9219B">
          <w:rPr>
            <w:noProof/>
            <w:webHidden/>
          </w:rPr>
        </w:r>
        <w:r w:rsidR="00D9219B">
          <w:rPr>
            <w:noProof/>
            <w:webHidden/>
          </w:rPr>
          <w:fldChar w:fldCharType="separate"/>
        </w:r>
        <w:r w:rsidR="00D9219B">
          <w:rPr>
            <w:noProof/>
            <w:webHidden/>
          </w:rPr>
          <w:t>53</w:t>
        </w:r>
        <w:r w:rsidR="00D9219B">
          <w:rPr>
            <w:noProof/>
            <w:webHidden/>
          </w:rPr>
          <w:fldChar w:fldCharType="end"/>
        </w:r>
      </w:hyperlink>
    </w:p>
    <w:p w14:paraId="67C369FE"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1" w:history="1">
        <w:r w:rsidR="00D9219B" w:rsidRPr="00F368FE">
          <w:rPr>
            <w:rStyle w:val="a9"/>
            <w:rFonts w:hint="eastAsia"/>
            <w:snapToGrid w:val="0"/>
            <w:w w:val="0"/>
            <w:kern w:val="0"/>
          </w:rPr>
          <w:t>图</w:t>
        </w:r>
        <w:r w:rsidR="00D9219B" w:rsidRPr="00F368FE">
          <w:rPr>
            <w:rStyle w:val="a9"/>
            <w:rFonts w:hint="eastAsia"/>
            <w:snapToGrid w:val="0"/>
            <w:w w:val="0"/>
            <w:kern w:val="0"/>
          </w:rPr>
          <w:t>4.18</w:t>
        </w:r>
        <w:r w:rsidR="00D9219B">
          <w:rPr>
            <w:rFonts w:asciiTheme="minorHAnsi" w:eastAsiaTheme="minorEastAsia" w:hAnsiTheme="minorHAnsi" w:cstheme="minorBidi"/>
            <w:noProof/>
            <w:sz w:val="21"/>
            <w:szCs w:val="22"/>
          </w:rPr>
          <w:tab/>
        </w:r>
        <w:r w:rsidR="00D9219B" w:rsidRPr="00F368FE">
          <w:rPr>
            <w:rStyle w:val="a9"/>
            <w:rFonts w:hint="eastAsia"/>
          </w:rPr>
          <w:t>不同训练数据占比</w:t>
        </w:r>
        <w:r w:rsidR="00D9219B" w:rsidRPr="00F368FE">
          <w:rPr>
            <w:rStyle w:val="a9"/>
          </w:rPr>
          <w:t>p=40%,60%,80%</w:t>
        </w:r>
        <w:r w:rsidR="00D9219B" w:rsidRPr="00F368FE">
          <w:rPr>
            <w:rStyle w:val="a9"/>
            <w:rFonts w:hint="eastAsia"/>
          </w:rPr>
          <w:t>下</w:t>
        </w:r>
        <w:r w:rsidR="00D9219B" w:rsidRPr="00F368FE">
          <w:rPr>
            <w:rStyle w:val="a9"/>
          </w:rPr>
          <w:t>LSTM</w:t>
        </w:r>
        <w:r w:rsidR="00D9219B" w:rsidRPr="00F368FE">
          <w:rPr>
            <w:rStyle w:val="a9"/>
            <w:rFonts w:hint="eastAsia"/>
          </w:rPr>
          <w:t>网络译码性能</w:t>
        </w:r>
        <w:r w:rsidR="00D9219B">
          <w:rPr>
            <w:noProof/>
            <w:webHidden/>
          </w:rPr>
          <w:tab/>
        </w:r>
        <w:r w:rsidR="00D9219B">
          <w:rPr>
            <w:noProof/>
            <w:webHidden/>
          </w:rPr>
          <w:fldChar w:fldCharType="begin"/>
        </w:r>
        <w:r w:rsidR="00D9219B">
          <w:rPr>
            <w:noProof/>
            <w:webHidden/>
          </w:rPr>
          <w:instrText xml:space="preserve"> PAGEREF _Toc35877441 \h </w:instrText>
        </w:r>
        <w:r w:rsidR="00D9219B">
          <w:rPr>
            <w:noProof/>
            <w:webHidden/>
          </w:rPr>
        </w:r>
        <w:r w:rsidR="00D9219B">
          <w:rPr>
            <w:noProof/>
            <w:webHidden/>
          </w:rPr>
          <w:fldChar w:fldCharType="separate"/>
        </w:r>
        <w:r w:rsidR="00D9219B">
          <w:rPr>
            <w:noProof/>
            <w:webHidden/>
          </w:rPr>
          <w:t>54</w:t>
        </w:r>
        <w:r w:rsidR="00D9219B">
          <w:rPr>
            <w:noProof/>
            <w:webHidden/>
          </w:rPr>
          <w:fldChar w:fldCharType="end"/>
        </w:r>
      </w:hyperlink>
    </w:p>
    <w:p w14:paraId="4EC6297A"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2" w:history="1">
        <w:r w:rsidR="00D9219B" w:rsidRPr="00F368FE">
          <w:rPr>
            <w:rStyle w:val="a9"/>
            <w:rFonts w:hint="eastAsia"/>
            <w:snapToGrid w:val="0"/>
            <w:w w:val="0"/>
            <w:kern w:val="0"/>
          </w:rPr>
          <w:t>图</w:t>
        </w:r>
        <w:r w:rsidR="00D9219B" w:rsidRPr="00F368FE">
          <w:rPr>
            <w:rStyle w:val="a9"/>
            <w:rFonts w:hint="eastAsia"/>
            <w:snapToGrid w:val="0"/>
            <w:w w:val="0"/>
            <w:kern w:val="0"/>
          </w:rPr>
          <w:t>4.19</w:t>
        </w:r>
        <w:r w:rsidR="00D9219B">
          <w:rPr>
            <w:rFonts w:asciiTheme="minorHAnsi" w:eastAsiaTheme="minorEastAsia" w:hAnsiTheme="minorHAnsi" w:cstheme="minorBidi"/>
            <w:noProof/>
            <w:sz w:val="21"/>
            <w:szCs w:val="22"/>
          </w:rPr>
          <w:tab/>
        </w:r>
        <w:r w:rsidR="00D9219B" w:rsidRPr="00F368FE">
          <w:rPr>
            <w:rStyle w:val="a9"/>
          </w:rPr>
          <w:t>LSTM</w:t>
        </w:r>
        <w:r w:rsidR="00D9219B" w:rsidRPr="00F368FE">
          <w:rPr>
            <w:rStyle w:val="a9"/>
            <w:rFonts w:hint="eastAsia"/>
          </w:rPr>
          <w:t>网络码长为</w:t>
        </w:r>
        <w:r w:rsidR="00D9219B" w:rsidRPr="00F368FE">
          <w:rPr>
            <w:rStyle w:val="a9"/>
          </w:rPr>
          <w:t>8,16</w:t>
        </w:r>
        <w:r w:rsidR="00D9219B" w:rsidRPr="00F368FE">
          <w:rPr>
            <w:rStyle w:val="a9"/>
            <w:rFonts w:hint="eastAsia"/>
          </w:rPr>
          <w:t>和</w:t>
        </w:r>
        <w:r w:rsidR="00D9219B" w:rsidRPr="00F368FE">
          <w:rPr>
            <w:rStyle w:val="a9"/>
          </w:rPr>
          <w:t>32</w:t>
        </w:r>
        <w:r w:rsidR="00D9219B" w:rsidRPr="00F368FE">
          <w:rPr>
            <w:rStyle w:val="a9"/>
            <w:rFonts w:hint="eastAsia"/>
          </w:rPr>
          <w:t>时译码误码率</w:t>
        </w:r>
        <w:r w:rsidR="00D9219B">
          <w:rPr>
            <w:noProof/>
            <w:webHidden/>
          </w:rPr>
          <w:tab/>
        </w:r>
        <w:r w:rsidR="00D9219B">
          <w:rPr>
            <w:noProof/>
            <w:webHidden/>
          </w:rPr>
          <w:fldChar w:fldCharType="begin"/>
        </w:r>
        <w:r w:rsidR="00D9219B">
          <w:rPr>
            <w:noProof/>
            <w:webHidden/>
          </w:rPr>
          <w:instrText xml:space="preserve"> PAGEREF _Toc35877442 \h </w:instrText>
        </w:r>
        <w:r w:rsidR="00D9219B">
          <w:rPr>
            <w:noProof/>
            <w:webHidden/>
          </w:rPr>
        </w:r>
        <w:r w:rsidR="00D9219B">
          <w:rPr>
            <w:noProof/>
            <w:webHidden/>
          </w:rPr>
          <w:fldChar w:fldCharType="separate"/>
        </w:r>
        <w:r w:rsidR="00D9219B">
          <w:rPr>
            <w:noProof/>
            <w:webHidden/>
          </w:rPr>
          <w:t>55</w:t>
        </w:r>
        <w:r w:rsidR="00D9219B">
          <w:rPr>
            <w:noProof/>
            <w:webHidden/>
          </w:rPr>
          <w:fldChar w:fldCharType="end"/>
        </w:r>
      </w:hyperlink>
    </w:p>
    <w:p w14:paraId="233213AD"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3" w:history="1">
        <w:r w:rsidR="00D9219B" w:rsidRPr="00F368FE">
          <w:rPr>
            <w:rStyle w:val="a9"/>
            <w:rFonts w:hint="eastAsia"/>
            <w:snapToGrid w:val="0"/>
            <w:w w:val="0"/>
            <w:kern w:val="0"/>
          </w:rPr>
          <w:t>图</w:t>
        </w:r>
        <w:r w:rsidR="00D9219B" w:rsidRPr="00F368FE">
          <w:rPr>
            <w:rStyle w:val="a9"/>
            <w:rFonts w:hint="eastAsia"/>
            <w:snapToGrid w:val="0"/>
            <w:w w:val="0"/>
            <w:kern w:val="0"/>
          </w:rPr>
          <w:t>4.20</w:t>
        </w:r>
        <w:r w:rsidR="00D9219B">
          <w:rPr>
            <w:rFonts w:asciiTheme="minorHAnsi" w:eastAsiaTheme="minorEastAsia" w:hAnsiTheme="minorHAnsi" w:cstheme="minorBidi"/>
            <w:noProof/>
            <w:sz w:val="21"/>
            <w:szCs w:val="22"/>
          </w:rPr>
          <w:tab/>
        </w:r>
        <w:r w:rsidR="00D9219B" w:rsidRPr="00F368FE">
          <w:rPr>
            <w:rStyle w:val="a9"/>
            <w:rFonts w:hint="eastAsia"/>
          </w:rPr>
          <w:t>浮点型的二乘二模块运算</w:t>
        </w:r>
        <w:r w:rsidR="00D9219B">
          <w:rPr>
            <w:noProof/>
            <w:webHidden/>
          </w:rPr>
          <w:tab/>
        </w:r>
        <w:r w:rsidR="00D9219B">
          <w:rPr>
            <w:noProof/>
            <w:webHidden/>
          </w:rPr>
          <w:fldChar w:fldCharType="begin"/>
        </w:r>
        <w:r w:rsidR="00D9219B">
          <w:rPr>
            <w:noProof/>
            <w:webHidden/>
          </w:rPr>
          <w:instrText xml:space="preserve"> PAGEREF _Toc35877443 \h </w:instrText>
        </w:r>
        <w:r w:rsidR="00D9219B">
          <w:rPr>
            <w:noProof/>
            <w:webHidden/>
          </w:rPr>
        </w:r>
        <w:r w:rsidR="00D9219B">
          <w:rPr>
            <w:noProof/>
            <w:webHidden/>
          </w:rPr>
          <w:fldChar w:fldCharType="separate"/>
        </w:r>
        <w:r w:rsidR="00D9219B">
          <w:rPr>
            <w:noProof/>
            <w:webHidden/>
          </w:rPr>
          <w:t>55</w:t>
        </w:r>
        <w:r w:rsidR="00D9219B">
          <w:rPr>
            <w:noProof/>
            <w:webHidden/>
          </w:rPr>
          <w:fldChar w:fldCharType="end"/>
        </w:r>
      </w:hyperlink>
    </w:p>
    <w:p w14:paraId="53298BF8"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4" w:history="1">
        <w:r w:rsidR="00D9219B" w:rsidRPr="00F368FE">
          <w:rPr>
            <w:rStyle w:val="a9"/>
            <w:rFonts w:hint="eastAsia"/>
            <w:snapToGrid w:val="0"/>
            <w:w w:val="0"/>
            <w:kern w:val="0"/>
          </w:rPr>
          <w:t>图</w:t>
        </w:r>
        <w:r w:rsidR="00D9219B" w:rsidRPr="00F368FE">
          <w:rPr>
            <w:rStyle w:val="a9"/>
            <w:rFonts w:hint="eastAsia"/>
            <w:snapToGrid w:val="0"/>
            <w:w w:val="0"/>
            <w:kern w:val="0"/>
          </w:rPr>
          <w:t>4.21</w:t>
        </w:r>
        <w:r w:rsidR="00D9219B">
          <w:rPr>
            <w:rFonts w:asciiTheme="minorHAnsi" w:eastAsiaTheme="minorEastAsia" w:hAnsiTheme="minorHAnsi" w:cstheme="minorBidi"/>
            <w:noProof/>
            <w:sz w:val="21"/>
            <w:szCs w:val="22"/>
          </w:rPr>
          <w:tab/>
        </w:r>
        <w:r w:rsidR="00D9219B" w:rsidRPr="00F368FE">
          <w:rPr>
            <w:rStyle w:val="a9"/>
            <w:rFonts w:hint="eastAsia"/>
          </w:rPr>
          <w:t>基于码字扩充方法的深度学习模型译码器训练流程</w:t>
        </w:r>
        <w:r w:rsidR="00D9219B">
          <w:rPr>
            <w:noProof/>
            <w:webHidden/>
          </w:rPr>
          <w:tab/>
        </w:r>
        <w:r w:rsidR="00D9219B">
          <w:rPr>
            <w:noProof/>
            <w:webHidden/>
          </w:rPr>
          <w:fldChar w:fldCharType="begin"/>
        </w:r>
        <w:r w:rsidR="00D9219B">
          <w:rPr>
            <w:noProof/>
            <w:webHidden/>
          </w:rPr>
          <w:instrText xml:space="preserve"> PAGEREF _Toc35877444 \h </w:instrText>
        </w:r>
        <w:r w:rsidR="00D9219B">
          <w:rPr>
            <w:noProof/>
            <w:webHidden/>
          </w:rPr>
        </w:r>
        <w:r w:rsidR="00D9219B">
          <w:rPr>
            <w:noProof/>
            <w:webHidden/>
          </w:rPr>
          <w:fldChar w:fldCharType="separate"/>
        </w:r>
        <w:r w:rsidR="00D9219B">
          <w:rPr>
            <w:noProof/>
            <w:webHidden/>
          </w:rPr>
          <w:t>57</w:t>
        </w:r>
        <w:r w:rsidR="00D9219B">
          <w:rPr>
            <w:noProof/>
            <w:webHidden/>
          </w:rPr>
          <w:fldChar w:fldCharType="end"/>
        </w:r>
      </w:hyperlink>
    </w:p>
    <w:p w14:paraId="7BEB84CD"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5" w:history="1">
        <w:r w:rsidR="00D9219B" w:rsidRPr="00F368FE">
          <w:rPr>
            <w:rStyle w:val="a9"/>
            <w:rFonts w:hint="eastAsia"/>
            <w:snapToGrid w:val="0"/>
            <w:w w:val="0"/>
            <w:kern w:val="0"/>
          </w:rPr>
          <w:t>图</w:t>
        </w:r>
        <w:r w:rsidR="00D9219B" w:rsidRPr="00F368FE">
          <w:rPr>
            <w:rStyle w:val="a9"/>
            <w:rFonts w:hint="eastAsia"/>
            <w:snapToGrid w:val="0"/>
            <w:w w:val="0"/>
            <w:kern w:val="0"/>
          </w:rPr>
          <w:t>4.22</w:t>
        </w:r>
        <w:r w:rsidR="00D9219B">
          <w:rPr>
            <w:rFonts w:asciiTheme="minorHAnsi" w:eastAsiaTheme="minorEastAsia" w:hAnsiTheme="minorHAnsi" w:cstheme="minorBidi"/>
            <w:noProof/>
            <w:sz w:val="21"/>
            <w:szCs w:val="22"/>
          </w:rPr>
          <w:tab/>
        </w:r>
        <w:r w:rsidR="00D9219B" w:rsidRPr="00F368FE">
          <w:rPr>
            <w:rStyle w:val="a9"/>
            <w:rFonts w:hint="eastAsia"/>
          </w:rPr>
          <w:t>码字扩充</w:t>
        </w:r>
        <w:r w:rsidR="00D9219B" w:rsidRPr="00F368FE">
          <w:rPr>
            <w:rStyle w:val="a9"/>
          </w:rPr>
          <w:t>CNN</w:t>
        </w:r>
        <w:r w:rsidR="00D9219B" w:rsidRPr="00F368FE">
          <w:rPr>
            <w:rStyle w:val="a9"/>
            <w:rFonts w:hint="eastAsia"/>
          </w:rPr>
          <w:t>网络译码器误码率</w:t>
        </w:r>
        <w:r w:rsidR="00D9219B">
          <w:rPr>
            <w:noProof/>
            <w:webHidden/>
          </w:rPr>
          <w:tab/>
        </w:r>
        <w:r w:rsidR="00D9219B">
          <w:rPr>
            <w:noProof/>
            <w:webHidden/>
          </w:rPr>
          <w:fldChar w:fldCharType="begin"/>
        </w:r>
        <w:r w:rsidR="00D9219B">
          <w:rPr>
            <w:noProof/>
            <w:webHidden/>
          </w:rPr>
          <w:instrText xml:space="preserve"> PAGEREF _Toc35877445 \h </w:instrText>
        </w:r>
        <w:r w:rsidR="00D9219B">
          <w:rPr>
            <w:noProof/>
            <w:webHidden/>
          </w:rPr>
        </w:r>
        <w:r w:rsidR="00D9219B">
          <w:rPr>
            <w:noProof/>
            <w:webHidden/>
          </w:rPr>
          <w:fldChar w:fldCharType="separate"/>
        </w:r>
        <w:r w:rsidR="00D9219B">
          <w:rPr>
            <w:noProof/>
            <w:webHidden/>
          </w:rPr>
          <w:t>58</w:t>
        </w:r>
        <w:r w:rsidR="00D9219B">
          <w:rPr>
            <w:noProof/>
            <w:webHidden/>
          </w:rPr>
          <w:fldChar w:fldCharType="end"/>
        </w:r>
      </w:hyperlink>
    </w:p>
    <w:p w14:paraId="1552B944"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6" w:history="1">
        <w:r w:rsidR="00D9219B" w:rsidRPr="00F368FE">
          <w:rPr>
            <w:rStyle w:val="a9"/>
            <w:rFonts w:hint="eastAsia"/>
            <w:snapToGrid w:val="0"/>
            <w:w w:val="0"/>
            <w:kern w:val="0"/>
          </w:rPr>
          <w:t>图</w:t>
        </w:r>
        <w:r w:rsidR="00D9219B" w:rsidRPr="00F368FE">
          <w:rPr>
            <w:rStyle w:val="a9"/>
            <w:rFonts w:hint="eastAsia"/>
            <w:snapToGrid w:val="0"/>
            <w:w w:val="0"/>
            <w:kern w:val="0"/>
          </w:rPr>
          <w:t>4.23</w:t>
        </w:r>
        <w:r w:rsidR="00D9219B">
          <w:rPr>
            <w:rFonts w:asciiTheme="minorHAnsi" w:eastAsiaTheme="minorEastAsia" w:hAnsiTheme="minorHAnsi" w:cstheme="minorBidi"/>
            <w:noProof/>
            <w:sz w:val="21"/>
            <w:szCs w:val="22"/>
          </w:rPr>
          <w:tab/>
        </w:r>
        <w:r w:rsidR="00D9219B" w:rsidRPr="00F368FE">
          <w:rPr>
            <w:rStyle w:val="a9"/>
            <w:rFonts w:hint="eastAsia"/>
          </w:rPr>
          <w:t>码字扩充</w:t>
        </w:r>
        <w:r w:rsidR="00D9219B" w:rsidRPr="00F368FE">
          <w:rPr>
            <w:rStyle w:val="a9"/>
          </w:rPr>
          <w:t>LSTM</w:t>
        </w:r>
        <w:r w:rsidR="00D9219B" w:rsidRPr="00F368FE">
          <w:rPr>
            <w:rStyle w:val="a9"/>
            <w:rFonts w:hint="eastAsia"/>
          </w:rPr>
          <w:t>网络译码器误码率</w:t>
        </w:r>
        <w:r w:rsidR="00D9219B">
          <w:rPr>
            <w:noProof/>
            <w:webHidden/>
          </w:rPr>
          <w:tab/>
        </w:r>
        <w:r w:rsidR="00D9219B">
          <w:rPr>
            <w:noProof/>
            <w:webHidden/>
          </w:rPr>
          <w:fldChar w:fldCharType="begin"/>
        </w:r>
        <w:r w:rsidR="00D9219B">
          <w:rPr>
            <w:noProof/>
            <w:webHidden/>
          </w:rPr>
          <w:instrText xml:space="preserve"> PAGEREF _Toc35877446 \h </w:instrText>
        </w:r>
        <w:r w:rsidR="00D9219B">
          <w:rPr>
            <w:noProof/>
            <w:webHidden/>
          </w:rPr>
        </w:r>
        <w:r w:rsidR="00D9219B">
          <w:rPr>
            <w:noProof/>
            <w:webHidden/>
          </w:rPr>
          <w:fldChar w:fldCharType="separate"/>
        </w:r>
        <w:r w:rsidR="00D9219B">
          <w:rPr>
            <w:noProof/>
            <w:webHidden/>
          </w:rPr>
          <w:t>59</w:t>
        </w:r>
        <w:r w:rsidR="00D9219B">
          <w:rPr>
            <w:noProof/>
            <w:webHidden/>
          </w:rPr>
          <w:fldChar w:fldCharType="end"/>
        </w:r>
      </w:hyperlink>
    </w:p>
    <w:p w14:paraId="219A24DF"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7" w:history="1">
        <w:r w:rsidR="00D9219B" w:rsidRPr="00F368FE">
          <w:rPr>
            <w:rStyle w:val="a9"/>
            <w:rFonts w:hint="eastAsia"/>
            <w:snapToGrid w:val="0"/>
            <w:w w:val="0"/>
            <w:kern w:val="0"/>
          </w:rPr>
          <w:t>图</w:t>
        </w:r>
        <w:r w:rsidR="00D9219B" w:rsidRPr="00F368FE">
          <w:rPr>
            <w:rStyle w:val="a9"/>
            <w:rFonts w:hint="eastAsia"/>
            <w:snapToGrid w:val="0"/>
            <w:w w:val="0"/>
            <w:kern w:val="0"/>
          </w:rPr>
          <w:t>4.24</w:t>
        </w:r>
        <w:r w:rsidR="00D9219B">
          <w:rPr>
            <w:rFonts w:asciiTheme="minorHAnsi" w:eastAsiaTheme="minorEastAsia" w:hAnsiTheme="minorHAnsi" w:cstheme="minorBidi"/>
            <w:noProof/>
            <w:sz w:val="21"/>
            <w:szCs w:val="22"/>
          </w:rPr>
          <w:tab/>
        </w:r>
        <w:r w:rsidR="00D9219B" w:rsidRPr="00F368FE">
          <w:rPr>
            <w:rStyle w:val="a9"/>
            <w:rFonts w:hint="eastAsia"/>
          </w:rPr>
          <w:t>（</w:t>
        </w:r>
        <w:r w:rsidR="00D9219B" w:rsidRPr="00F368FE">
          <w:rPr>
            <w:rStyle w:val="a9"/>
          </w:rPr>
          <w:t>16,8</w:t>
        </w:r>
        <w:r w:rsidR="00D9219B" w:rsidRPr="00F368FE">
          <w:rPr>
            <w:rStyle w:val="a9"/>
            <w:rFonts w:hint="eastAsia"/>
          </w:rPr>
          <w:t>）极化码各种译码方案下误码率对比</w:t>
        </w:r>
        <w:r w:rsidR="00D9219B">
          <w:rPr>
            <w:noProof/>
            <w:webHidden/>
          </w:rPr>
          <w:tab/>
        </w:r>
        <w:r w:rsidR="00D9219B">
          <w:rPr>
            <w:noProof/>
            <w:webHidden/>
          </w:rPr>
          <w:fldChar w:fldCharType="begin"/>
        </w:r>
        <w:r w:rsidR="00D9219B">
          <w:rPr>
            <w:noProof/>
            <w:webHidden/>
          </w:rPr>
          <w:instrText xml:space="preserve"> PAGEREF _Toc35877447 \h </w:instrText>
        </w:r>
        <w:r w:rsidR="00D9219B">
          <w:rPr>
            <w:noProof/>
            <w:webHidden/>
          </w:rPr>
        </w:r>
        <w:r w:rsidR="00D9219B">
          <w:rPr>
            <w:noProof/>
            <w:webHidden/>
          </w:rPr>
          <w:fldChar w:fldCharType="separate"/>
        </w:r>
        <w:r w:rsidR="00D9219B">
          <w:rPr>
            <w:noProof/>
            <w:webHidden/>
          </w:rPr>
          <w:t>60</w:t>
        </w:r>
        <w:r w:rsidR="00D9219B">
          <w:rPr>
            <w:noProof/>
            <w:webHidden/>
          </w:rPr>
          <w:fldChar w:fldCharType="end"/>
        </w:r>
      </w:hyperlink>
    </w:p>
    <w:p w14:paraId="31853736"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8" w:history="1">
        <w:r w:rsidR="00D9219B" w:rsidRPr="00F368FE">
          <w:rPr>
            <w:rStyle w:val="a9"/>
            <w:rFonts w:hint="eastAsia"/>
            <w:snapToGrid w:val="0"/>
            <w:w w:val="0"/>
            <w:kern w:val="0"/>
          </w:rPr>
          <w:t>图</w:t>
        </w:r>
        <w:r w:rsidR="00D9219B" w:rsidRPr="00F368FE">
          <w:rPr>
            <w:rStyle w:val="a9"/>
            <w:rFonts w:hint="eastAsia"/>
            <w:snapToGrid w:val="0"/>
            <w:w w:val="0"/>
            <w:kern w:val="0"/>
          </w:rPr>
          <w:t>5.1</w:t>
        </w:r>
        <w:r w:rsidR="00D9219B">
          <w:rPr>
            <w:rFonts w:asciiTheme="minorHAnsi" w:eastAsiaTheme="minorEastAsia" w:hAnsiTheme="minorHAnsi" w:cstheme="minorBidi"/>
            <w:noProof/>
            <w:sz w:val="21"/>
            <w:szCs w:val="22"/>
          </w:rPr>
          <w:tab/>
        </w:r>
        <w:r w:rsidR="00D9219B" w:rsidRPr="00F368FE">
          <w:rPr>
            <w:rStyle w:val="a9"/>
            <w:rFonts w:hint="eastAsia"/>
          </w:rPr>
          <w:t>和积函数与最小和函数误差</w:t>
        </w:r>
        <w:r w:rsidR="00D9219B">
          <w:rPr>
            <w:noProof/>
            <w:webHidden/>
          </w:rPr>
          <w:tab/>
        </w:r>
        <w:r w:rsidR="00D9219B">
          <w:rPr>
            <w:noProof/>
            <w:webHidden/>
          </w:rPr>
          <w:fldChar w:fldCharType="begin"/>
        </w:r>
        <w:r w:rsidR="00D9219B">
          <w:rPr>
            <w:noProof/>
            <w:webHidden/>
          </w:rPr>
          <w:instrText xml:space="preserve"> PAGEREF _Toc35877448 \h </w:instrText>
        </w:r>
        <w:r w:rsidR="00D9219B">
          <w:rPr>
            <w:noProof/>
            <w:webHidden/>
          </w:rPr>
        </w:r>
        <w:r w:rsidR="00D9219B">
          <w:rPr>
            <w:noProof/>
            <w:webHidden/>
          </w:rPr>
          <w:fldChar w:fldCharType="separate"/>
        </w:r>
        <w:r w:rsidR="00D9219B">
          <w:rPr>
            <w:noProof/>
            <w:webHidden/>
          </w:rPr>
          <w:t>63</w:t>
        </w:r>
        <w:r w:rsidR="00D9219B">
          <w:rPr>
            <w:noProof/>
            <w:webHidden/>
          </w:rPr>
          <w:fldChar w:fldCharType="end"/>
        </w:r>
      </w:hyperlink>
    </w:p>
    <w:p w14:paraId="5EA3CEEF"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49" w:history="1">
        <w:r w:rsidR="00D9219B" w:rsidRPr="00F368FE">
          <w:rPr>
            <w:rStyle w:val="a9"/>
            <w:rFonts w:hint="eastAsia"/>
            <w:snapToGrid w:val="0"/>
            <w:w w:val="0"/>
            <w:kern w:val="0"/>
          </w:rPr>
          <w:t>图</w:t>
        </w:r>
        <w:r w:rsidR="00D9219B" w:rsidRPr="00F368FE">
          <w:rPr>
            <w:rStyle w:val="a9"/>
            <w:rFonts w:hint="eastAsia"/>
            <w:snapToGrid w:val="0"/>
            <w:w w:val="0"/>
            <w:kern w:val="0"/>
          </w:rPr>
          <w:t>5.2</w:t>
        </w:r>
        <w:r w:rsidR="00D9219B">
          <w:rPr>
            <w:rFonts w:asciiTheme="minorHAnsi" w:eastAsiaTheme="minorEastAsia" w:hAnsiTheme="minorHAnsi" w:cstheme="minorBidi"/>
            <w:noProof/>
            <w:sz w:val="21"/>
            <w:szCs w:val="22"/>
          </w:rPr>
          <w:tab/>
        </w:r>
        <w:r w:rsidR="00D9219B" w:rsidRPr="00F368FE">
          <w:rPr>
            <w:rStyle w:val="a9"/>
            <w:rFonts w:hint="eastAsia"/>
          </w:rPr>
          <w:t>和积函数与最小和函数误差俯视图</w:t>
        </w:r>
        <w:r w:rsidR="00D9219B">
          <w:rPr>
            <w:noProof/>
            <w:webHidden/>
          </w:rPr>
          <w:tab/>
        </w:r>
        <w:r w:rsidR="00D9219B">
          <w:rPr>
            <w:noProof/>
            <w:webHidden/>
          </w:rPr>
          <w:fldChar w:fldCharType="begin"/>
        </w:r>
        <w:r w:rsidR="00D9219B">
          <w:rPr>
            <w:noProof/>
            <w:webHidden/>
          </w:rPr>
          <w:instrText xml:space="preserve"> PAGEREF _Toc35877449 \h </w:instrText>
        </w:r>
        <w:r w:rsidR="00D9219B">
          <w:rPr>
            <w:noProof/>
            <w:webHidden/>
          </w:rPr>
        </w:r>
        <w:r w:rsidR="00D9219B">
          <w:rPr>
            <w:noProof/>
            <w:webHidden/>
          </w:rPr>
          <w:fldChar w:fldCharType="separate"/>
        </w:r>
        <w:r w:rsidR="00D9219B">
          <w:rPr>
            <w:noProof/>
            <w:webHidden/>
          </w:rPr>
          <w:t>64</w:t>
        </w:r>
        <w:r w:rsidR="00D9219B">
          <w:rPr>
            <w:noProof/>
            <w:webHidden/>
          </w:rPr>
          <w:fldChar w:fldCharType="end"/>
        </w:r>
      </w:hyperlink>
    </w:p>
    <w:p w14:paraId="4D468921"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50" w:history="1">
        <w:r w:rsidR="00D9219B" w:rsidRPr="00F368FE">
          <w:rPr>
            <w:rStyle w:val="a9"/>
            <w:rFonts w:hint="eastAsia"/>
            <w:snapToGrid w:val="0"/>
            <w:w w:val="0"/>
            <w:kern w:val="0"/>
          </w:rPr>
          <w:t>图</w:t>
        </w:r>
        <w:r w:rsidR="00D9219B" w:rsidRPr="00F368FE">
          <w:rPr>
            <w:rStyle w:val="a9"/>
            <w:rFonts w:hint="eastAsia"/>
            <w:snapToGrid w:val="0"/>
            <w:w w:val="0"/>
            <w:kern w:val="0"/>
          </w:rPr>
          <w:t>5.3</w:t>
        </w:r>
        <w:r w:rsidR="00D9219B">
          <w:rPr>
            <w:rFonts w:asciiTheme="minorHAnsi" w:eastAsiaTheme="minorEastAsia" w:hAnsiTheme="minorHAnsi" w:cstheme="minorBidi"/>
            <w:noProof/>
            <w:sz w:val="21"/>
            <w:szCs w:val="22"/>
          </w:rPr>
          <w:tab/>
        </w:r>
        <w:r w:rsidR="00D9219B" w:rsidRPr="00F368FE">
          <w:rPr>
            <w:rStyle w:val="a9"/>
          </w:rPr>
          <w:t>N=8</w:t>
        </w:r>
        <w:r w:rsidR="00D9219B" w:rsidRPr="00F368FE">
          <w:rPr>
            <w:rStyle w:val="a9"/>
            <w:rFonts w:hint="eastAsia"/>
          </w:rPr>
          <w:t>时</w:t>
        </w:r>
        <w:r w:rsidR="00D9219B" w:rsidRPr="00F368FE">
          <w:rPr>
            <w:rStyle w:val="a9"/>
          </w:rPr>
          <w:t>BP</w:t>
        </w:r>
        <w:r w:rsidR="00D9219B" w:rsidRPr="00F368FE">
          <w:rPr>
            <w:rStyle w:val="a9"/>
            <w:rFonts w:hint="eastAsia"/>
          </w:rPr>
          <w:t>一次全迭代神经网络结构</w:t>
        </w:r>
        <w:r w:rsidR="00D9219B">
          <w:rPr>
            <w:noProof/>
            <w:webHidden/>
          </w:rPr>
          <w:tab/>
        </w:r>
        <w:r w:rsidR="00D9219B">
          <w:rPr>
            <w:noProof/>
            <w:webHidden/>
          </w:rPr>
          <w:fldChar w:fldCharType="begin"/>
        </w:r>
        <w:r w:rsidR="00D9219B">
          <w:rPr>
            <w:noProof/>
            <w:webHidden/>
          </w:rPr>
          <w:instrText xml:space="preserve"> PAGEREF _Toc35877450 \h </w:instrText>
        </w:r>
        <w:r w:rsidR="00D9219B">
          <w:rPr>
            <w:noProof/>
            <w:webHidden/>
          </w:rPr>
        </w:r>
        <w:r w:rsidR="00D9219B">
          <w:rPr>
            <w:noProof/>
            <w:webHidden/>
          </w:rPr>
          <w:fldChar w:fldCharType="separate"/>
        </w:r>
        <w:r w:rsidR="00D9219B">
          <w:rPr>
            <w:noProof/>
            <w:webHidden/>
          </w:rPr>
          <w:t>66</w:t>
        </w:r>
        <w:r w:rsidR="00D9219B">
          <w:rPr>
            <w:noProof/>
            <w:webHidden/>
          </w:rPr>
          <w:fldChar w:fldCharType="end"/>
        </w:r>
      </w:hyperlink>
    </w:p>
    <w:p w14:paraId="26079CD1"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51" w:history="1">
        <w:r w:rsidR="00D9219B" w:rsidRPr="00F368FE">
          <w:rPr>
            <w:rStyle w:val="a9"/>
            <w:rFonts w:hint="eastAsia"/>
            <w:snapToGrid w:val="0"/>
            <w:w w:val="0"/>
            <w:kern w:val="0"/>
          </w:rPr>
          <w:t>图</w:t>
        </w:r>
        <w:r w:rsidR="00D9219B" w:rsidRPr="00F368FE">
          <w:rPr>
            <w:rStyle w:val="a9"/>
            <w:rFonts w:hint="eastAsia"/>
            <w:snapToGrid w:val="0"/>
            <w:w w:val="0"/>
            <w:kern w:val="0"/>
          </w:rPr>
          <w:t>5.4</w:t>
        </w:r>
        <w:r w:rsidR="00D9219B">
          <w:rPr>
            <w:rFonts w:asciiTheme="minorHAnsi" w:eastAsiaTheme="minorEastAsia" w:hAnsiTheme="minorHAnsi" w:cstheme="minorBidi"/>
            <w:noProof/>
            <w:sz w:val="21"/>
            <w:szCs w:val="22"/>
          </w:rPr>
          <w:tab/>
        </w:r>
        <w:r w:rsidR="00D9219B" w:rsidRPr="00F368FE">
          <w:rPr>
            <w:rStyle w:val="a9"/>
            <w:rFonts w:hint="eastAsia"/>
          </w:rPr>
          <w:t>综合征函数</w:t>
        </w:r>
        <w:r w:rsidR="00D9219B" w:rsidRPr="00F368FE">
          <w:rPr>
            <w:rStyle w:val="a9"/>
          </w:rPr>
          <w:t>Tanner</w:t>
        </w:r>
        <w:r w:rsidR="00D9219B" w:rsidRPr="00F368FE">
          <w:rPr>
            <w:rStyle w:val="a9"/>
            <w:rFonts w:hint="eastAsia"/>
          </w:rPr>
          <w:t>图表示</w:t>
        </w:r>
        <w:r w:rsidR="00D9219B">
          <w:rPr>
            <w:noProof/>
            <w:webHidden/>
          </w:rPr>
          <w:tab/>
        </w:r>
        <w:r w:rsidR="00D9219B">
          <w:rPr>
            <w:noProof/>
            <w:webHidden/>
          </w:rPr>
          <w:fldChar w:fldCharType="begin"/>
        </w:r>
        <w:r w:rsidR="00D9219B">
          <w:rPr>
            <w:noProof/>
            <w:webHidden/>
          </w:rPr>
          <w:instrText xml:space="preserve"> PAGEREF _Toc35877451 \h </w:instrText>
        </w:r>
        <w:r w:rsidR="00D9219B">
          <w:rPr>
            <w:noProof/>
            <w:webHidden/>
          </w:rPr>
        </w:r>
        <w:r w:rsidR="00D9219B">
          <w:rPr>
            <w:noProof/>
            <w:webHidden/>
          </w:rPr>
          <w:fldChar w:fldCharType="separate"/>
        </w:r>
        <w:r w:rsidR="00D9219B">
          <w:rPr>
            <w:noProof/>
            <w:webHidden/>
          </w:rPr>
          <w:t>71</w:t>
        </w:r>
        <w:r w:rsidR="00D9219B">
          <w:rPr>
            <w:noProof/>
            <w:webHidden/>
          </w:rPr>
          <w:fldChar w:fldCharType="end"/>
        </w:r>
      </w:hyperlink>
    </w:p>
    <w:p w14:paraId="0D17D200"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52" w:history="1">
        <w:r w:rsidR="00D9219B" w:rsidRPr="00F368FE">
          <w:rPr>
            <w:rStyle w:val="a9"/>
            <w:rFonts w:hint="eastAsia"/>
            <w:snapToGrid w:val="0"/>
            <w:w w:val="0"/>
            <w:kern w:val="0"/>
          </w:rPr>
          <w:t>图</w:t>
        </w:r>
        <w:r w:rsidR="00D9219B" w:rsidRPr="00F368FE">
          <w:rPr>
            <w:rStyle w:val="a9"/>
            <w:rFonts w:hint="eastAsia"/>
            <w:snapToGrid w:val="0"/>
            <w:w w:val="0"/>
            <w:kern w:val="0"/>
          </w:rPr>
          <w:t>5.5</w:t>
        </w:r>
        <w:r w:rsidR="00D9219B">
          <w:rPr>
            <w:rFonts w:asciiTheme="minorHAnsi" w:eastAsiaTheme="minorEastAsia" w:hAnsiTheme="minorHAnsi" w:cstheme="minorBidi"/>
            <w:noProof/>
            <w:sz w:val="21"/>
            <w:szCs w:val="22"/>
          </w:rPr>
          <w:tab/>
        </w:r>
        <w:r w:rsidR="00D9219B" w:rsidRPr="00F368FE">
          <w:rPr>
            <w:rStyle w:val="a9"/>
          </w:rPr>
          <w:t>(64,32)</w:t>
        </w:r>
        <w:r w:rsidR="00D9219B" w:rsidRPr="00F368FE">
          <w:rPr>
            <w:rStyle w:val="a9"/>
            <w:rFonts w:hint="eastAsia"/>
          </w:rPr>
          <w:t>极化码无监督学习在不同迭代次数下误码率</w:t>
        </w:r>
        <w:r w:rsidR="00D9219B">
          <w:rPr>
            <w:noProof/>
            <w:webHidden/>
          </w:rPr>
          <w:tab/>
        </w:r>
        <w:r w:rsidR="00D9219B">
          <w:rPr>
            <w:noProof/>
            <w:webHidden/>
          </w:rPr>
          <w:fldChar w:fldCharType="begin"/>
        </w:r>
        <w:r w:rsidR="00D9219B">
          <w:rPr>
            <w:noProof/>
            <w:webHidden/>
          </w:rPr>
          <w:instrText xml:space="preserve"> PAGEREF _Toc35877452 \h </w:instrText>
        </w:r>
        <w:r w:rsidR="00D9219B">
          <w:rPr>
            <w:noProof/>
            <w:webHidden/>
          </w:rPr>
        </w:r>
        <w:r w:rsidR="00D9219B">
          <w:rPr>
            <w:noProof/>
            <w:webHidden/>
          </w:rPr>
          <w:fldChar w:fldCharType="separate"/>
        </w:r>
        <w:r w:rsidR="00D9219B">
          <w:rPr>
            <w:noProof/>
            <w:webHidden/>
          </w:rPr>
          <w:t>73</w:t>
        </w:r>
        <w:r w:rsidR="00D9219B">
          <w:rPr>
            <w:noProof/>
            <w:webHidden/>
          </w:rPr>
          <w:fldChar w:fldCharType="end"/>
        </w:r>
      </w:hyperlink>
    </w:p>
    <w:p w14:paraId="65DFF5D5" w14:textId="77777777" w:rsidR="00D9219B"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7453" w:history="1">
        <w:r w:rsidR="00D9219B" w:rsidRPr="00F368FE">
          <w:rPr>
            <w:rStyle w:val="a9"/>
            <w:rFonts w:hint="eastAsia"/>
            <w:snapToGrid w:val="0"/>
            <w:w w:val="0"/>
            <w:kern w:val="0"/>
          </w:rPr>
          <w:t>图</w:t>
        </w:r>
        <w:r w:rsidR="00D9219B" w:rsidRPr="00F368FE">
          <w:rPr>
            <w:rStyle w:val="a9"/>
            <w:rFonts w:hint="eastAsia"/>
            <w:snapToGrid w:val="0"/>
            <w:w w:val="0"/>
            <w:kern w:val="0"/>
          </w:rPr>
          <w:t>5.6</w:t>
        </w:r>
        <w:r w:rsidR="00D9219B">
          <w:rPr>
            <w:rFonts w:asciiTheme="minorHAnsi" w:eastAsiaTheme="minorEastAsia" w:hAnsiTheme="minorHAnsi" w:cstheme="minorBidi"/>
            <w:noProof/>
            <w:sz w:val="21"/>
            <w:szCs w:val="22"/>
          </w:rPr>
          <w:tab/>
        </w:r>
        <w:r w:rsidR="00D9219B" w:rsidRPr="00F368FE">
          <w:rPr>
            <w:rStyle w:val="a9"/>
            <w:rFonts w:hint="eastAsia"/>
          </w:rPr>
          <w:t>极化码无监督学习误码率对比</w:t>
        </w:r>
        <w:r w:rsidR="00D9219B">
          <w:rPr>
            <w:noProof/>
            <w:webHidden/>
          </w:rPr>
          <w:tab/>
        </w:r>
        <w:r w:rsidR="00D9219B">
          <w:rPr>
            <w:noProof/>
            <w:webHidden/>
          </w:rPr>
          <w:fldChar w:fldCharType="begin"/>
        </w:r>
        <w:r w:rsidR="00D9219B">
          <w:rPr>
            <w:noProof/>
            <w:webHidden/>
          </w:rPr>
          <w:instrText xml:space="preserve"> PAGEREF _Toc35877453 \h </w:instrText>
        </w:r>
        <w:r w:rsidR="00D9219B">
          <w:rPr>
            <w:noProof/>
            <w:webHidden/>
          </w:rPr>
        </w:r>
        <w:r w:rsidR="00D9219B">
          <w:rPr>
            <w:noProof/>
            <w:webHidden/>
          </w:rPr>
          <w:fldChar w:fldCharType="separate"/>
        </w:r>
        <w:r w:rsidR="00D9219B">
          <w:rPr>
            <w:noProof/>
            <w:webHidden/>
          </w:rPr>
          <w:t>74</w:t>
        </w:r>
        <w:r w:rsidR="00D9219B">
          <w:rPr>
            <w:noProof/>
            <w:webHidden/>
          </w:rPr>
          <w:fldChar w:fldCharType="end"/>
        </w:r>
      </w:hyperlink>
    </w:p>
    <w:p w14:paraId="5BE6D02F"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54" w:history="1">
        <w:r w:rsidR="00D9219B" w:rsidRPr="00F368FE">
          <w:rPr>
            <w:rStyle w:val="a9"/>
            <w:rFonts w:hint="eastAsia"/>
            <w:snapToGrid w:val="0"/>
            <w:w w:val="0"/>
            <w:kern w:val="0"/>
          </w:rPr>
          <w:t>图</w:t>
        </w:r>
        <w:r w:rsidR="00D9219B" w:rsidRPr="00F368FE">
          <w:rPr>
            <w:rStyle w:val="a9"/>
            <w:rFonts w:hint="eastAsia"/>
            <w:snapToGrid w:val="0"/>
            <w:w w:val="0"/>
            <w:kern w:val="0"/>
          </w:rPr>
          <w:t>5.7</w:t>
        </w:r>
        <w:r w:rsidR="00D9219B">
          <w:rPr>
            <w:rFonts w:asciiTheme="minorHAnsi" w:eastAsiaTheme="minorEastAsia" w:hAnsiTheme="minorHAnsi" w:cstheme="minorBidi"/>
            <w:noProof/>
            <w:sz w:val="21"/>
            <w:szCs w:val="22"/>
          </w:rPr>
          <w:tab/>
        </w:r>
        <w:r w:rsidR="00D9219B" w:rsidRPr="00F368FE">
          <w:rPr>
            <w:rStyle w:val="a9"/>
          </w:rPr>
          <w:t>(64,32)</w:t>
        </w:r>
        <w:r w:rsidR="00D9219B" w:rsidRPr="00F368FE">
          <w:rPr>
            <w:rStyle w:val="a9"/>
            <w:rFonts w:hint="eastAsia"/>
          </w:rPr>
          <w:t>极化码无监督学习误帧率对比</w:t>
        </w:r>
        <w:r w:rsidR="00D9219B">
          <w:rPr>
            <w:noProof/>
            <w:webHidden/>
          </w:rPr>
          <w:tab/>
        </w:r>
        <w:r w:rsidR="00D9219B">
          <w:rPr>
            <w:noProof/>
            <w:webHidden/>
          </w:rPr>
          <w:fldChar w:fldCharType="begin"/>
        </w:r>
        <w:r w:rsidR="00D9219B">
          <w:rPr>
            <w:noProof/>
            <w:webHidden/>
          </w:rPr>
          <w:instrText xml:space="preserve"> PAGEREF _Toc35877454 \h </w:instrText>
        </w:r>
        <w:r w:rsidR="00D9219B">
          <w:rPr>
            <w:noProof/>
            <w:webHidden/>
          </w:rPr>
        </w:r>
        <w:r w:rsidR="00D9219B">
          <w:rPr>
            <w:noProof/>
            <w:webHidden/>
          </w:rPr>
          <w:fldChar w:fldCharType="separate"/>
        </w:r>
        <w:r w:rsidR="00D9219B">
          <w:rPr>
            <w:noProof/>
            <w:webHidden/>
          </w:rPr>
          <w:t>74</w:t>
        </w:r>
        <w:r w:rsidR="00D9219B">
          <w:rPr>
            <w:noProof/>
            <w:webHidden/>
          </w:rPr>
          <w:fldChar w:fldCharType="end"/>
        </w:r>
      </w:hyperlink>
    </w:p>
    <w:p w14:paraId="40CD72D1" w14:textId="77777777" w:rsidR="00D9219B" w:rsidRDefault="00097BDA">
      <w:pPr>
        <w:pStyle w:val="aff9"/>
        <w:tabs>
          <w:tab w:val="left" w:pos="1260"/>
          <w:tab w:val="right" w:leader="dot" w:pos="8777"/>
        </w:tabs>
        <w:ind w:left="960" w:hanging="480"/>
        <w:rPr>
          <w:rFonts w:asciiTheme="minorHAnsi" w:eastAsiaTheme="minorEastAsia" w:hAnsiTheme="minorHAnsi" w:cstheme="minorBidi"/>
          <w:noProof/>
          <w:sz w:val="21"/>
          <w:szCs w:val="22"/>
        </w:rPr>
      </w:pPr>
      <w:hyperlink w:anchor="_Toc35877455" w:history="1">
        <w:r w:rsidR="00D9219B" w:rsidRPr="00F368FE">
          <w:rPr>
            <w:rStyle w:val="a9"/>
            <w:rFonts w:hint="eastAsia"/>
            <w:snapToGrid w:val="0"/>
            <w:w w:val="0"/>
            <w:kern w:val="0"/>
          </w:rPr>
          <w:t>图</w:t>
        </w:r>
        <w:r w:rsidR="00D9219B" w:rsidRPr="00F368FE">
          <w:rPr>
            <w:rStyle w:val="a9"/>
            <w:rFonts w:hint="eastAsia"/>
            <w:snapToGrid w:val="0"/>
            <w:w w:val="0"/>
            <w:kern w:val="0"/>
          </w:rPr>
          <w:t>5.8</w:t>
        </w:r>
        <w:r w:rsidR="00D9219B">
          <w:rPr>
            <w:rFonts w:asciiTheme="minorHAnsi" w:eastAsiaTheme="minorEastAsia" w:hAnsiTheme="minorHAnsi" w:cstheme="minorBidi"/>
            <w:noProof/>
            <w:sz w:val="21"/>
            <w:szCs w:val="22"/>
          </w:rPr>
          <w:tab/>
        </w:r>
        <w:r w:rsidR="00D9219B" w:rsidRPr="00F368FE">
          <w:rPr>
            <w:rStyle w:val="a9"/>
          </w:rPr>
          <w:t>(64,32)</w:t>
        </w:r>
        <w:r w:rsidR="00D9219B" w:rsidRPr="00F368FE">
          <w:rPr>
            <w:rStyle w:val="a9"/>
            <w:rFonts w:hint="eastAsia"/>
          </w:rPr>
          <w:t>极化码迭代次数</w:t>
        </w:r>
        <w:r w:rsidR="00D9219B" w:rsidRPr="00F368FE">
          <w:rPr>
            <w:rStyle w:val="a9"/>
          </w:rPr>
          <w:t>5</w:t>
        </w:r>
        <w:r w:rsidR="00D9219B" w:rsidRPr="00F368FE">
          <w:rPr>
            <w:rStyle w:val="a9"/>
            <w:rFonts w:hint="eastAsia"/>
          </w:rPr>
          <w:t>时权重分布变化</w:t>
        </w:r>
        <w:r w:rsidR="00D9219B">
          <w:rPr>
            <w:noProof/>
            <w:webHidden/>
          </w:rPr>
          <w:tab/>
        </w:r>
        <w:r w:rsidR="00D9219B">
          <w:rPr>
            <w:noProof/>
            <w:webHidden/>
          </w:rPr>
          <w:fldChar w:fldCharType="begin"/>
        </w:r>
        <w:r w:rsidR="00D9219B">
          <w:rPr>
            <w:noProof/>
            <w:webHidden/>
          </w:rPr>
          <w:instrText xml:space="preserve"> PAGEREF _Toc35877455 \h </w:instrText>
        </w:r>
        <w:r w:rsidR="00D9219B">
          <w:rPr>
            <w:noProof/>
            <w:webHidden/>
          </w:rPr>
        </w:r>
        <w:r w:rsidR="00D9219B">
          <w:rPr>
            <w:noProof/>
            <w:webHidden/>
          </w:rPr>
          <w:fldChar w:fldCharType="separate"/>
        </w:r>
        <w:r w:rsidR="00D9219B">
          <w:rPr>
            <w:noProof/>
            <w:webHidden/>
          </w:rPr>
          <w:t>75</w:t>
        </w:r>
        <w:r w:rsidR="00D9219B">
          <w:rPr>
            <w:noProof/>
            <w:webHidden/>
          </w:rPr>
          <w:fldChar w:fldCharType="end"/>
        </w:r>
      </w:hyperlink>
    </w:p>
    <w:p w14:paraId="45D10F96" w14:textId="77777777" w:rsidR="00355DAD" w:rsidRPr="001930C0" w:rsidRDefault="00355DAD" w:rsidP="00355DAD">
      <w:pPr>
        <w:pStyle w:val="CONTENTS"/>
        <w:tabs>
          <w:tab w:val="clear" w:pos="8971"/>
          <w:tab w:val="right" w:leader="dot" w:pos="8789"/>
        </w:tabs>
        <w:spacing w:before="400" w:after="400"/>
        <w:ind w:firstLine="480"/>
        <w:rPr>
          <w:szCs w:val="24"/>
        </w:rPr>
      </w:pPr>
      <w:r>
        <w:rPr>
          <w:szCs w:val="24"/>
        </w:rPr>
        <w:fldChar w:fldCharType="end"/>
      </w:r>
    </w:p>
    <w:bookmarkEnd w:id="106"/>
    <w:bookmarkEnd w:id="107"/>
    <w:bookmarkEnd w:id="108"/>
    <w:bookmarkEnd w:id="109"/>
    <w:bookmarkEnd w:id="110"/>
    <w:bookmarkEnd w:id="111"/>
    <w:p w14:paraId="004FD1C0" w14:textId="77777777" w:rsidR="00355DAD" w:rsidRPr="00BF131E" w:rsidRDefault="00355DAD" w:rsidP="00355DAD">
      <w:pPr>
        <w:pStyle w:val="CONTENTS"/>
        <w:ind w:firstLine="480"/>
        <w:rPr>
          <w:szCs w:val="24"/>
        </w:rPr>
        <w:sectPr w:rsidR="00355DAD" w:rsidRPr="00BF131E" w:rsidSect="005F0E92">
          <w:headerReference w:type="default" r:id="rId2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12E6794" w14:textId="77777777" w:rsidR="00355DAD" w:rsidRPr="001930C0" w:rsidRDefault="00355DAD" w:rsidP="003642A1">
      <w:pPr>
        <w:pStyle w:val="-1"/>
      </w:pPr>
      <w:bookmarkStart w:id="115" w:name="_Toc480788670"/>
      <w:bookmarkStart w:id="116" w:name="_Toc35766611"/>
      <w:bookmarkStart w:id="117" w:name="_Toc35875580"/>
      <w:r w:rsidRPr="001930C0">
        <w:rPr>
          <w:rFonts w:hint="eastAsia"/>
        </w:rPr>
        <w:lastRenderedPageBreak/>
        <w:t>表格索引</w:t>
      </w:r>
      <w:bookmarkEnd w:id="115"/>
      <w:bookmarkEnd w:id="116"/>
      <w:bookmarkEnd w:id="117"/>
    </w:p>
    <w:p w14:paraId="05EBEC2B" w14:textId="77777777" w:rsidR="00386F43" w:rsidRDefault="00386F43">
      <w:pPr>
        <w:pStyle w:val="aff9"/>
        <w:tabs>
          <w:tab w:val="left" w:pos="1470"/>
          <w:tab w:val="right" w:leader="dot" w:pos="8777"/>
        </w:tabs>
        <w:ind w:left="900" w:hanging="420"/>
        <w:rPr>
          <w:rFonts w:asciiTheme="minorHAnsi" w:eastAsiaTheme="minorEastAsia" w:hAnsiTheme="minorHAnsi" w:cstheme="minorBidi"/>
          <w:noProof/>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\a "</w:instrText>
      </w:r>
      <w:r>
        <w:rPr>
          <w:sz w:val="21"/>
        </w:rPr>
        <w:instrText>表格</w:instrText>
      </w:r>
      <w:r>
        <w:rPr>
          <w:sz w:val="21"/>
        </w:rPr>
        <w:instrText xml:space="preserve">" </w:instrText>
      </w:r>
      <w:r>
        <w:rPr>
          <w:sz w:val="21"/>
        </w:rPr>
        <w:fldChar w:fldCharType="separate"/>
      </w:r>
      <w:hyperlink w:anchor="_Toc35875806" w:history="1">
        <w:r w:rsidRPr="000E1E36">
          <w:rPr>
            <w:rStyle w:val="a9"/>
            <w:rFonts w:hint="eastAsia"/>
          </w:rPr>
          <w:t>表</w:t>
        </w:r>
        <w:r w:rsidRPr="000E1E36">
          <w:rPr>
            <w:rStyle w:val="a9"/>
            <w:rFonts w:hint="eastAsia"/>
          </w:rPr>
          <w:t>4.1</w:t>
        </w:r>
        <w:r>
          <w:rPr>
            <w:rFonts w:asciiTheme="minorHAnsi" w:eastAsiaTheme="minorEastAsia" w:hAnsiTheme="minorHAnsi" w:cstheme="minorBidi"/>
            <w:noProof/>
            <w:sz w:val="21"/>
            <w:szCs w:val="22"/>
          </w:rPr>
          <w:tab/>
        </w:r>
        <w:r w:rsidRPr="000E1E36">
          <w:rPr>
            <w:rStyle w:val="a9"/>
            <w:rFonts w:hint="eastAsia"/>
          </w:rPr>
          <w:t>深度学习模型译码器实验平台参数</w:t>
        </w:r>
        <w:r>
          <w:rPr>
            <w:noProof/>
            <w:webHidden/>
          </w:rPr>
          <w:tab/>
        </w:r>
        <w:r>
          <w:rPr>
            <w:noProof/>
            <w:webHidden/>
          </w:rPr>
          <w:fldChar w:fldCharType="begin"/>
        </w:r>
        <w:r>
          <w:rPr>
            <w:noProof/>
            <w:webHidden/>
          </w:rPr>
          <w:instrText xml:space="preserve"> PAGEREF _Toc35875806 \h </w:instrText>
        </w:r>
        <w:r>
          <w:rPr>
            <w:noProof/>
            <w:webHidden/>
          </w:rPr>
        </w:r>
        <w:r>
          <w:rPr>
            <w:noProof/>
            <w:webHidden/>
          </w:rPr>
          <w:fldChar w:fldCharType="separate"/>
        </w:r>
        <w:r>
          <w:rPr>
            <w:noProof/>
            <w:webHidden/>
          </w:rPr>
          <w:t>37</w:t>
        </w:r>
        <w:r>
          <w:rPr>
            <w:noProof/>
            <w:webHidden/>
          </w:rPr>
          <w:fldChar w:fldCharType="end"/>
        </w:r>
      </w:hyperlink>
    </w:p>
    <w:p w14:paraId="46CFE49E" w14:textId="77777777" w:rsidR="00386F43" w:rsidRDefault="00097BDA">
      <w:pPr>
        <w:pStyle w:val="aff9"/>
        <w:tabs>
          <w:tab w:val="left" w:pos="1470"/>
          <w:tab w:val="right" w:leader="dot" w:pos="8777"/>
        </w:tabs>
        <w:ind w:left="960" w:hanging="480"/>
        <w:rPr>
          <w:rFonts w:asciiTheme="minorHAnsi" w:eastAsiaTheme="minorEastAsia" w:hAnsiTheme="minorHAnsi" w:cstheme="minorBidi"/>
          <w:noProof/>
          <w:sz w:val="21"/>
          <w:szCs w:val="22"/>
        </w:rPr>
      </w:pPr>
      <w:hyperlink w:anchor="_Toc35875807" w:history="1">
        <w:r w:rsidR="00386F43" w:rsidRPr="000E1E36">
          <w:rPr>
            <w:rStyle w:val="a9"/>
            <w:rFonts w:hint="eastAsia"/>
          </w:rPr>
          <w:t>表</w:t>
        </w:r>
        <w:r w:rsidR="00386F43" w:rsidRPr="000E1E36">
          <w:rPr>
            <w:rStyle w:val="a9"/>
            <w:rFonts w:hint="eastAsia"/>
          </w:rPr>
          <w:t>4.2</w:t>
        </w:r>
        <w:r w:rsidR="00386F43">
          <w:rPr>
            <w:rFonts w:asciiTheme="minorHAnsi" w:eastAsiaTheme="minorEastAsia" w:hAnsiTheme="minorHAnsi" w:cstheme="minorBidi"/>
            <w:noProof/>
            <w:sz w:val="21"/>
            <w:szCs w:val="22"/>
          </w:rPr>
          <w:tab/>
        </w:r>
        <w:r w:rsidR="00386F43" w:rsidRPr="000E1E36">
          <w:rPr>
            <w:rStyle w:val="a9"/>
            <w:rFonts w:hint="eastAsia"/>
          </w:rPr>
          <w:t>不同码长下三种深度学习模型神经元数量统计</w:t>
        </w:r>
        <w:r w:rsidR="00386F43">
          <w:rPr>
            <w:noProof/>
            <w:webHidden/>
          </w:rPr>
          <w:tab/>
        </w:r>
        <w:r w:rsidR="00386F43">
          <w:rPr>
            <w:noProof/>
            <w:webHidden/>
          </w:rPr>
          <w:fldChar w:fldCharType="begin"/>
        </w:r>
        <w:r w:rsidR="00386F43">
          <w:rPr>
            <w:noProof/>
            <w:webHidden/>
          </w:rPr>
          <w:instrText xml:space="preserve"> PAGEREF _Toc35875807 \h </w:instrText>
        </w:r>
        <w:r w:rsidR="00386F43">
          <w:rPr>
            <w:noProof/>
            <w:webHidden/>
          </w:rPr>
        </w:r>
        <w:r w:rsidR="00386F43">
          <w:rPr>
            <w:noProof/>
            <w:webHidden/>
          </w:rPr>
          <w:fldChar w:fldCharType="separate"/>
        </w:r>
        <w:r w:rsidR="00386F43">
          <w:rPr>
            <w:noProof/>
            <w:webHidden/>
          </w:rPr>
          <w:t>38</w:t>
        </w:r>
        <w:r w:rsidR="00386F43">
          <w:rPr>
            <w:noProof/>
            <w:webHidden/>
          </w:rPr>
          <w:fldChar w:fldCharType="end"/>
        </w:r>
      </w:hyperlink>
    </w:p>
    <w:p w14:paraId="7B846014" w14:textId="77777777" w:rsidR="00386F43" w:rsidRDefault="00386F43" w:rsidP="00386F43">
      <w:pPr>
        <w:pStyle w:val="CONTENTS"/>
        <w:ind w:firstLine="420"/>
        <w:rPr>
          <w:sz w:val="21"/>
        </w:rPr>
      </w:pPr>
      <w:r>
        <w:rPr>
          <w:sz w:val="21"/>
        </w:rPr>
        <w:fldChar w:fldCharType="end"/>
      </w:r>
    </w:p>
    <w:p w14:paraId="3C484E6B" w14:textId="1D711E93" w:rsidR="00355DAD" w:rsidRDefault="00355DAD" w:rsidP="00355DAD">
      <w:pPr>
        <w:pStyle w:val="CONTENTS"/>
        <w:ind w:firstLine="420"/>
        <w:rPr>
          <w:sz w:val="21"/>
        </w:rPr>
      </w:pPr>
    </w:p>
    <w:p w14:paraId="3CF522D0" w14:textId="77777777" w:rsidR="00355DAD" w:rsidRDefault="00355DAD" w:rsidP="00355DAD">
      <w:pPr>
        <w:ind w:firstLineChars="0" w:firstLine="0"/>
      </w:pPr>
    </w:p>
    <w:p w14:paraId="23455D9B" w14:textId="77777777" w:rsidR="00355DAD" w:rsidRDefault="00355DAD" w:rsidP="00355DAD">
      <w:pPr>
        <w:ind w:firstLineChars="0" w:firstLine="0"/>
      </w:pPr>
    </w:p>
    <w:p w14:paraId="3724C732" w14:textId="77777777" w:rsidR="00355DAD" w:rsidRDefault="00355DAD" w:rsidP="00355DAD">
      <w:pPr>
        <w:ind w:firstLineChars="0" w:firstLine="0"/>
      </w:pPr>
    </w:p>
    <w:p w14:paraId="18FA925F" w14:textId="77777777" w:rsidR="00355DAD" w:rsidRDefault="00355DAD" w:rsidP="00355DAD">
      <w:pPr>
        <w:ind w:firstLineChars="0" w:firstLine="0"/>
      </w:pPr>
    </w:p>
    <w:p w14:paraId="5FCE0BBE" w14:textId="77777777" w:rsidR="00355DAD" w:rsidRDefault="00355DAD" w:rsidP="00355DAD">
      <w:pPr>
        <w:ind w:firstLineChars="0" w:firstLine="0"/>
      </w:pPr>
    </w:p>
    <w:p w14:paraId="7EA571EE" w14:textId="77777777" w:rsidR="00355DAD" w:rsidRDefault="00355DAD" w:rsidP="00355DAD">
      <w:pPr>
        <w:ind w:firstLineChars="0" w:firstLine="0"/>
      </w:pPr>
    </w:p>
    <w:p w14:paraId="2C10A59B" w14:textId="77777777" w:rsidR="00355DAD" w:rsidRDefault="00355DAD" w:rsidP="00355DAD">
      <w:pPr>
        <w:ind w:firstLineChars="0" w:firstLine="0"/>
      </w:pPr>
    </w:p>
    <w:p w14:paraId="15AE05C0" w14:textId="77777777" w:rsidR="00355DAD" w:rsidRDefault="00355DAD" w:rsidP="00355DAD">
      <w:pPr>
        <w:ind w:firstLineChars="0" w:firstLine="0"/>
      </w:pPr>
    </w:p>
    <w:p w14:paraId="501F5371" w14:textId="77777777" w:rsidR="00355DAD" w:rsidRDefault="00355DAD" w:rsidP="00355DAD">
      <w:pPr>
        <w:ind w:firstLineChars="0" w:firstLine="0"/>
      </w:pPr>
    </w:p>
    <w:p w14:paraId="5CD0F4D5" w14:textId="77777777" w:rsidR="00355DAD" w:rsidRDefault="00355DAD" w:rsidP="00355DAD">
      <w:pPr>
        <w:ind w:firstLineChars="0" w:firstLine="0"/>
      </w:pPr>
    </w:p>
    <w:p w14:paraId="574D86F7" w14:textId="77777777" w:rsidR="00355DAD" w:rsidRDefault="00355DAD" w:rsidP="00355DAD">
      <w:pPr>
        <w:ind w:firstLineChars="0" w:firstLine="0"/>
      </w:pPr>
    </w:p>
    <w:p w14:paraId="543F87AC" w14:textId="77777777" w:rsidR="00355DAD" w:rsidRDefault="00355DAD" w:rsidP="00355DAD">
      <w:pPr>
        <w:ind w:firstLineChars="0" w:firstLine="0"/>
      </w:pPr>
    </w:p>
    <w:p w14:paraId="2444B870" w14:textId="77777777" w:rsidR="00355DAD" w:rsidRDefault="00355DAD" w:rsidP="00355DAD">
      <w:pPr>
        <w:ind w:firstLineChars="0" w:firstLine="0"/>
      </w:pPr>
    </w:p>
    <w:p w14:paraId="7B646A30" w14:textId="77777777" w:rsidR="00355DAD" w:rsidRDefault="00355DAD" w:rsidP="00355DAD">
      <w:pPr>
        <w:ind w:firstLineChars="0" w:firstLine="0"/>
      </w:pPr>
    </w:p>
    <w:p w14:paraId="564ABAE8" w14:textId="77777777" w:rsidR="00355DAD" w:rsidRDefault="00355DAD" w:rsidP="00355DAD">
      <w:pPr>
        <w:ind w:firstLineChars="0" w:firstLine="0"/>
      </w:pPr>
    </w:p>
    <w:p w14:paraId="0BF13FB5" w14:textId="77777777" w:rsidR="00355DAD" w:rsidRDefault="00355DAD" w:rsidP="00355DAD">
      <w:pPr>
        <w:ind w:firstLineChars="0" w:firstLine="0"/>
      </w:pPr>
    </w:p>
    <w:p w14:paraId="4125CC09" w14:textId="77777777" w:rsidR="00355DAD" w:rsidRDefault="00355DAD" w:rsidP="00355DAD">
      <w:pPr>
        <w:ind w:firstLineChars="0" w:firstLine="0"/>
      </w:pPr>
    </w:p>
    <w:p w14:paraId="62114178" w14:textId="77777777" w:rsidR="00355DAD" w:rsidRDefault="00355DAD" w:rsidP="00355DAD">
      <w:pPr>
        <w:ind w:firstLineChars="0" w:firstLine="0"/>
      </w:pPr>
    </w:p>
    <w:p w14:paraId="4B098E61" w14:textId="77777777" w:rsidR="00355DAD" w:rsidRDefault="00355DAD" w:rsidP="00355DAD">
      <w:pPr>
        <w:ind w:firstLineChars="0" w:firstLine="0"/>
      </w:pPr>
    </w:p>
    <w:p w14:paraId="48A80DC2" w14:textId="77777777" w:rsidR="00355DAD" w:rsidRDefault="00355DAD" w:rsidP="00355DAD">
      <w:pPr>
        <w:ind w:firstLineChars="0" w:firstLine="0"/>
      </w:pPr>
    </w:p>
    <w:p w14:paraId="7224A23E" w14:textId="77777777" w:rsidR="00355DAD" w:rsidRDefault="00355DAD" w:rsidP="00355DAD">
      <w:pPr>
        <w:ind w:firstLineChars="0" w:firstLine="0"/>
      </w:pPr>
    </w:p>
    <w:p w14:paraId="02710B67" w14:textId="77777777" w:rsidR="00355DAD" w:rsidRDefault="00355DAD" w:rsidP="00355DAD">
      <w:pPr>
        <w:ind w:firstLineChars="0" w:firstLine="0"/>
      </w:pPr>
    </w:p>
    <w:p w14:paraId="45CF3107" w14:textId="77777777" w:rsidR="00355DAD" w:rsidRDefault="00355DAD" w:rsidP="00355DAD">
      <w:pPr>
        <w:ind w:firstLineChars="0" w:firstLine="0"/>
      </w:pPr>
    </w:p>
    <w:p w14:paraId="3898C5BE" w14:textId="77777777" w:rsidR="00355DAD" w:rsidRDefault="00355DAD" w:rsidP="00355DAD">
      <w:pPr>
        <w:ind w:firstLineChars="0" w:firstLine="0"/>
      </w:pPr>
    </w:p>
    <w:p w14:paraId="57E6DF97" w14:textId="77777777" w:rsidR="00355DAD" w:rsidRDefault="00355DAD" w:rsidP="00355DAD">
      <w:pPr>
        <w:ind w:firstLineChars="0" w:firstLine="0"/>
      </w:pPr>
    </w:p>
    <w:p w14:paraId="4F1C8E54" w14:textId="77777777" w:rsidR="00355DAD" w:rsidRDefault="00355DAD" w:rsidP="00355DAD">
      <w:pPr>
        <w:ind w:firstLineChars="0" w:firstLine="0"/>
      </w:pPr>
    </w:p>
    <w:p w14:paraId="158D0AA1" w14:textId="77777777" w:rsidR="00355DAD" w:rsidRPr="00D97F6D" w:rsidRDefault="00355DAD" w:rsidP="00355DAD">
      <w:pPr>
        <w:ind w:firstLineChars="0" w:firstLine="0"/>
        <w:sectPr w:rsidR="00355DAD" w:rsidRPr="00D97F6D" w:rsidSect="005F0E92">
          <w:headerReference w:type="default" r:id="rId30"/>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2177B166" w14:textId="07DD6136" w:rsidR="00386F43" w:rsidRPr="00FA4EE7" w:rsidRDefault="00355DAD" w:rsidP="00386F43">
      <w:pPr>
        <w:keepNext/>
        <w:keepLines/>
        <w:spacing w:before="480" w:after="360"/>
        <w:ind w:firstLineChars="0" w:firstLine="0"/>
        <w:jc w:val="center"/>
        <w:outlineLvl w:val="0"/>
        <w:rPr>
          <w:rFonts w:eastAsia="黑体"/>
          <w:bCs/>
          <w:snapToGrid w:val="0"/>
          <w:kern w:val="0"/>
          <w:sz w:val="32"/>
          <w:szCs w:val="44"/>
        </w:rPr>
      </w:pPr>
      <w:bookmarkStart w:id="118" w:name="_Toc413704336"/>
      <w:bookmarkStart w:id="119" w:name="_Toc480788671"/>
      <w:bookmarkStart w:id="120" w:name="_Toc35766612"/>
      <w:bookmarkStart w:id="121" w:name="_Toc35875581"/>
      <w:r w:rsidRPr="00FA4EE7">
        <w:rPr>
          <w:rFonts w:eastAsia="黑体" w:hint="eastAsia"/>
          <w:bCs/>
          <w:snapToGrid w:val="0"/>
          <w:kern w:val="0"/>
          <w:sz w:val="32"/>
          <w:szCs w:val="44"/>
        </w:rPr>
        <w:lastRenderedPageBreak/>
        <w:t>符号对照表</w:t>
      </w:r>
      <w:bookmarkEnd w:id="118"/>
      <w:bookmarkEnd w:id="119"/>
      <w:bookmarkEnd w:id="120"/>
      <w:bookmarkEnd w:id="121"/>
    </w:p>
    <w:p w14:paraId="71D24D17" w14:textId="77777777" w:rsidR="00355DAD" w:rsidRDefault="00355DAD" w:rsidP="00355DAD">
      <w:pPr>
        <w:tabs>
          <w:tab w:val="left" w:pos="3360"/>
        </w:tabs>
        <w:ind w:firstLine="480"/>
        <w:rPr>
          <w:noProof w:val="0"/>
          <w:szCs w:val="24"/>
        </w:rPr>
      </w:pPr>
      <w:r w:rsidRPr="00555568">
        <w:rPr>
          <w:noProof w:val="0"/>
          <w:szCs w:val="24"/>
        </w:rPr>
        <w:t>符号</w:t>
      </w:r>
      <w:r w:rsidRPr="00555568">
        <w:rPr>
          <w:rFonts w:hint="eastAsia"/>
          <w:noProof w:val="0"/>
          <w:szCs w:val="24"/>
        </w:rPr>
        <w:tab/>
      </w:r>
      <w:r w:rsidRPr="00555568">
        <w:rPr>
          <w:noProof w:val="0"/>
          <w:szCs w:val="24"/>
        </w:rPr>
        <w:t>符号名称</w:t>
      </w:r>
    </w:p>
    <w:p w14:paraId="07E37E6D" w14:textId="3836CEF3" w:rsidR="00386F43" w:rsidRDefault="00736F3C" w:rsidP="00355DAD">
      <w:pPr>
        <w:tabs>
          <w:tab w:val="left" w:pos="3360"/>
        </w:tabs>
        <w:ind w:firstLine="480"/>
        <w:rPr>
          <w:noProof w:val="0"/>
          <w:szCs w:val="24"/>
        </w:rPr>
      </w:pPr>
      <w:r>
        <w:rPr>
          <w:rFonts w:hint="eastAsia"/>
          <w:noProof w:val="0"/>
          <w:szCs w:val="24"/>
        </w:rPr>
        <w:t>N</w:t>
      </w:r>
      <w:r>
        <w:rPr>
          <w:rFonts w:hint="eastAsia"/>
          <w:noProof w:val="0"/>
          <w:szCs w:val="24"/>
        </w:rPr>
        <w:tab/>
      </w:r>
      <w:r>
        <w:rPr>
          <w:rFonts w:hint="eastAsia"/>
          <w:noProof w:val="0"/>
          <w:szCs w:val="24"/>
        </w:rPr>
        <w:t>码长</w:t>
      </w:r>
    </w:p>
    <w:p w14:paraId="29AE1459" w14:textId="5858EBC7" w:rsidR="00736F3C" w:rsidRDefault="00736F3C" w:rsidP="00355DAD">
      <w:pPr>
        <w:tabs>
          <w:tab w:val="left" w:pos="3360"/>
        </w:tabs>
        <w:ind w:firstLine="480"/>
        <w:rPr>
          <w:noProof w:val="0"/>
          <w:szCs w:val="24"/>
        </w:rPr>
      </w:pPr>
      <w:r>
        <w:rPr>
          <w:rFonts w:hint="eastAsia"/>
          <w:noProof w:val="0"/>
          <w:szCs w:val="24"/>
        </w:rPr>
        <w:t>K</w:t>
      </w:r>
      <w:r>
        <w:rPr>
          <w:noProof w:val="0"/>
          <w:szCs w:val="24"/>
        </w:rPr>
        <w:tab/>
      </w:r>
      <w:r>
        <w:rPr>
          <w:noProof w:val="0"/>
          <w:szCs w:val="24"/>
        </w:rPr>
        <w:t>信息位长度</w:t>
      </w:r>
    </w:p>
    <w:p w14:paraId="665A18CE" w14:textId="0B297847" w:rsidR="00736F3C" w:rsidRDefault="00BE626A" w:rsidP="00355DAD">
      <w:pPr>
        <w:tabs>
          <w:tab w:val="left" w:pos="3360"/>
        </w:tabs>
        <w:ind w:firstLine="480"/>
        <w:rPr>
          <w:noProof w:val="0"/>
          <w:szCs w:val="24"/>
        </w:rPr>
      </w:pPr>
      <w:r>
        <w:rPr>
          <w:rFonts w:hint="eastAsia"/>
          <w:noProof w:val="0"/>
          <w:szCs w:val="24"/>
        </w:rPr>
        <w:t>G</w:t>
      </w:r>
      <w:r>
        <w:rPr>
          <w:noProof w:val="0"/>
          <w:szCs w:val="24"/>
        </w:rPr>
        <w:tab/>
      </w:r>
      <w:r>
        <w:rPr>
          <w:noProof w:val="0"/>
          <w:szCs w:val="24"/>
        </w:rPr>
        <w:t>生成矩阵</w:t>
      </w:r>
    </w:p>
    <w:p w14:paraId="50F7E800" w14:textId="7C31CE3C" w:rsidR="00BE626A" w:rsidRDefault="00BE626A" w:rsidP="00355DAD">
      <w:pPr>
        <w:tabs>
          <w:tab w:val="left" w:pos="3360"/>
        </w:tabs>
        <w:ind w:firstLine="480"/>
        <w:rPr>
          <w:noProof w:val="0"/>
          <w:szCs w:val="24"/>
        </w:rPr>
      </w:pPr>
      <w:r>
        <w:rPr>
          <w:rFonts w:hint="eastAsia"/>
          <w:noProof w:val="0"/>
          <w:szCs w:val="24"/>
        </w:rPr>
        <w:t>H</w:t>
      </w:r>
      <w:r>
        <w:rPr>
          <w:noProof w:val="0"/>
          <w:szCs w:val="24"/>
        </w:rPr>
        <w:tab/>
      </w:r>
      <w:r>
        <w:rPr>
          <w:noProof w:val="0"/>
          <w:szCs w:val="24"/>
        </w:rPr>
        <w:t>校验矩阵</w:t>
      </w:r>
    </w:p>
    <w:p w14:paraId="1DC1C9F6" w14:textId="7CFA2038" w:rsidR="00BE626A" w:rsidRDefault="00BE626A" w:rsidP="00BE626A">
      <w:pPr>
        <w:tabs>
          <w:tab w:val="left" w:pos="3360"/>
        </w:tabs>
        <w:spacing w:line="240" w:lineRule="auto"/>
        <w:ind w:firstLine="480"/>
        <w:textAlignment w:val="auto"/>
      </w:pPr>
      <w:r w:rsidRPr="0092317B">
        <w:rPr>
          <w:position w:val="-14"/>
        </w:rPr>
        <w:object w:dxaOrig="440" w:dyaOrig="400" w14:anchorId="4C25ADCF">
          <v:shape id="_x0000_i1029" type="#_x0000_t75" style="width:21.75pt;height:20.25pt" o:ole="">
            <v:imagedata r:id="rId31" o:title=""/>
          </v:shape>
          <o:OLEObject Type="Embed" ProgID="Equation.DSMT4" ShapeID="_x0000_i1029" DrawAspect="Content" ObjectID="_1671421608" r:id="rId32"/>
        </w:object>
      </w:r>
      <w:r>
        <w:tab/>
      </w:r>
      <w:r>
        <w:t>连续加和运算</w:t>
      </w:r>
    </w:p>
    <w:p w14:paraId="22B2F064" w14:textId="029B9F96" w:rsidR="00BE626A" w:rsidRDefault="00BE626A" w:rsidP="00BE626A">
      <w:pPr>
        <w:tabs>
          <w:tab w:val="left" w:pos="3360"/>
        </w:tabs>
        <w:spacing w:line="240" w:lineRule="auto"/>
        <w:ind w:firstLine="480"/>
        <w:textAlignment w:val="auto"/>
      </w:pPr>
      <w:r w:rsidRPr="0092317B">
        <w:rPr>
          <w:position w:val="-14"/>
        </w:rPr>
        <w:object w:dxaOrig="460" w:dyaOrig="400" w14:anchorId="5BB7F25E">
          <v:shape id="_x0000_i1030" type="#_x0000_t75" style="width:23.25pt;height:20.25pt" o:ole="">
            <v:imagedata r:id="rId33" o:title=""/>
          </v:shape>
          <o:OLEObject Type="Embed" ProgID="Equation.DSMT4" ShapeID="_x0000_i1030" DrawAspect="Content" ObjectID="_1671421609" r:id="rId34"/>
        </w:object>
      </w:r>
      <w:r>
        <w:tab/>
      </w:r>
      <w:r>
        <w:t>连续乘积运算</w:t>
      </w:r>
    </w:p>
    <w:p w14:paraId="2745E19C" w14:textId="64B3C193" w:rsidR="00BE626A" w:rsidRDefault="00D9219B" w:rsidP="00BE626A">
      <w:pPr>
        <w:tabs>
          <w:tab w:val="left" w:pos="3360"/>
        </w:tabs>
        <w:spacing w:line="240" w:lineRule="auto"/>
        <w:ind w:firstLine="480"/>
        <w:textAlignment w:val="auto"/>
      </w:pPr>
      <w:r w:rsidRPr="0092317B">
        <w:rPr>
          <w:position w:val="-6"/>
        </w:rPr>
        <w:object w:dxaOrig="260" w:dyaOrig="279" w14:anchorId="3008E188">
          <v:shape id="_x0000_i1031" type="#_x0000_t75" style="width:15.75pt;height:17.25pt" o:ole="">
            <v:imagedata r:id="rId35" o:title=""/>
          </v:shape>
          <o:OLEObject Type="Embed" ProgID="Equation.DSMT4" ShapeID="_x0000_i1031" DrawAspect="Content" ObjectID="_1671421610" r:id="rId36"/>
        </w:object>
      </w:r>
      <w:r w:rsidR="00BE626A">
        <w:tab/>
      </w:r>
      <w:r w:rsidR="00BE626A">
        <w:t>克罗内克积</w:t>
      </w:r>
    </w:p>
    <w:p w14:paraId="0FA0064A" w14:textId="5A92FBBC" w:rsidR="00BE626A" w:rsidRDefault="00D9219B" w:rsidP="00BE626A">
      <w:pPr>
        <w:tabs>
          <w:tab w:val="left" w:pos="3360"/>
        </w:tabs>
        <w:spacing w:line="240" w:lineRule="auto"/>
        <w:ind w:firstLine="480"/>
        <w:textAlignment w:val="auto"/>
      </w:pPr>
      <w:r w:rsidRPr="00386B8C">
        <w:object w:dxaOrig="580" w:dyaOrig="320" w14:anchorId="3AD71164">
          <v:shape id="_x0000_i1032" type="#_x0000_t75" style="width:30pt;height:18pt" o:ole="">
            <v:imagedata r:id="rId37" o:title=""/>
          </v:shape>
          <o:OLEObject Type="Embed" ProgID="Equation.DSMT4" ShapeID="_x0000_i1032" DrawAspect="Content" ObjectID="_1671421611" r:id="rId38"/>
        </w:object>
      </w:r>
      <w:r>
        <w:tab/>
      </w:r>
      <w:r>
        <w:t>信道容量</w:t>
      </w:r>
    </w:p>
    <w:p w14:paraId="53D039C8" w14:textId="77777777" w:rsidR="00D9219B" w:rsidRDefault="00D9219B" w:rsidP="00BE626A">
      <w:pPr>
        <w:tabs>
          <w:tab w:val="left" w:pos="3360"/>
        </w:tabs>
        <w:spacing w:line="240" w:lineRule="auto"/>
        <w:ind w:firstLine="480"/>
        <w:textAlignment w:val="auto"/>
        <w:rPr>
          <w:noProof w:val="0"/>
          <w:szCs w:val="24"/>
        </w:rPr>
      </w:pPr>
    </w:p>
    <w:p w14:paraId="2BE44EF0" w14:textId="77777777" w:rsidR="00355DAD" w:rsidRDefault="00355DAD" w:rsidP="00355DAD">
      <w:pPr>
        <w:tabs>
          <w:tab w:val="left" w:pos="3360"/>
        </w:tabs>
        <w:ind w:left="3356" w:firstLineChars="0" w:hanging="2876"/>
      </w:pPr>
      <w:r w:rsidRPr="003725CD">
        <w:rPr>
          <w:position w:val="-10"/>
        </w:rPr>
        <w:object w:dxaOrig="660" w:dyaOrig="320" w14:anchorId="2FA037CD">
          <v:shape id="_x0000_i1033" type="#_x0000_t75" style="width:33pt;height:15.75pt" o:ole="">
            <v:imagedata r:id="rId39" o:title=""/>
          </v:shape>
          <o:OLEObject Type="Embed" ProgID="Equation.DSMT4" ShapeID="_x0000_i1033" DrawAspect="Content" ObjectID="_1671421612" r:id="rId40"/>
        </w:object>
      </w:r>
      <w:r>
        <w:rPr>
          <w:rFonts w:hint="eastAsia"/>
        </w:rPr>
        <w:tab/>
      </w:r>
      <w:r w:rsidRPr="001A0CD0">
        <w:rPr>
          <w:rFonts w:hint="eastAsia"/>
        </w:rPr>
        <w:t>邻节点</w:t>
      </w:r>
      <w:r w:rsidRPr="001A0CD0">
        <w:rPr>
          <w:rFonts w:hint="eastAsia"/>
        </w:rPr>
        <w:t>i</w:t>
      </w:r>
      <w:r w:rsidRPr="001A0CD0">
        <w:rPr>
          <w:rFonts w:hint="eastAsia"/>
        </w:rPr>
        <w:t>以发送功率等级</w:t>
      </w:r>
      <w:r w:rsidRPr="001A0CD0">
        <w:rPr>
          <w:rFonts w:hint="eastAsia"/>
        </w:rPr>
        <w:t>j</w:t>
      </w:r>
      <w:r w:rsidRPr="001A0CD0">
        <w:rPr>
          <w:rFonts w:hint="eastAsia"/>
        </w:rPr>
        <w:t>发送数据时，到达接收方的信号强度，单位为</w:t>
      </w:r>
      <w:r w:rsidRPr="001A0CD0">
        <w:rPr>
          <w:rFonts w:hint="eastAsia"/>
        </w:rPr>
        <w:t>dBm</w:t>
      </w:r>
    </w:p>
    <w:p w14:paraId="70B51019" w14:textId="77777777" w:rsidR="00355DAD" w:rsidRDefault="00355DAD" w:rsidP="00355DAD">
      <w:pPr>
        <w:tabs>
          <w:tab w:val="left" w:pos="3360"/>
        </w:tabs>
        <w:ind w:left="3356" w:firstLineChars="0" w:hanging="2876"/>
        <w:rPr>
          <w:szCs w:val="26"/>
        </w:rPr>
      </w:pPr>
      <w:r w:rsidRPr="001C493E">
        <w:rPr>
          <w:rFonts w:hint="eastAsia"/>
          <w:szCs w:val="26"/>
        </w:rPr>
        <w:t>get_min(</w:t>
      </w:r>
      <w:r>
        <w:rPr>
          <w:rFonts w:hint="eastAsia"/>
          <w:szCs w:val="26"/>
        </w:rPr>
        <w:t>i,sum</w:t>
      </w:r>
      <w:r w:rsidRPr="001C493E">
        <w:rPr>
          <w:rFonts w:hint="eastAsia"/>
          <w:szCs w:val="26"/>
        </w:rPr>
        <w:t>)</w:t>
      </w:r>
      <w:r>
        <w:rPr>
          <w:rFonts w:hint="eastAsia"/>
          <w:szCs w:val="26"/>
        </w:rPr>
        <w:tab/>
      </w:r>
      <w:r>
        <w:rPr>
          <w:rFonts w:hint="eastAsia"/>
          <w:szCs w:val="26"/>
        </w:rPr>
        <w:t>在节点</w:t>
      </w:r>
      <w:r>
        <w:rPr>
          <w:rFonts w:hint="eastAsia"/>
          <w:szCs w:val="26"/>
        </w:rPr>
        <w:t>i</w:t>
      </w:r>
      <w:r>
        <w:rPr>
          <w:rFonts w:hint="eastAsia"/>
          <w:szCs w:val="26"/>
        </w:rPr>
        <w:t>的所有大于</w:t>
      </w:r>
      <w:r>
        <w:rPr>
          <w:rFonts w:hint="eastAsia"/>
          <w:szCs w:val="26"/>
        </w:rPr>
        <w:t>sum</w:t>
      </w:r>
      <w:r>
        <w:rPr>
          <w:rFonts w:hint="eastAsia"/>
          <w:szCs w:val="26"/>
        </w:rPr>
        <w:t>的接收信号强度值中，</w:t>
      </w:r>
      <w:r w:rsidRPr="001C493E">
        <w:rPr>
          <w:rFonts w:hint="eastAsia"/>
          <w:szCs w:val="26"/>
        </w:rPr>
        <w:t>获取最小信号强度值</w:t>
      </w:r>
    </w:p>
    <w:p w14:paraId="6D3770C9" w14:textId="77777777" w:rsidR="00355DAD" w:rsidRDefault="00355DAD" w:rsidP="00355DAD">
      <w:pPr>
        <w:tabs>
          <w:tab w:val="left" w:pos="3360"/>
        </w:tabs>
        <w:ind w:firstLine="480"/>
        <w:rPr>
          <w:szCs w:val="26"/>
        </w:rPr>
      </w:pPr>
      <w:r w:rsidRPr="001C493E">
        <w:rPr>
          <w:rFonts w:hint="eastAsia"/>
          <w:szCs w:val="26"/>
        </w:rPr>
        <w:t>get_min(L</w:t>
      </w:r>
      <w:r w:rsidRPr="005D505F">
        <w:rPr>
          <w:szCs w:val="26"/>
        </w:rPr>
        <w:t>,sum</w:t>
      </w:r>
      <w:r w:rsidRPr="001C493E">
        <w:rPr>
          <w:rFonts w:hint="eastAsia"/>
          <w:szCs w:val="26"/>
        </w:rPr>
        <w:t>)</w:t>
      </w:r>
      <w:r>
        <w:rPr>
          <w:rFonts w:hint="eastAsia"/>
          <w:szCs w:val="26"/>
        </w:rPr>
        <w:tab/>
      </w:r>
      <w:r w:rsidRPr="001C493E">
        <w:rPr>
          <w:rFonts w:hint="eastAsia"/>
          <w:szCs w:val="26"/>
        </w:rPr>
        <w:t>在</w:t>
      </w:r>
      <w:r w:rsidRPr="001C493E">
        <w:rPr>
          <w:rFonts w:hint="eastAsia"/>
          <w:szCs w:val="26"/>
        </w:rPr>
        <w:t>L</w:t>
      </w:r>
      <w:r>
        <w:rPr>
          <w:rFonts w:hint="eastAsia"/>
          <w:szCs w:val="26"/>
        </w:rPr>
        <w:t>中所有大于</w:t>
      </w:r>
      <w:r>
        <w:rPr>
          <w:rFonts w:hint="eastAsia"/>
          <w:szCs w:val="26"/>
        </w:rPr>
        <w:t>sum</w:t>
      </w:r>
      <w:r>
        <w:rPr>
          <w:rFonts w:hint="eastAsia"/>
          <w:szCs w:val="26"/>
        </w:rPr>
        <w:t>的值</w:t>
      </w:r>
      <w:r w:rsidRPr="001C493E">
        <w:rPr>
          <w:rFonts w:hint="eastAsia"/>
          <w:szCs w:val="26"/>
        </w:rPr>
        <w:t>中获取最小信号强度值</w:t>
      </w:r>
    </w:p>
    <w:p w14:paraId="0E0505DE" w14:textId="77777777" w:rsidR="00355DAD" w:rsidRPr="00FA4EE7" w:rsidRDefault="00355DAD" w:rsidP="00355DAD">
      <w:pPr>
        <w:ind w:firstLineChars="0" w:firstLine="0"/>
        <w:rPr>
          <w:szCs w:val="24"/>
        </w:rPr>
      </w:pPr>
    </w:p>
    <w:p w14:paraId="71BECA9F" w14:textId="77777777" w:rsidR="00355DAD" w:rsidRPr="00FA4EE7" w:rsidRDefault="00355DAD" w:rsidP="00355DAD">
      <w:pPr>
        <w:ind w:firstLineChars="0" w:firstLine="0"/>
        <w:rPr>
          <w:szCs w:val="24"/>
        </w:rPr>
      </w:pPr>
    </w:p>
    <w:p w14:paraId="3F701FB6" w14:textId="77777777" w:rsidR="00355DAD" w:rsidRPr="00FA4EE7" w:rsidRDefault="00355DAD" w:rsidP="00355DAD">
      <w:pPr>
        <w:ind w:firstLineChars="0" w:firstLine="0"/>
        <w:rPr>
          <w:szCs w:val="24"/>
        </w:rPr>
      </w:pPr>
    </w:p>
    <w:p w14:paraId="4B7D5CF6" w14:textId="77777777" w:rsidR="00355DAD" w:rsidRPr="00FA4EE7" w:rsidRDefault="00355DAD" w:rsidP="00355DAD">
      <w:pPr>
        <w:ind w:firstLineChars="0" w:firstLine="0"/>
        <w:rPr>
          <w:szCs w:val="24"/>
        </w:rPr>
      </w:pPr>
    </w:p>
    <w:p w14:paraId="23642D06" w14:textId="77777777" w:rsidR="00355DAD" w:rsidRPr="00FA4EE7" w:rsidRDefault="00355DAD" w:rsidP="00355DAD">
      <w:pPr>
        <w:ind w:firstLineChars="0" w:firstLine="0"/>
        <w:rPr>
          <w:szCs w:val="24"/>
        </w:rPr>
      </w:pPr>
    </w:p>
    <w:p w14:paraId="552008FC" w14:textId="77777777" w:rsidR="00355DAD" w:rsidRPr="00FA4EE7" w:rsidRDefault="00355DAD" w:rsidP="00355DAD">
      <w:pPr>
        <w:ind w:firstLineChars="0" w:firstLine="0"/>
        <w:rPr>
          <w:szCs w:val="24"/>
        </w:rPr>
      </w:pPr>
    </w:p>
    <w:p w14:paraId="4905822A" w14:textId="77777777" w:rsidR="00355DAD" w:rsidRPr="00FA4EE7" w:rsidRDefault="00355DAD" w:rsidP="00355DAD">
      <w:pPr>
        <w:ind w:firstLineChars="0" w:firstLine="0"/>
        <w:rPr>
          <w:szCs w:val="24"/>
        </w:rPr>
      </w:pPr>
    </w:p>
    <w:p w14:paraId="735F5E32" w14:textId="77777777" w:rsidR="00355DAD" w:rsidRPr="00FA4EE7" w:rsidRDefault="00355DAD" w:rsidP="00355DAD">
      <w:pPr>
        <w:ind w:firstLineChars="0" w:firstLine="0"/>
        <w:rPr>
          <w:szCs w:val="24"/>
        </w:rPr>
      </w:pPr>
    </w:p>
    <w:p w14:paraId="2CAD954F" w14:textId="77777777" w:rsidR="00355DAD" w:rsidRPr="00FA4EE7" w:rsidRDefault="00355DAD" w:rsidP="00355DAD">
      <w:pPr>
        <w:ind w:firstLineChars="0" w:firstLine="0"/>
        <w:rPr>
          <w:szCs w:val="24"/>
        </w:rPr>
      </w:pPr>
    </w:p>
    <w:p w14:paraId="1A45B5F8" w14:textId="77777777" w:rsidR="00355DAD" w:rsidRPr="00FA4EE7" w:rsidRDefault="00355DAD" w:rsidP="00355DAD">
      <w:pPr>
        <w:ind w:firstLineChars="0" w:firstLine="0"/>
        <w:rPr>
          <w:szCs w:val="24"/>
        </w:rPr>
      </w:pPr>
    </w:p>
    <w:p w14:paraId="7F629C65" w14:textId="77777777" w:rsidR="00355DAD" w:rsidRPr="00FA4EE7" w:rsidRDefault="00355DAD" w:rsidP="00355DAD">
      <w:pPr>
        <w:ind w:firstLineChars="0" w:firstLine="0"/>
        <w:rPr>
          <w:szCs w:val="24"/>
        </w:rPr>
      </w:pPr>
    </w:p>
    <w:p w14:paraId="0516BC77" w14:textId="77777777" w:rsidR="00355DAD" w:rsidRPr="00FA4EE7" w:rsidRDefault="00355DAD" w:rsidP="00355DAD">
      <w:pPr>
        <w:ind w:firstLineChars="0" w:firstLine="0"/>
        <w:rPr>
          <w:szCs w:val="24"/>
        </w:rPr>
      </w:pPr>
    </w:p>
    <w:p w14:paraId="5448D8C0" w14:textId="77777777" w:rsidR="00355DAD" w:rsidRPr="00FA4EE7" w:rsidRDefault="00355DAD" w:rsidP="00355DAD">
      <w:pPr>
        <w:ind w:firstLineChars="0" w:firstLine="0"/>
        <w:rPr>
          <w:szCs w:val="24"/>
        </w:rPr>
      </w:pPr>
    </w:p>
    <w:p w14:paraId="09B02E72" w14:textId="77777777" w:rsidR="00355DAD" w:rsidRPr="00FA4EE7" w:rsidRDefault="00355DAD" w:rsidP="00355DAD">
      <w:pPr>
        <w:ind w:firstLineChars="0" w:firstLine="0"/>
        <w:rPr>
          <w:szCs w:val="24"/>
        </w:rPr>
      </w:pPr>
    </w:p>
    <w:p w14:paraId="46F28615" w14:textId="77777777" w:rsidR="00355DAD" w:rsidRPr="00FA4EE7" w:rsidRDefault="00355DAD" w:rsidP="00355DAD">
      <w:pPr>
        <w:ind w:firstLineChars="0" w:firstLine="0"/>
        <w:rPr>
          <w:szCs w:val="24"/>
        </w:rPr>
      </w:pPr>
    </w:p>
    <w:p w14:paraId="610EB615" w14:textId="77777777" w:rsidR="00355DAD" w:rsidRPr="00FA4EE7" w:rsidRDefault="00355DAD" w:rsidP="00355DAD">
      <w:pPr>
        <w:ind w:firstLineChars="0" w:firstLine="0"/>
        <w:rPr>
          <w:szCs w:val="24"/>
        </w:rPr>
      </w:pPr>
    </w:p>
    <w:p w14:paraId="0C6C3766" w14:textId="77777777" w:rsidR="00355DAD" w:rsidRPr="00FA4EE7" w:rsidRDefault="00355DAD" w:rsidP="00355DAD">
      <w:pPr>
        <w:ind w:firstLineChars="0" w:firstLine="0"/>
        <w:rPr>
          <w:szCs w:val="24"/>
        </w:rPr>
      </w:pPr>
    </w:p>
    <w:p w14:paraId="2E95E985" w14:textId="77777777" w:rsidR="00355DAD" w:rsidRPr="00FA4EE7" w:rsidRDefault="00355DAD" w:rsidP="00355DAD">
      <w:pPr>
        <w:ind w:firstLineChars="0" w:firstLine="0"/>
        <w:rPr>
          <w:szCs w:val="24"/>
        </w:rPr>
      </w:pPr>
    </w:p>
    <w:p w14:paraId="482C6643" w14:textId="77777777" w:rsidR="00355DAD" w:rsidRPr="00FA4EE7" w:rsidRDefault="00355DAD" w:rsidP="00355DAD">
      <w:pPr>
        <w:ind w:firstLineChars="0" w:firstLine="0"/>
        <w:rPr>
          <w:szCs w:val="24"/>
        </w:rPr>
        <w:sectPr w:rsidR="00355DAD" w:rsidRPr="00FA4EE7" w:rsidSect="005F0E92">
          <w:headerReference w:type="default" r:id="rId41"/>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6A5BF519" w14:textId="77777777" w:rsidR="00355DAD" w:rsidRPr="00FA4EE7" w:rsidRDefault="00355DAD" w:rsidP="003642A1">
      <w:pPr>
        <w:pStyle w:val="-1"/>
      </w:pPr>
      <w:bookmarkStart w:id="122" w:name="_Toc413704337"/>
      <w:bookmarkStart w:id="123" w:name="_Toc480788672"/>
      <w:bookmarkStart w:id="124" w:name="_Toc35766613"/>
      <w:bookmarkStart w:id="125" w:name="_Toc35875582"/>
      <w:r w:rsidRPr="00FA4EE7">
        <w:rPr>
          <w:rFonts w:hint="eastAsia"/>
        </w:rPr>
        <w:lastRenderedPageBreak/>
        <w:t>缩略语对照表</w:t>
      </w:r>
      <w:bookmarkEnd w:id="122"/>
      <w:bookmarkEnd w:id="123"/>
      <w:bookmarkEnd w:id="124"/>
      <w:bookmarkEnd w:id="125"/>
    </w:p>
    <w:p w14:paraId="64D6BB56" w14:textId="77777777" w:rsidR="00D634DF" w:rsidRPr="00D634DF" w:rsidRDefault="00D634DF" w:rsidP="00D634DF">
      <w:pPr>
        <w:tabs>
          <w:tab w:val="left" w:pos="1920"/>
          <w:tab w:val="left" w:pos="6480"/>
        </w:tabs>
        <w:ind w:leftChars="200" w:left="6120" w:hangingChars="2350" w:hanging="5640"/>
        <w:rPr>
          <w:iCs/>
          <w:noProof w:val="0"/>
        </w:rPr>
      </w:pPr>
      <w:r>
        <w:rPr>
          <w:rFonts w:hint="eastAsia"/>
          <w:noProof w:val="0"/>
        </w:rPr>
        <w:t>缩略语</w:t>
      </w:r>
      <w:r>
        <w:rPr>
          <w:rFonts w:hint="eastAsia"/>
          <w:noProof w:val="0"/>
        </w:rPr>
        <w:tab/>
      </w:r>
      <w:r>
        <w:rPr>
          <w:rFonts w:hint="eastAsia"/>
          <w:noProof w:val="0"/>
        </w:rPr>
        <w:t>英文全称</w:t>
      </w:r>
      <w:r>
        <w:rPr>
          <w:rFonts w:hint="eastAsia"/>
          <w:noProof w:val="0"/>
        </w:rPr>
        <w:tab/>
      </w:r>
      <w:r>
        <w:rPr>
          <w:rFonts w:hint="eastAsia"/>
          <w:noProof w:val="0"/>
        </w:rPr>
        <w:t>中文对照</w:t>
      </w:r>
    </w:p>
    <w:p w14:paraId="1CDDCABB" w14:textId="77777777" w:rsidR="00D634DF" w:rsidRDefault="00D634DF" w:rsidP="00D634DF">
      <w:pPr>
        <w:tabs>
          <w:tab w:val="left" w:pos="1920"/>
          <w:tab w:val="left" w:pos="6480"/>
        </w:tabs>
        <w:ind w:leftChars="200" w:left="6120" w:hangingChars="2350" w:hanging="5640"/>
        <w:rPr>
          <w:noProof w:val="0"/>
        </w:rPr>
      </w:pPr>
      <w:r>
        <w:rPr>
          <w:rFonts w:hint="eastAsia"/>
          <w:iCs/>
          <w:noProof w:val="0"/>
        </w:rPr>
        <w:t>WSN</w:t>
      </w:r>
      <w:r>
        <w:rPr>
          <w:rFonts w:hint="eastAsia"/>
          <w:iCs/>
          <w:noProof w:val="0"/>
        </w:rPr>
        <w:tab/>
      </w:r>
      <w:r w:rsidR="00FE545C">
        <w:rPr>
          <w:rFonts w:hint="eastAsia"/>
          <w:noProof w:val="0"/>
        </w:rPr>
        <w:t xml:space="preserve">Wireless sensor </w:t>
      </w:r>
      <w:r w:rsidRPr="007C3139">
        <w:rPr>
          <w:rFonts w:hint="eastAsia"/>
          <w:noProof w:val="0"/>
        </w:rPr>
        <w:t>network</w:t>
      </w:r>
      <w:r>
        <w:rPr>
          <w:rFonts w:hint="eastAsia"/>
          <w:noProof w:val="0"/>
        </w:rPr>
        <w:tab/>
      </w:r>
      <w:r w:rsidRPr="007C3139">
        <w:rPr>
          <w:rFonts w:hint="eastAsia"/>
          <w:noProof w:val="0"/>
        </w:rPr>
        <w:t>无线传感器网络</w:t>
      </w:r>
    </w:p>
    <w:p w14:paraId="03B71E69" w14:textId="77777777" w:rsidR="0085270C" w:rsidRPr="0085270C" w:rsidRDefault="002D40B0" w:rsidP="00865022">
      <w:pPr>
        <w:tabs>
          <w:tab w:val="left" w:pos="1920"/>
          <w:tab w:val="left" w:pos="6480"/>
        </w:tabs>
        <w:ind w:leftChars="200" w:left="6120" w:hangingChars="2350" w:hanging="5640"/>
        <w:rPr>
          <w:noProof w:val="0"/>
        </w:rPr>
      </w:pPr>
      <w:r>
        <w:rPr>
          <w:rFonts w:hint="eastAsia"/>
          <w:noProof w:val="0"/>
        </w:rPr>
        <w:t>RbMac</w:t>
      </w:r>
      <w:r w:rsidR="00D634DF">
        <w:rPr>
          <w:rFonts w:hint="eastAsia"/>
          <w:noProof w:val="0"/>
        </w:rPr>
        <w:tab/>
      </w:r>
      <w:r w:rsidR="00B1327F">
        <w:rPr>
          <w:rFonts w:hint="eastAsia"/>
          <w:noProof w:val="0"/>
        </w:rPr>
        <w:t>Receiver based MAC</w:t>
      </w:r>
      <w:r w:rsidR="00D634DF">
        <w:rPr>
          <w:rFonts w:hint="eastAsia"/>
          <w:noProof w:val="0"/>
        </w:rPr>
        <w:tab/>
      </w:r>
      <w:r w:rsidR="00B1327F">
        <w:rPr>
          <w:rFonts w:hint="eastAsia"/>
          <w:noProof w:val="0"/>
        </w:rPr>
        <w:t>基于接收方的</w:t>
      </w:r>
      <w:r w:rsidR="00B1327F">
        <w:rPr>
          <w:rFonts w:hint="eastAsia"/>
          <w:noProof w:val="0"/>
        </w:rPr>
        <w:t>MAC</w:t>
      </w:r>
      <w:r w:rsidR="00B1327F">
        <w:rPr>
          <w:rFonts w:hint="eastAsia"/>
          <w:noProof w:val="0"/>
        </w:rPr>
        <w:t>协议</w:t>
      </w:r>
    </w:p>
    <w:p w14:paraId="231657A5" w14:textId="77777777" w:rsidR="0085270C" w:rsidRPr="007C3139" w:rsidRDefault="0085270C" w:rsidP="0085270C">
      <w:pPr>
        <w:tabs>
          <w:tab w:val="left" w:pos="1920"/>
          <w:tab w:val="left" w:pos="6480"/>
        </w:tabs>
        <w:ind w:leftChars="200" w:left="6120" w:hangingChars="2350" w:hanging="5640"/>
        <w:rPr>
          <w:iCs/>
          <w:noProof w:val="0"/>
        </w:rPr>
      </w:pPr>
      <w:r w:rsidRPr="007C3139">
        <w:rPr>
          <w:rFonts w:hint="eastAsia"/>
          <w:iCs/>
          <w:noProof w:val="0"/>
        </w:rPr>
        <w:t>PW-MAC</w:t>
      </w:r>
      <w:r w:rsidRPr="007C3139">
        <w:rPr>
          <w:rFonts w:hint="eastAsia"/>
          <w:iCs/>
          <w:noProof w:val="0"/>
        </w:rPr>
        <w:tab/>
        <w:t>Predictive-Wakeup MAC</w:t>
      </w:r>
      <w:r w:rsidRPr="007C3139">
        <w:rPr>
          <w:rFonts w:hint="eastAsia"/>
          <w:iCs/>
          <w:noProof w:val="0"/>
        </w:rPr>
        <w:tab/>
      </w:r>
      <w:r w:rsidRPr="007C3139">
        <w:rPr>
          <w:rFonts w:hint="eastAsia"/>
          <w:iCs/>
          <w:noProof w:val="0"/>
        </w:rPr>
        <w:t>基于预测唤醒的</w:t>
      </w:r>
      <w:r w:rsidRPr="007C3139">
        <w:rPr>
          <w:rFonts w:hint="eastAsia"/>
          <w:iCs/>
          <w:noProof w:val="0"/>
        </w:rPr>
        <w:t>MAC</w:t>
      </w:r>
    </w:p>
    <w:p w14:paraId="2B2D22F1" w14:textId="77777777" w:rsidR="0085270C" w:rsidRDefault="0085270C" w:rsidP="00D634DF">
      <w:pPr>
        <w:tabs>
          <w:tab w:val="left" w:pos="1920"/>
          <w:tab w:val="left" w:pos="6480"/>
        </w:tabs>
        <w:ind w:leftChars="200" w:left="6120" w:hangingChars="2350" w:hanging="5640"/>
        <w:rPr>
          <w:noProof w:val="0"/>
        </w:rPr>
      </w:pPr>
    </w:p>
    <w:p w14:paraId="7DA254C2" w14:textId="77777777" w:rsidR="00355DAD" w:rsidRPr="007C3139" w:rsidRDefault="00355DAD" w:rsidP="00D634DF">
      <w:pPr>
        <w:tabs>
          <w:tab w:val="left" w:pos="1920"/>
          <w:tab w:val="left" w:pos="6480"/>
        </w:tabs>
        <w:ind w:leftChars="200" w:left="6120" w:hangingChars="2350" w:hanging="5640"/>
        <w:rPr>
          <w:rFonts w:cs="宋体"/>
          <w:noProof w:val="0"/>
          <w:kern w:val="0"/>
          <w:szCs w:val="24"/>
        </w:rPr>
      </w:pPr>
      <w:r w:rsidRPr="007C3139">
        <w:rPr>
          <w:rFonts w:hint="eastAsia"/>
          <w:noProof w:val="0"/>
        </w:rPr>
        <w:t>MPDU</w:t>
      </w:r>
      <w:r w:rsidRPr="007C3139">
        <w:rPr>
          <w:rFonts w:hint="eastAsia"/>
          <w:noProof w:val="0"/>
        </w:rPr>
        <w:tab/>
      </w:r>
      <w:r w:rsidRPr="007C3139">
        <w:rPr>
          <w:noProof w:val="0"/>
        </w:rPr>
        <w:t>MAC Protocol Data Unit</w:t>
      </w:r>
      <w:r w:rsidRPr="007C3139">
        <w:rPr>
          <w:rFonts w:hint="eastAsia"/>
          <w:noProof w:val="0"/>
        </w:rPr>
        <w:tab/>
        <w:t>MAC</w:t>
      </w:r>
      <w:r w:rsidRPr="007C3139">
        <w:rPr>
          <w:rFonts w:hint="eastAsia"/>
          <w:noProof w:val="0"/>
        </w:rPr>
        <w:t>协议数据单元</w:t>
      </w:r>
    </w:p>
    <w:p w14:paraId="579A952E"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TDMA</w:t>
      </w:r>
      <w:r w:rsidRPr="007C3139">
        <w:rPr>
          <w:rFonts w:hint="eastAsia"/>
          <w:noProof w:val="0"/>
        </w:rPr>
        <w:tab/>
      </w:r>
      <w:r w:rsidRPr="007C3139">
        <w:rPr>
          <w:noProof w:val="0"/>
        </w:rPr>
        <w:t>Time Division Multiple Address</w:t>
      </w:r>
      <w:r w:rsidRPr="007C3139">
        <w:rPr>
          <w:rFonts w:hint="eastAsia"/>
          <w:noProof w:val="0"/>
        </w:rPr>
        <w:tab/>
      </w:r>
      <w:r w:rsidRPr="007C3139">
        <w:rPr>
          <w:rFonts w:hint="eastAsia"/>
          <w:noProof w:val="0"/>
        </w:rPr>
        <w:t>时分多址</w:t>
      </w:r>
    </w:p>
    <w:p w14:paraId="6059E58B"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CSMA</w:t>
      </w:r>
      <w:r w:rsidRPr="007C3139">
        <w:rPr>
          <w:rFonts w:hint="eastAsia"/>
          <w:noProof w:val="0"/>
        </w:rPr>
        <w:tab/>
      </w:r>
      <w:r w:rsidRPr="007C3139">
        <w:rPr>
          <w:noProof w:val="0"/>
        </w:rPr>
        <w:t>Carrier Sense Multiple Access</w:t>
      </w:r>
      <w:r w:rsidRPr="007C3139">
        <w:rPr>
          <w:rFonts w:hint="eastAsia"/>
          <w:noProof w:val="0"/>
        </w:rPr>
        <w:tab/>
      </w:r>
      <w:r w:rsidRPr="007C3139">
        <w:rPr>
          <w:noProof w:val="0"/>
        </w:rPr>
        <w:t>载波侦听多路访问</w:t>
      </w:r>
    </w:p>
    <w:p w14:paraId="73C7EB8C" w14:textId="77777777" w:rsidR="00355DAD" w:rsidRPr="007C3139" w:rsidRDefault="00355DAD" w:rsidP="00D634DF">
      <w:pPr>
        <w:tabs>
          <w:tab w:val="left" w:pos="1920"/>
          <w:tab w:val="left" w:pos="6480"/>
        </w:tabs>
        <w:ind w:leftChars="200" w:left="6120" w:hangingChars="2350" w:hanging="5640"/>
        <w:rPr>
          <w:rFonts w:ascii="Arial" w:hAnsi="Arial" w:cs="Arial"/>
          <w:noProof w:val="0"/>
          <w:color w:val="333333"/>
          <w:szCs w:val="24"/>
          <w:shd w:val="clear" w:color="auto" w:fill="FFFFFF"/>
        </w:rPr>
      </w:pPr>
      <w:r w:rsidRPr="007C3139">
        <w:rPr>
          <w:rFonts w:hint="eastAsia"/>
          <w:noProof w:val="0"/>
        </w:rPr>
        <w:t>LPL</w:t>
      </w:r>
      <w:r w:rsidRPr="007C3139">
        <w:rPr>
          <w:rFonts w:hint="eastAsia"/>
          <w:noProof w:val="0"/>
        </w:rPr>
        <w:tab/>
        <w:t>Low Power Listening</w:t>
      </w:r>
      <w:r w:rsidRPr="007C3139">
        <w:rPr>
          <w:rFonts w:hint="eastAsia"/>
          <w:noProof w:val="0"/>
        </w:rPr>
        <w:tab/>
      </w:r>
      <w:r w:rsidRPr="007C3139">
        <w:rPr>
          <w:rFonts w:ascii="Arial" w:hAnsi="Arial" w:cs="Arial" w:hint="eastAsia"/>
          <w:noProof w:val="0"/>
          <w:color w:val="333333"/>
          <w:szCs w:val="24"/>
          <w:shd w:val="clear" w:color="auto" w:fill="FFFFFF"/>
        </w:rPr>
        <w:t>低功耗监听</w:t>
      </w:r>
    </w:p>
    <w:p w14:paraId="57A442D5"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SINR</w:t>
      </w:r>
      <w:r w:rsidRPr="007C3139">
        <w:rPr>
          <w:rFonts w:hint="eastAsia"/>
          <w:noProof w:val="0"/>
        </w:rPr>
        <w:tab/>
      </w:r>
      <w:r w:rsidRPr="007C3139">
        <w:rPr>
          <w:noProof w:val="0"/>
        </w:rPr>
        <w:t>Signal to Interference plus Noise Ratio</w:t>
      </w:r>
      <w:r w:rsidRPr="007C3139">
        <w:rPr>
          <w:rFonts w:hint="eastAsia"/>
          <w:noProof w:val="0"/>
        </w:rPr>
        <w:tab/>
      </w:r>
      <w:r w:rsidRPr="007C3139">
        <w:rPr>
          <w:rFonts w:hint="eastAsia"/>
          <w:noProof w:val="0"/>
        </w:rPr>
        <w:t>信干噪比</w:t>
      </w:r>
    </w:p>
    <w:p w14:paraId="53A4D1A6" w14:textId="77777777" w:rsidR="00355DAD" w:rsidRPr="007C3139" w:rsidRDefault="00355DAD" w:rsidP="00D634DF">
      <w:pPr>
        <w:tabs>
          <w:tab w:val="left" w:pos="1920"/>
          <w:tab w:val="left" w:pos="6480"/>
        </w:tabs>
        <w:ind w:leftChars="200" w:left="6120" w:hangingChars="2350" w:hanging="5640"/>
        <w:rPr>
          <w:noProof w:val="0"/>
          <w:szCs w:val="24"/>
        </w:rPr>
      </w:pPr>
      <w:r w:rsidRPr="007C3139">
        <w:rPr>
          <w:rFonts w:hint="eastAsia"/>
          <w:noProof w:val="0"/>
          <w:szCs w:val="24"/>
        </w:rPr>
        <w:t>PRR</w:t>
      </w:r>
      <w:r w:rsidRPr="007C3139">
        <w:rPr>
          <w:rFonts w:hint="eastAsia"/>
          <w:noProof w:val="0"/>
          <w:szCs w:val="24"/>
        </w:rPr>
        <w:tab/>
      </w:r>
      <w:r w:rsidRPr="007C3139">
        <w:rPr>
          <w:noProof w:val="0"/>
          <w:szCs w:val="24"/>
        </w:rPr>
        <w:t>Packet Reception Rate</w:t>
      </w:r>
      <w:r w:rsidRPr="007C3139">
        <w:rPr>
          <w:rFonts w:hint="eastAsia"/>
          <w:noProof w:val="0"/>
          <w:szCs w:val="24"/>
        </w:rPr>
        <w:tab/>
      </w:r>
      <w:r w:rsidRPr="007C3139">
        <w:rPr>
          <w:rFonts w:hint="eastAsia"/>
          <w:noProof w:val="0"/>
          <w:szCs w:val="24"/>
        </w:rPr>
        <w:t>包接收率</w:t>
      </w:r>
    </w:p>
    <w:p w14:paraId="750BB933" w14:textId="77777777" w:rsidR="00355DAD" w:rsidRPr="007C3139" w:rsidRDefault="00355DAD" w:rsidP="00D634DF">
      <w:pPr>
        <w:tabs>
          <w:tab w:val="left" w:pos="1920"/>
          <w:tab w:val="left" w:pos="6480"/>
        </w:tabs>
        <w:ind w:leftChars="200" w:left="6120" w:hangingChars="2350" w:hanging="5640"/>
        <w:rPr>
          <w:noProof w:val="0"/>
        </w:rPr>
      </w:pPr>
      <w:r w:rsidRPr="007C3139">
        <w:rPr>
          <w:noProof w:val="0"/>
        </w:rPr>
        <w:t>SFD</w:t>
      </w:r>
      <w:r w:rsidRPr="007C3139">
        <w:rPr>
          <w:rFonts w:hint="eastAsia"/>
          <w:noProof w:val="0"/>
        </w:rPr>
        <w:tab/>
        <w:t>S</w:t>
      </w:r>
      <w:r w:rsidRPr="007C3139">
        <w:rPr>
          <w:noProof w:val="0"/>
        </w:rPr>
        <w:t xml:space="preserve">tart of </w:t>
      </w:r>
      <w:r w:rsidRPr="007C3139">
        <w:rPr>
          <w:rFonts w:hint="eastAsia"/>
          <w:noProof w:val="0"/>
        </w:rPr>
        <w:t>F</w:t>
      </w:r>
      <w:r w:rsidRPr="007C3139">
        <w:rPr>
          <w:noProof w:val="0"/>
        </w:rPr>
        <w:t xml:space="preserve">rame </w:t>
      </w:r>
      <w:r w:rsidRPr="007C3139">
        <w:rPr>
          <w:rFonts w:hint="eastAsia"/>
          <w:noProof w:val="0"/>
        </w:rPr>
        <w:t>D</w:t>
      </w:r>
      <w:r w:rsidRPr="007C3139">
        <w:rPr>
          <w:noProof w:val="0"/>
        </w:rPr>
        <w:t>ellimiter</w:t>
      </w:r>
      <w:r w:rsidRPr="007C3139">
        <w:rPr>
          <w:rFonts w:hint="eastAsia"/>
          <w:noProof w:val="0"/>
        </w:rPr>
        <w:tab/>
      </w:r>
      <w:r w:rsidRPr="007C3139">
        <w:rPr>
          <w:noProof w:val="0"/>
        </w:rPr>
        <w:t>帧起始定界符</w:t>
      </w:r>
    </w:p>
    <w:p w14:paraId="5DCCC8F2"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LCG</w:t>
      </w:r>
      <w:r w:rsidRPr="007C3139">
        <w:rPr>
          <w:noProof w:val="0"/>
        </w:rPr>
        <w:tab/>
      </w:r>
      <w:r w:rsidRPr="007C3139">
        <w:rPr>
          <w:rFonts w:hint="eastAsia"/>
          <w:noProof w:val="0"/>
        </w:rPr>
        <w:t>Linear Congruential Generator</w:t>
      </w:r>
      <w:r w:rsidRPr="007C3139">
        <w:rPr>
          <w:noProof w:val="0"/>
        </w:rPr>
        <w:tab/>
      </w:r>
      <w:r w:rsidRPr="007C3139">
        <w:rPr>
          <w:rFonts w:hint="eastAsia"/>
          <w:noProof w:val="0"/>
        </w:rPr>
        <w:t>线性同余产生器</w:t>
      </w:r>
    </w:p>
    <w:p w14:paraId="1445C9A7"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CCA</w:t>
      </w:r>
      <w:r w:rsidRPr="007C3139">
        <w:rPr>
          <w:rFonts w:hint="eastAsia"/>
          <w:noProof w:val="0"/>
        </w:rPr>
        <w:tab/>
      </w:r>
      <w:r w:rsidRPr="007C3139">
        <w:rPr>
          <w:noProof w:val="0"/>
        </w:rPr>
        <w:t>Clear Channel Assessment</w:t>
      </w:r>
      <w:r w:rsidRPr="007C3139">
        <w:rPr>
          <w:rFonts w:hint="eastAsia"/>
          <w:noProof w:val="0"/>
        </w:rPr>
        <w:tab/>
      </w:r>
      <w:r w:rsidRPr="007C3139">
        <w:rPr>
          <w:noProof w:val="0"/>
        </w:rPr>
        <w:t>空频道检测技术</w:t>
      </w:r>
    </w:p>
    <w:p w14:paraId="5455C80F"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RSS</w:t>
      </w:r>
      <w:r w:rsidRPr="007C3139">
        <w:rPr>
          <w:rFonts w:hint="eastAsia"/>
          <w:noProof w:val="0"/>
        </w:rPr>
        <w:tab/>
      </w:r>
      <w:r w:rsidRPr="007C3139">
        <w:rPr>
          <w:noProof w:val="0"/>
        </w:rPr>
        <w:t>Received Signal Strength</w:t>
      </w:r>
      <w:r w:rsidRPr="007C3139">
        <w:rPr>
          <w:rFonts w:hint="eastAsia"/>
          <w:noProof w:val="0"/>
        </w:rPr>
        <w:tab/>
      </w:r>
      <w:r w:rsidRPr="007C3139">
        <w:rPr>
          <w:rFonts w:hint="eastAsia"/>
          <w:noProof w:val="0"/>
        </w:rPr>
        <w:t>接收信号强度</w:t>
      </w:r>
    </w:p>
    <w:p w14:paraId="79E8D0B8" w14:textId="77777777" w:rsidR="00355DAD" w:rsidRPr="007C3139" w:rsidRDefault="00355DAD" w:rsidP="00D634DF">
      <w:pPr>
        <w:tabs>
          <w:tab w:val="left" w:pos="1920"/>
          <w:tab w:val="left" w:pos="6480"/>
        </w:tabs>
        <w:ind w:leftChars="200" w:left="6120" w:hangingChars="2350" w:hanging="5640"/>
        <w:rPr>
          <w:iCs/>
          <w:noProof w:val="0"/>
        </w:rPr>
      </w:pPr>
      <w:r w:rsidRPr="007C3139">
        <w:rPr>
          <w:rFonts w:hint="eastAsia"/>
          <w:noProof w:val="0"/>
        </w:rPr>
        <w:t>LN</w:t>
      </w:r>
      <w:r w:rsidRPr="007C3139">
        <w:rPr>
          <w:rFonts w:hint="eastAsia"/>
          <w:noProof w:val="0"/>
        </w:rPr>
        <w:tab/>
      </w:r>
      <w:r w:rsidRPr="007C3139">
        <w:rPr>
          <w:rFonts w:hint="eastAsia"/>
          <w:iCs/>
          <w:noProof w:val="0"/>
        </w:rPr>
        <w:t>Lognormal Distribution</w:t>
      </w:r>
      <w:r w:rsidRPr="007C3139">
        <w:rPr>
          <w:rFonts w:hint="eastAsia"/>
          <w:iCs/>
          <w:noProof w:val="0"/>
        </w:rPr>
        <w:tab/>
      </w:r>
      <w:r w:rsidRPr="007C3139">
        <w:rPr>
          <w:rFonts w:hint="eastAsia"/>
          <w:iCs/>
          <w:noProof w:val="0"/>
        </w:rPr>
        <w:t>对数正态分布</w:t>
      </w:r>
    </w:p>
    <w:p w14:paraId="739C2AE9" w14:textId="77777777" w:rsidR="00355DAD" w:rsidRPr="007C3139" w:rsidRDefault="00355DAD" w:rsidP="00D634DF">
      <w:pPr>
        <w:tabs>
          <w:tab w:val="left" w:pos="1920"/>
          <w:tab w:val="left" w:pos="6480"/>
        </w:tabs>
        <w:ind w:leftChars="200" w:left="6120" w:hangingChars="2350" w:hanging="5640"/>
        <w:rPr>
          <w:noProof w:val="0"/>
        </w:rPr>
      </w:pPr>
      <w:r w:rsidRPr="007C3139">
        <w:rPr>
          <w:rFonts w:hint="eastAsia"/>
          <w:noProof w:val="0"/>
        </w:rPr>
        <w:t>LSN</w:t>
      </w:r>
      <w:r w:rsidRPr="007C3139">
        <w:rPr>
          <w:rFonts w:hint="eastAsia"/>
          <w:noProof w:val="0"/>
        </w:rPr>
        <w:tab/>
        <w:t xml:space="preserve">Log Skew Normal </w:t>
      </w:r>
      <w:r w:rsidRPr="007C3139">
        <w:rPr>
          <w:rFonts w:hint="eastAsia"/>
          <w:iCs/>
          <w:noProof w:val="0"/>
        </w:rPr>
        <w:t>Distribution</w:t>
      </w:r>
      <w:r w:rsidRPr="007C3139">
        <w:rPr>
          <w:rFonts w:hint="eastAsia"/>
          <w:noProof w:val="0"/>
        </w:rPr>
        <w:tab/>
      </w:r>
      <w:r w:rsidRPr="007C3139">
        <w:rPr>
          <w:rFonts w:hint="eastAsia"/>
          <w:noProof w:val="0"/>
        </w:rPr>
        <w:t>对数偏正态分布</w:t>
      </w:r>
    </w:p>
    <w:p w14:paraId="49272774" w14:textId="77777777" w:rsidR="00355DAD" w:rsidRPr="007C3139" w:rsidRDefault="00355DAD" w:rsidP="00D634DF">
      <w:pPr>
        <w:tabs>
          <w:tab w:val="left" w:pos="1920"/>
          <w:tab w:val="left" w:pos="6480"/>
        </w:tabs>
        <w:ind w:leftChars="200" w:left="6120" w:hangingChars="2350" w:hanging="5640"/>
        <w:rPr>
          <w:iCs/>
          <w:noProof w:val="0"/>
        </w:rPr>
      </w:pPr>
      <w:r w:rsidRPr="007C3139">
        <w:rPr>
          <w:rFonts w:hint="eastAsia"/>
          <w:noProof w:val="0"/>
        </w:rPr>
        <w:t>SN</w:t>
      </w:r>
      <w:r w:rsidRPr="007C3139">
        <w:rPr>
          <w:rFonts w:hint="eastAsia"/>
          <w:noProof w:val="0"/>
        </w:rPr>
        <w:tab/>
        <w:t xml:space="preserve">Skew Normal </w:t>
      </w:r>
      <w:r w:rsidRPr="007C3139">
        <w:rPr>
          <w:rFonts w:hint="eastAsia"/>
          <w:iCs/>
          <w:noProof w:val="0"/>
        </w:rPr>
        <w:t>Distribution</w:t>
      </w:r>
      <w:r w:rsidRPr="007C3139">
        <w:rPr>
          <w:rFonts w:hint="eastAsia"/>
          <w:iCs/>
          <w:noProof w:val="0"/>
        </w:rPr>
        <w:tab/>
      </w:r>
      <w:r w:rsidRPr="007C3139">
        <w:rPr>
          <w:rFonts w:hint="eastAsia"/>
          <w:iCs/>
          <w:noProof w:val="0"/>
        </w:rPr>
        <w:t>偏正态分布</w:t>
      </w:r>
    </w:p>
    <w:p w14:paraId="7E215BE3" w14:textId="77777777" w:rsidR="00355DAD" w:rsidRPr="007C3139" w:rsidRDefault="00355DAD" w:rsidP="00D634DF">
      <w:pPr>
        <w:tabs>
          <w:tab w:val="left" w:pos="1920"/>
          <w:tab w:val="left" w:pos="6480"/>
        </w:tabs>
        <w:ind w:leftChars="200" w:left="6120" w:hangingChars="2350" w:hanging="5640"/>
        <w:rPr>
          <w:iCs/>
          <w:noProof w:val="0"/>
        </w:rPr>
      </w:pPr>
      <w:r w:rsidRPr="007C3139">
        <w:rPr>
          <w:rFonts w:hint="eastAsia"/>
          <w:iCs/>
          <w:noProof w:val="0"/>
        </w:rPr>
        <w:t>CBPW-MAC</w:t>
      </w:r>
      <w:r w:rsidRPr="007C3139">
        <w:rPr>
          <w:rFonts w:hint="eastAsia"/>
          <w:iCs/>
          <w:noProof w:val="0"/>
        </w:rPr>
        <w:tab/>
        <w:t>Capture Based Predictive-Wakeup MAC</w:t>
      </w:r>
      <w:r w:rsidRPr="007C3139">
        <w:rPr>
          <w:rFonts w:hint="eastAsia"/>
          <w:iCs/>
          <w:noProof w:val="0"/>
        </w:rPr>
        <w:tab/>
      </w:r>
      <w:r w:rsidRPr="007C3139">
        <w:rPr>
          <w:rFonts w:hint="eastAsia"/>
          <w:iCs/>
          <w:noProof w:val="0"/>
        </w:rPr>
        <w:t>基于捕获的</w:t>
      </w:r>
      <w:r w:rsidRPr="007C3139">
        <w:rPr>
          <w:rFonts w:hint="eastAsia"/>
          <w:iCs/>
          <w:noProof w:val="0"/>
        </w:rPr>
        <w:t>PW-MAC</w:t>
      </w:r>
    </w:p>
    <w:p w14:paraId="60CF0FFE" w14:textId="77777777" w:rsidR="00355DAD" w:rsidRDefault="00355DAD" w:rsidP="00D634DF">
      <w:pPr>
        <w:tabs>
          <w:tab w:val="left" w:pos="1920"/>
          <w:tab w:val="left" w:pos="6480"/>
        </w:tabs>
        <w:ind w:leftChars="200" w:left="6120" w:hangingChars="2350" w:hanging="5640"/>
        <w:rPr>
          <w:iCs/>
          <w:noProof w:val="0"/>
        </w:rPr>
      </w:pPr>
      <w:r w:rsidRPr="007C3139">
        <w:rPr>
          <w:rFonts w:hint="eastAsia"/>
          <w:iCs/>
          <w:noProof w:val="0"/>
        </w:rPr>
        <w:t>CEPW-MAC</w:t>
      </w:r>
      <w:r w:rsidRPr="007C3139">
        <w:rPr>
          <w:rFonts w:hint="eastAsia"/>
          <w:iCs/>
          <w:noProof w:val="0"/>
        </w:rPr>
        <w:tab/>
        <w:t>Channel E</w:t>
      </w:r>
      <w:r w:rsidRPr="007C3139">
        <w:rPr>
          <w:iCs/>
          <w:noProof w:val="0"/>
        </w:rPr>
        <w:t>stimation</w:t>
      </w:r>
      <w:r w:rsidRPr="007C3139">
        <w:rPr>
          <w:rFonts w:hint="eastAsia"/>
          <w:iCs/>
          <w:noProof w:val="0"/>
        </w:rPr>
        <w:t xml:space="preserve"> PW-MAC</w:t>
      </w:r>
      <w:r w:rsidRPr="007C3139">
        <w:rPr>
          <w:rFonts w:hint="eastAsia"/>
          <w:iCs/>
          <w:noProof w:val="0"/>
        </w:rPr>
        <w:tab/>
      </w:r>
      <w:r w:rsidRPr="007C3139">
        <w:rPr>
          <w:rFonts w:hint="eastAsia"/>
          <w:iCs/>
          <w:noProof w:val="0"/>
        </w:rPr>
        <w:t>可信道估计的</w:t>
      </w:r>
      <w:r w:rsidRPr="007C3139">
        <w:rPr>
          <w:rFonts w:hint="eastAsia"/>
          <w:iCs/>
          <w:noProof w:val="0"/>
        </w:rPr>
        <w:t>PW-MAC</w:t>
      </w:r>
    </w:p>
    <w:p w14:paraId="02A57F49" w14:textId="77777777" w:rsidR="00355DAD" w:rsidRPr="00FA4EE7" w:rsidRDefault="00355DAD" w:rsidP="00355DAD">
      <w:pPr>
        <w:ind w:firstLineChars="83" w:firstLine="199"/>
        <w:rPr>
          <w:szCs w:val="24"/>
        </w:rPr>
      </w:pPr>
    </w:p>
    <w:p w14:paraId="2210B83D" w14:textId="77777777" w:rsidR="00355DAD" w:rsidRPr="00FA4EE7" w:rsidRDefault="00355DAD" w:rsidP="00355DAD">
      <w:pPr>
        <w:ind w:firstLineChars="83" w:firstLine="199"/>
        <w:rPr>
          <w:szCs w:val="24"/>
        </w:rPr>
      </w:pPr>
    </w:p>
    <w:p w14:paraId="7678AFC9" w14:textId="77777777" w:rsidR="00355DAD" w:rsidRPr="00FA4EE7" w:rsidRDefault="00355DAD" w:rsidP="00355DAD">
      <w:pPr>
        <w:ind w:firstLineChars="83" w:firstLine="199"/>
        <w:rPr>
          <w:szCs w:val="24"/>
        </w:rPr>
      </w:pPr>
    </w:p>
    <w:p w14:paraId="0EFCA8A2" w14:textId="77777777" w:rsidR="00355DAD" w:rsidRPr="00FA4EE7" w:rsidRDefault="00355DAD" w:rsidP="00355DAD">
      <w:pPr>
        <w:ind w:firstLineChars="83" w:firstLine="199"/>
        <w:rPr>
          <w:szCs w:val="24"/>
        </w:rPr>
      </w:pPr>
    </w:p>
    <w:p w14:paraId="0DDE1703" w14:textId="77777777" w:rsidR="00355DAD" w:rsidRPr="00FA4EE7" w:rsidRDefault="00355DAD" w:rsidP="00355DAD">
      <w:pPr>
        <w:ind w:firstLineChars="83" w:firstLine="199"/>
        <w:rPr>
          <w:szCs w:val="24"/>
        </w:rPr>
      </w:pPr>
    </w:p>
    <w:p w14:paraId="1C257E7F" w14:textId="77777777" w:rsidR="00355DAD" w:rsidRPr="00FA4EE7" w:rsidRDefault="00355DAD" w:rsidP="00355DAD">
      <w:pPr>
        <w:ind w:firstLineChars="83" w:firstLine="199"/>
        <w:rPr>
          <w:szCs w:val="24"/>
        </w:rPr>
      </w:pPr>
    </w:p>
    <w:p w14:paraId="65728EA6" w14:textId="77777777" w:rsidR="00355DAD" w:rsidRPr="00FA4EE7" w:rsidRDefault="00355DAD" w:rsidP="00355DAD">
      <w:pPr>
        <w:ind w:firstLineChars="83" w:firstLine="199"/>
        <w:rPr>
          <w:szCs w:val="24"/>
        </w:rPr>
      </w:pPr>
    </w:p>
    <w:p w14:paraId="76D75F34" w14:textId="77777777" w:rsidR="00355DAD" w:rsidRPr="00FA4EE7" w:rsidRDefault="00355DAD" w:rsidP="00355DAD">
      <w:pPr>
        <w:ind w:firstLineChars="83" w:firstLine="199"/>
        <w:rPr>
          <w:szCs w:val="24"/>
        </w:rPr>
      </w:pPr>
    </w:p>
    <w:p w14:paraId="3F6C331E" w14:textId="77777777" w:rsidR="00355DAD" w:rsidRPr="00FA4EE7" w:rsidRDefault="00355DAD" w:rsidP="00355DAD">
      <w:pPr>
        <w:ind w:firstLineChars="83" w:firstLine="199"/>
        <w:rPr>
          <w:szCs w:val="24"/>
        </w:rPr>
      </w:pPr>
    </w:p>
    <w:p w14:paraId="34F1EF06" w14:textId="77777777" w:rsidR="00355DAD" w:rsidRPr="00FA4EE7" w:rsidRDefault="00355DAD" w:rsidP="00355DAD">
      <w:pPr>
        <w:ind w:firstLineChars="83" w:firstLine="199"/>
        <w:rPr>
          <w:szCs w:val="24"/>
        </w:rPr>
      </w:pPr>
    </w:p>
    <w:p w14:paraId="406B8CF3" w14:textId="77777777" w:rsidR="00355DAD" w:rsidRPr="00FA4EE7" w:rsidRDefault="00355DAD" w:rsidP="00355DAD">
      <w:pPr>
        <w:ind w:firstLineChars="0" w:firstLine="0"/>
        <w:rPr>
          <w:szCs w:val="24"/>
        </w:rPr>
      </w:pPr>
    </w:p>
    <w:p w14:paraId="790B22F6" w14:textId="77777777" w:rsidR="00355DAD" w:rsidRPr="00FA4EE7" w:rsidRDefault="00355DAD" w:rsidP="00355DAD">
      <w:pPr>
        <w:ind w:firstLineChars="83" w:firstLine="199"/>
        <w:rPr>
          <w:szCs w:val="24"/>
        </w:rPr>
      </w:pPr>
    </w:p>
    <w:p w14:paraId="3B492BA8" w14:textId="77777777" w:rsidR="00355DAD" w:rsidRPr="00FA4EE7" w:rsidRDefault="00355DAD" w:rsidP="00355DAD">
      <w:pPr>
        <w:ind w:firstLineChars="83" w:firstLine="199"/>
        <w:rPr>
          <w:szCs w:val="24"/>
        </w:rPr>
        <w:sectPr w:rsidR="00355DAD" w:rsidRPr="00FA4EE7" w:rsidSect="005F0E92">
          <w:headerReference w:type="default" r:id="rId42"/>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sdt>
      <w:sdtPr>
        <w:rPr>
          <w:rFonts w:ascii="Times New Roman" w:eastAsia="宋体" w:hAnsi="Times New Roman" w:cs="Times New Roman"/>
          <w:b w:val="0"/>
          <w:noProof/>
          <w:color w:val="auto"/>
          <w:kern w:val="2"/>
          <w:sz w:val="24"/>
          <w:szCs w:val="21"/>
          <w:lang w:val="zh-CN"/>
        </w:rPr>
        <w:id w:val="454071141"/>
        <w:docPartObj>
          <w:docPartGallery w:val="Table of Contents"/>
          <w:docPartUnique/>
        </w:docPartObj>
      </w:sdtPr>
      <w:sdtEndPr>
        <w:rPr>
          <w:bCs/>
        </w:rPr>
      </w:sdtEndPr>
      <w:sdtContent>
        <w:p w14:paraId="08983136" w14:textId="4830A721" w:rsidR="00634230" w:rsidRPr="00634230" w:rsidRDefault="00634230" w:rsidP="00634230">
          <w:pPr>
            <w:pStyle w:val="TOC"/>
            <w:ind w:firstLine="480"/>
            <w:jc w:val="center"/>
            <w:rPr>
              <w:rStyle w:val="ab"/>
              <w:color w:val="000000" w:themeColor="text1"/>
            </w:rPr>
          </w:pPr>
          <w:r w:rsidRPr="00634230">
            <w:rPr>
              <w:rStyle w:val="ab"/>
              <w:color w:val="000000" w:themeColor="text1"/>
            </w:rPr>
            <w:t>目录</w:t>
          </w:r>
        </w:p>
        <w:p w14:paraId="641802D0" w14:textId="77777777" w:rsidR="00386F43" w:rsidRDefault="00634230">
          <w:pPr>
            <w:pStyle w:val="12"/>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35875577" w:history="1">
            <w:r w:rsidR="00386F43" w:rsidRPr="007E6760">
              <w:rPr>
                <w:rStyle w:val="a9"/>
                <w:rFonts w:hint="eastAsia"/>
              </w:rPr>
              <w:t>摘要</w:t>
            </w:r>
            <w:r w:rsidR="00386F43">
              <w:rPr>
                <w:webHidden/>
              </w:rPr>
              <w:tab/>
            </w:r>
            <w:r w:rsidR="00386F43">
              <w:rPr>
                <w:webHidden/>
              </w:rPr>
              <w:fldChar w:fldCharType="begin"/>
            </w:r>
            <w:r w:rsidR="00386F43">
              <w:rPr>
                <w:webHidden/>
              </w:rPr>
              <w:instrText xml:space="preserve"> PAGEREF _Toc35875577 \h </w:instrText>
            </w:r>
            <w:r w:rsidR="00386F43">
              <w:rPr>
                <w:webHidden/>
              </w:rPr>
            </w:r>
            <w:r w:rsidR="00386F43">
              <w:rPr>
                <w:webHidden/>
              </w:rPr>
              <w:fldChar w:fldCharType="separate"/>
            </w:r>
            <w:r w:rsidR="00386F43">
              <w:rPr>
                <w:webHidden/>
              </w:rPr>
              <w:t>I</w:t>
            </w:r>
            <w:r w:rsidR="00386F43">
              <w:rPr>
                <w:webHidden/>
              </w:rPr>
              <w:fldChar w:fldCharType="end"/>
            </w:r>
          </w:hyperlink>
        </w:p>
        <w:p w14:paraId="0830E17F"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578" w:history="1">
            <w:r w:rsidR="00386F43" w:rsidRPr="007E6760">
              <w:rPr>
                <w:rStyle w:val="a9"/>
              </w:rPr>
              <w:t>ABSTRACT</w:t>
            </w:r>
            <w:r w:rsidR="00386F43">
              <w:rPr>
                <w:webHidden/>
              </w:rPr>
              <w:tab/>
            </w:r>
            <w:r w:rsidR="00386F43">
              <w:rPr>
                <w:webHidden/>
              </w:rPr>
              <w:fldChar w:fldCharType="begin"/>
            </w:r>
            <w:r w:rsidR="00386F43">
              <w:rPr>
                <w:webHidden/>
              </w:rPr>
              <w:instrText xml:space="preserve"> PAGEREF _Toc35875578 \h </w:instrText>
            </w:r>
            <w:r w:rsidR="00386F43">
              <w:rPr>
                <w:webHidden/>
              </w:rPr>
            </w:r>
            <w:r w:rsidR="00386F43">
              <w:rPr>
                <w:webHidden/>
              </w:rPr>
              <w:fldChar w:fldCharType="separate"/>
            </w:r>
            <w:r w:rsidR="00386F43">
              <w:rPr>
                <w:webHidden/>
              </w:rPr>
              <w:t>III</w:t>
            </w:r>
            <w:r w:rsidR="00386F43">
              <w:rPr>
                <w:webHidden/>
              </w:rPr>
              <w:fldChar w:fldCharType="end"/>
            </w:r>
          </w:hyperlink>
        </w:p>
        <w:p w14:paraId="5647893F"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579" w:history="1">
            <w:r w:rsidR="00386F43" w:rsidRPr="007E6760">
              <w:rPr>
                <w:rStyle w:val="a9"/>
                <w:rFonts w:hint="eastAsia"/>
              </w:rPr>
              <w:t>插图索引</w:t>
            </w:r>
            <w:r w:rsidR="00386F43">
              <w:rPr>
                <w:webHidden/>
              </w:rPr>
              <w:tab/>
            </w:r>
            <w:r w:rsidR="00386F43">
              <w:rPr>
                <w:webHidden/>
              </w:rPr>
              <w:fldChar w:fldCharType="begin"/>
            </w:r>
            <w:r w:rsidR="00386F43">
              <w:rPr>
                <w:webHidden/>
              </w:rPr>
              <w:instrText xml:space="preserve"> PAGEREF _Toc35875579 \h </w:instrText>
            </w:r>
            <w:r w:rsidR="00386F43">
              <w:rPr>
                <w:webHidden/>
              </w:rPr>
            </w:r>
            <w:r w:rsidR="00386F43">
              <w:rPr>
                <w:webHidden/>
              </w:rPr>
              <w:fldChar w:fldCharType="separate"/>
            </w:r>
            <w:r w:rsidR="00386F43">
              <w:rPr>
                <w:webHidden/>
              </w:rPr>
              <w:t>V</w:t>
            </w:r>
            <w:r w:rsidR="00386F43">
              <w:rPr>
                <w:webHidden/>
              </w:rPr>
              <w:fldChar w:fldCharType="end"/>
            </w:r>
          </w:hyperlink>
        </w:p>
        <w:p w14:paraId="11691400"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580" w:history="1">
            <w:r w:rsidR="00386F43" w:rsidRPr="007E6760">
              <w:rPr>
                <w:rStyle w:val="a9"/>
                <w:rFonts w:hint="eastAsia"/>
              </w:rPr>
              <w:t>表格索引</w:t>
            </w:r>
            <w:r w:rsidR="00386F43">
              <w:rPr>
                <w:webHidden/>
              </w:rPr>
              <w:tab/>
            </w:r>
            <w:r w:rsidR="00386F43">
              <w:rPr>
                <w:webHidden/>
              </w:rPr>
              <w:fldChar w:fldCharType="begin"/>
            </w:r>
            <w:r w:rsidR="00386F43">
              <w:rPr>
                <w:webHidden/>
              </w:rPr>
              <w:instrText xml:space="preserve"> PAGEREF _Toc35875580 \h </w:instrText>
            </w:r>
            <w:r w:rsidR="00386F43">
              <w:rPr>
                <w:webHidden/>
              </w:rPr>
            </w:r>
            <w:r w:rsidR="00386F43">
              <w:rPr>
                <w:webHidden/>
              </w:rPr>
              <w:fldChar w:fldCharType="separate"/>
            </w:r>
            <w:r w:rsidR="00386F43">
              <w:rPr>
                <w:webHidden/>
              </w:rPr>
              <w:t>VII</w:t>
            </w:r>
            <w:r w:rsidR="00386F43">
              <w:rPr>
                <w:webHidden/>
              </w:rPr>
              <w:fldChar w:fldCharType="end"/>
            </w:r>
          </w:hyperlink>
        </w:p>
        <w:p w14:paraId="0730FCE0"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581" w:history="1">
            <w:r w:rsidR="00386F43" w:rsidRPr="007E6760">
              <w:rPr>
                <w:rStyle w:val="a9"/>
                <w:rFonts w:hint="eastAsia"/>
                <w:bCs/>
                <w:snapToGrid w:val="0"/>
                <w:kern w:val="0"/>
              </w:rPr>
              <w:t>符号对照表</w:t>
            </w:r>
            <w:r w:rsidR="00386F43">
              <w:rPr>
                <w:webHidden/>
              </w:rPr>
              <w:tab/>
            </w:r>
            <w:r w:rsidR="00386F43">
              <w:rPr>
                <w:webHidden/>
              </w:rPr>
              <w:fldChar w:fldCharType="begin"/>
            </w:r>
            <w:r w:rsidR="00386F43">
              <w:rPr>
                <w:webHidden/>
              </w:rPr>
              <w:instrText xml:space="preserve"> PAGEREF _Toc35875581 \h </w:instrText>
            </w:r>
            <w:r w:rsidR="00386F43">
              <w:rPr>
                <w:webHidden/>
              </w:rPr>
            </w:r>
            <w:r w:rsidR="00386F43">
              <w:rPr>
                <w:webHidden/>
              </w:rPr>
              <w:fldChar w:fldCharType="separate"/>
            </w:r>
            <w:r w:rsidR="00386F43">
              <w:rPr>
                <w:webHidden/>
              </w:rPr>
              <w:t>VIII</w:t>
            </w:r>
            <w:r w:rsidR="00386F43">
              <w:rPr>
                <w:webHidden/>
              </w:rPr>
              <w:fldChar w:fldCharType="end"/>
            </w:r>
          </w:hyperlink>
        </w:p>
        <w:p w14:paraId="7D61CBAD"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582" w:history="1">
            <w:r w:rsidR="00386F43" w:rsidRPr="007E6760">
              <w:rPr>
                <w:rStyle w:val="a9"/>
                <w:rFonts w:hint="eastAsia"/>
              </w:rPr>
              <w:t>缩略语对照表</w:t>
            </w:r>
            <w:r w:rsidR="00386F43">
              <w:rPr>
                <w:webHidden/>
              </w:rPr>
              <w:tab/>
            </w:r>
            <w:r w:rsidR="00386F43">
              <w:rPr>
                <w:webHidden/>
              </w:rPr>
              <w:fldChar w:fldCharType="begin"/>
            </w:r>
            <w:r w:rsidR="00386F43">
              <w:rPr>
                <w:webHidden/>
              </w:rPr>
              <w:instrText xml:space="preserve"> PAGEREF _Toc35875582 \h </w:instrText>
            </w:r>
            <w:r w:rsidR="00386F43">
              <w:rPr>
                <w:webHidden/>
              </w:rPr>
            </w:r>
            <w:r w:rsidR="00386F43">
              <w:rPr>
                <w:webHidden/>
              </w:rPr>
              <w:fldChar w:fldCharType="separate"/>
            </w:r>
            <w:r w:rsidR="00386F43">
              <w:rPr>
                <w:webHidden/>
              </w:rPr>
              <w:t>X</w:t>
            </w:r>
            <w:r w:rsidR="00386F43">
              <w:rPr>
                <w:webHidden/>
              </w:rPr>
              <w:fldChar w:fldCharType="end"/>
            </w:r>
          </w:hyperlink>
        </w:p>
        <w:p w14:paraId="2BCFB5CB" w14:textId="77777777" w:rsidR="00386F43" w:rsidRDefault="00097BDA">
          <w:pPr>
            <w:pStyle w:val="12"/>
            <w:tabs>
              <w:tab w:val="left" w:pos="1050"/>
              <w:tab w:val="right" w:leader="dot" w:pos="8777"/>
            </w:tabs>
            <w:rPr>
              <w:rFonts w:asciiTheme="minorHAnsi" w:eastAsiaTheme="minorEastAsia" w:hAnsiTheme="minorHAnsi" w:cstheme="minorBidi"/>
              <w:sz w:val="21"/>
              <w:szCs w:val="22"/>
            </w:rPr>
          </w:pPr>
          <w:hyperlink w:anchor="_Toc35875583" w:history="1">
            <w:r w:rsidR="00386F43" w:rsidRPr="007E6760">
              <w:rPr>
                <w:rStyle w:val="a9"/>
                <w:rFonts w:hint="eastAsia"/>
              </w:rPr>
              <w:t>第一章</w:t>
            </w:r>
            <w:r w:rsidR="00386F43">
              <w:rPr>
                <w:rFonts w:asciiTheme="minorHAnsi" w:eastAsiaTheme="minorEastAsia" w:hAnsiTheme="minorHAnsi" w:cstheme="minorBidi"/>
                <w:sz w:val="21"/>
                <w:szCs w:val="22"/>
              </w:rPr>
              <w:tab/>
            </w:r>
            <w:r w:rsidR="00386F43" w:rsidRPr="007E6760">
              <w:rPr>
                <w:rStyle w:val="a9"/>
                <w:rFonts w:hint="eastAsia"/>
              </w:rPr>
              <w:t>绪论</w:t>
            </w:r>
            <w:r w:rsidR="00386F43">
              <w:rPr>
                <w:webHidden/>
              </w:rPr>
              <w:tab/>
            </w:r>
            <w:r w:rsidR="00386F43">
              <w:rPr>
                <w:webHidden/>
              </w:rPr>
              <w:fldChar w:fldCharType="begin"/>
            </w:r>
            <w:r w:rsidR="00386F43">
              <w:rPr>
                <w:webHidden/>
              </w:rPr>
              <w:instrText xml:space="preserve"> PAGEREF _Toc35875583 \h </w:instrText>
            </w:r>
            <w:r w:rsidR="00386F43">
              <w:rPr>
                <w:webHidden/>
              </w:rPr>
            </w:r>
            <w:r w:rsidR="00386F43">
              <w:rPr>
                <w:webHidden/>
              </w:rPr>
              <w:fldChar w:fldCharType="separate"/>
            </w:r>
            <w:r w:rsidR="00386F43">
              <w:rPr>
                <w:webHidden/>
              </w:rPr>
              <w:t>1</w:t>
            </w:r>
            <w:r w:rsidR="00386F43">
              <w:rPr>
                <w:webHidden/>
              </w:rPr>
              <w:fldChar w:fldCharType="end"/>
            </w:r>
          </w:hyperlink>
        </w:p>
        <w:p w14:paraId="5A7DEFA8"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84" w:history="1">
            <w:r w:rsidR="00386F43" w:rsidRPr="007E6760">
              <w:rPr>
                <w:rStyle w:val="a9"/>
                <w:rFonts w:eastAsia="黑体"/>
              </w:rPr>
              <w:t>1.1</w:t>
            </w:r>
            <w:r w:rsidR="00386F43">
              <w:rPr>
                <w:rFonts w:asciiTheme="minorHAnsi" w:eastAsiaTheme="minorEastAsia" w:hAnsiTheme="minorHAnsi" w:cstheme="minorBidi"/>
                <w:sz w:val="21"/>
                <w:szCs w:val="22"/>
              </w:rPr>
              <w:tab/>
            </w:r>
            <w:r w:rsidR="00386F43" w:rsidRPr="007E6760">
              <w:rPr>
                <w:rStyle w:val="a9"/>
                <w:rFonts w:hint="eastAsia"/>
              </w:rPr>
              <w:t>研究背景和意义</w:t>
            </w:r>
            <w:r w:rsidR="00386F43">
              <w:rPr>
                <w:webHidden/>
              </w:rPr>
              <w:tab/>
            </w:r>
            <w:r w:rsidR="00386F43">
              <w:rPr>
                <w:webHidden/>
              </w:rPr>
              <w:fldChar w:fldCharType="begin"/>
            </w:r>
            <w:r w:rsidR="00386F43">
              <w:rPr>
                <w:webHidden/>
              </w:rPr>
              <w:instrText xml:space="preserve"> PAGEREF _Toc35875584 \h </w:instrText>
            </w:r>
            <w:r w:rsidR="00386F43">
              <w:rPr>
                <w:webHidden/>
              </w:rPr>
            </w:r>
            <w:r w:rsidR="00386F43">
              <w:rPr>
                <w:webHidden/>
              </w:rPr>
              <w:fldChar w:fldCharType="separate"/>
            </w:r>
            <w:r w:rsidR="00386F43">
              <w:rPr>
                <w:webHidden/>
              </w:rPr>
              <w:t>1</w:t>
            </w:r>
            <w:r w:rsidR="00386F43">
              <w:rPr>
                <w:webHidden/>
              </w:rPr>
              <w:fldChar w:fldCharType="end"/>
            </w:r>
          </w:hyperlink>
        </w:p>
        <w:p w14:paraId="2C5FE1BD"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85" w:history="1">
            <w:r w:rsidR="00386F43" w:rsidRPr="007E6760">
              <w:rPr>
                <w:rStyle w:val="a9"/>
                <w:rFonts w:eastAsia="黑体"/>
              </w:rPr>
              <w:t>1.2</w:t>
            </w:r>
            <w:r w:rsidR="00386F43">
              <w:rPr>
                <w:rFonts w:asciiTheme="minorHAnsi" w:eastAsiaTheme="minorEastAsia" w:hAnsiTheme="minorHAnsi" w:cstheme="minorBidi"/>
                <w:sz w:val="21"/>
                <w:szCs w:val="22"/>
              </w:rPr>
              <w:tab/>
            </w:r>
            <w:r w:rsidR="00386F43" w:rsidRPr="007E6760">
              <w:rPr>
                <w:rStyle w:val="a9"/>
                <w:rFonts w:hint="eastAsia"/>
              </w:rPr>
              <w:t>研究现状</w:t>
            </w:r>
            <w:r w:rsidR="00386F43">
              <w:rPr>
                <w:webHidden/>
              </w:rPr>
              <w:tab/>
            </w:r>
            <w:r w:rsidR="00386F43">
              <w:rPr>
                <w:webHidden/>
              </w:rPr>
              <w:fldChar w:fldCharType="begin"/>
            </w:r>
            <w:r w:rsidR="00386F43">
              <w:rPr>
                <w:webHidden/>
              </w:rPr>
              <w:instrText xml:space="preserve"> PAGEREF _Toc35875585 \h </w:instrText>
            </w:r>
            <w:r w:rsidR="00386F43">
              <w:rPr>
                <w:webHidden/>
              </w:rPr>
            </w:r>
            <w:r w:rsidR="00386F43">
              <w:rPr>
                <w:webHidden/>
              </w:rPr>
              <w:fldChar w:fldCharType="separate"/>
            </w:r>
            <w:r w:rsidR="00386F43">
              <w:rPr>
                <w:webHidden/>
              </w:rPr>
              <w:t>3</w:t>
            </w:r>
            <w:r w:rsidR="00386F43">
              <w:rPr>
                <w:webHidden/>
              </w:rPr>
              <w:fldChar w:fldCharType="end"/>
            </w:r>
          </w:hyperlink>
        </w:p>
        <w:p w14:paraId="7563E41A"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586" w:history="1">
            <w:r w:rsidR="00386F43" w:rsidRPr="007E6760">
              <w:rPr>
                <w:rStyle w:val="a9"/>
              </w:rPr>
              <w:t>1.2.1</w:t>
            </w:r>
            <w:r w:rsidR="00386F43">
              <w:rPr>
                <w:rFonts w:asciiTheme="minorHAnsi" w:eastAsiaTheme="minorEastAsia" w:hAnsiTheme="minorHAnsi" w:cstheme="minorBidi"/>
                <w:sz w:val="21"/>
                <w:szCs w:val="22"/>
              </w:rPr>
              <w:tab/>
            </w:r>
            <w:r w:rsidR="00386F43" w:rsidRPr="007E6760">
              <w:rPr>
                <w:rStyle w:val="a9"/>
                <w:rFonts w:hint="eastAsia"/>
              </w:rPr>
              <w:t>极化码译码研究现状</w:t>
            </w:r>
            <w:r w:rsidR="00386F43">
              <w:rPr>
                <w:webHidden/>
              </w:rPr>
              <w:tab/>
            </w:r>
            <w:r w:rsidR="00386F43">
              <w:rPr>
                <w:webHidden/>
              </w:rPr>
              <w:fldChar w:fldCharType="begin"/>
            </w:r>
            <w:r w:rsidR="00386F43">
              <w:rPr>
                <w:webHidden/>
              </w:rPr>
              <w:instrText xml:space="preserve"> PAGEREF _Toc35875586 \h </w:instrText>
            </w:r>
            <w:r w:rsidR="00386F43">
              <w:rPr>
                <w:webHidden/>
              </w:rPr>
            </w:r>
            <w:r w:rsidR="00386F43">
              <w:rPr>
                <w:webHidden/>
              </w:rPr>
              <w:fldChar w:fldCharType="separate"/>
            </w:r>
            <w:r w:rsidR="00386F43">
              <w:rPr>
                <w:webHidden/>
              </w:rPr>
              <w:t>3</w:t>
            </w:r>
            <w:r w:rsidR="00386F43">
              <w:rPr>
                <w:webHidden/>
              </w:rPr>
              <w:fldChar w:fldCharType="end"/>
            </w:r>
          </w:hyperlink>
        </w:p>
        <w:p w14:paraId="1432AE7C"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587" w:history="1">
            <w:r w:rsidR="00386F43" w:rsidRPr="007E6760">
              <w:rPr>
                <w:rStyle w:val="a9"/>
              </w:rPr>
              <w:t>1.2.2</w:t>
            </w:r>
            <w:r w:rsidR="00386F43">
              <w:rPr>
                <w:rFonts w:asciiTheme="minorHAnsi" w:eastAsiaTheme="minorEastAsia" w:hAnsiTheme="minorHAnsi" w:cstheme="minorBidi"/>
                <w:sz w:val="21"/>
                <w:szCs w:val="22"/>
              </w:rPr>
              <w:tab/>
            </w:r>
            <w:r w:rsidR="00386F43" w:rsidRPr="007E6760">
              <w:rPr>
                <w:rStyle w:val="a9"/>
                <w:rFonts w:hint="eastAsia"/>
              </w:rPr>
              <w:t>基于深度神经网络的极化码译码研究现状</w:t>
            </w:r>
            <w:r w:rsidR="00386F43">
              <w:rPr>
                <w:webHidden/>
              </w:rPr>
              <w:tab/>
            </w:r>
            <w:r w:rsidR="00386F43">
              <w:rPr>
                <w:webHidden/>
              </w:rPr>
              <w:fldChar w:fldCharType="begin"/>
            </w:r>
            <w:r w:rsidR="00386F43">
              <w:rPr>
                <w:webHidden/>
              </w:rPr>
              <w:instrText xml:space="preserve"> PAGEREF _Toc35875587 \h </w:instrText>
            </w:r>
            <w:r w:rsidR="00386F43">
              <w:rPr>
                <w:webHidden/>
              </w:rPr>
            </w:r>
            <w:r w:rsidR="00386F43">
              <w:rPr>
                <w:webHidden/>
              </w:rPr>
              <w:fldChar w:fldCharType="separate"/>
            </w:r>
            <w:r w:rsidR="00386F43">
              <w:rPr>
                <w:webHidden/>
              </w:rPr>
              <w:t>3</w:t>
            </w:r>
            <w:r w:rsidR="00386F43">
              <w:rPr>
                <w:webHidden/>
              </w:rPr>
              <w:fldChar w:fldCharType="end"/>
            </w:r>
          </w:hyperlink>
        </w:p>
        <w:p w14:paraId="775C9A65"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88" w:history="1">
            <w:r w:rsidR="00386F43" w:rsidRPr="007E6760">
              <w:rPr>
                <w:rStyle w:val="a9"/>
                <w:rFonts w:eastAsia="黑体"/>
              </w:rPr>
              <w:t>1.3</w:t>
            </w:r>
            <w:r w:rsidR="00386F43">
              <w:rPr>
                <w:rFonts w:asciiTheme="minorHAnsi" w:eastAsiaTheme="minorEastAsia" w:hAnsiTheme="minorHAnsi" w:cstheme="minorBidi"/>
                <w:sz w:val="21"/>
                <w:szCs w:val="22"/>
              </w:rPr>
              <w:tab/>
            </w:r>
            <w:r w:rsidR="00386F43" w:rsidRPr="007E6760">
              <w:rPr>
                <w:rStyle w:val="a9"/>
                <w:rFonts w:hint="eastAsia"/>
              </w:rPr>
              <w:t>论文结构安排</w:t>
            </w:r>
            <w:r w:rsidR="00386F43">
              <w:rPr>
                <w:webHidden/>
              </w:rPr>
              <w:tab/>
            </w:r>
            <w:r w:rsidR="00386F43">
              <w:rPr>
                <w:webHidden/>
              </w:rPr>
              <w:fldChar w:fldCharType="begin"/>
            </w:r>
            <w:r w:rsidR="00386F43">
              <w:rPr>
                <w:webHidden/>
              </w:rPr>
              <w:instrText xml:space="preserve"> PAGEREF _Toc35875588 \h </w:instrText>
            </w:r>
            <w:r w:rsidR="00386F43">
              <w:rPr>
                <w:webHidden/>
              </w:rPr>
            </w:r>
            <w:r w:rsidR="00386F43">
              <w:rPr>
                <w:webHidden/>
              </w:rPr>
              <w:fldChar w:fldCharType="separate"/>
            </w:r>
            <w:r w:rsidR="00386F43">
              <w:rPr>
                <w:webHidden/>
              </w:rPr>
              <w:t>4</w:t>
            </w:r>
            <w:r w:rsidR="00386F43">
              <w:rPr>
                <w:webHidden/>
              </w:rPr>
              <w:fldChar w:fldCharType="end"/>
            </w:r>
          </w:hyperlink>
        </w:p>
        <w:p w14:paraId="369BFC3E" w14:textId="77777777" w:rsidR="00386F43" w:rsidRDefault="00097BDA">
          <w:pPr>
            <w:pStyle w:val="12"/>
            <w:tabs>
              <w:tab w:val="left" w:pos="1050"/>
              <w:tab w:val="right" w:leader="dot" w:pos="8777"/>
            </w:tabs>
            <w:rPr>
              <w:rFonts w:asciiTheme="minorHAnsi" w:eastAsiaTheme="minorEastAsia" w:hAnsiTheme="minorHAnsi" w:cstheme="minorBidi"/>
              <w:sz w:val="21"/>
              <w:szCs w:val="22"/>
            </w:rPr>
          </w:pPr>
          <w:hyperlink w:anchor="_Toc35875589" w:history="1">
            <w:r w:rsidR="00386F43" w:rsidRPr="007E6760">
              <w:rPr>
                <w:rStyle w:val="a9"/>
                <w:rFonts w:hint="eastAsia"/>
              </w:rPr>
              <w:t>第二章</w:t>
            </w:r>
            <w:r w:rsidR="00386F43">
              <w:rPr>
                <w:rFonts w:asciiTheme="minorHAnsi" w:eastAsiaTheme="minorEastAsia" w:hAnsiTheme="minorHAnsi" w:cstheme="minorBidi"/>
                <w:sz w:val="21"/>
                <w:szCs w:val="22"/>
              </w:rPr>
              <w:tab/>
            </w:r>
            <w:r w:rsidR="00386F43" w:rsidRPr="007E6760">
              <w:rPr>
                <w:rStyle w:val="a9"/>
                <w:rFonts w:hint="eastAsia"/>
              </w:rPr>
              <w:t>极化码的基本理论</w:t>
            </w:r>
            <w:r w:rsidR="00386F43">
              <w:rPr>
                <w:webHidden/>
              </w:rPr>
              <w:tab/>
            </w:r>
            <w:r w:rsidR="00386F43">
              <w:rPr>
                <w:webHidden/>
              </w:rPr>
              <w:fldChar w:fldCharType="begin"/>
            </w:r>
            <w:r w:rsidR="00386F43">
              <w:rPr>
                <w:webHidden/>
              </w:rPr>
              <w:instrText xml:space="preserve"> PAGEREF _Toc35875589 \h </w:instrText>
            </w:r>
            <w:r w:rsidR="00386F43">
              <w:rPr>
                <w:webHidden/>
              </w:rPr>
            </w:r>
            <w:r w:rsidR="00386F43">
              <w:rPr>
                <w:webHidden/>
              </w:rPr>
              <w:fldChar w:fldCharType="separate"/>
            </w:r>
            <w:r w:rsidR="00386F43">
              <w:rPr>
                <w:webHidden/>
              </w:rPr>
              <w:t>7</w:t>
            </w:r>
            <w:r w:rsidR="00386F43">
              <w:rPr>
                <w:webHidden/>
              </w:rPr>
              <w:fldChar w:fldCharType="end"/>
            </w:r>
          </w:hyperlink>
        </w:p>
        <w:p w14:paraId="1928B190"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90" w:history="1">
            <w:r w:rsidR="00386F43" w:rsidRPr="007E6760">
              <w:rPr>
                <w:rStyle w:val="a9"/>
                <w:rFonts w:eastAsia="黑体"/>
              </w:rPr>
              <w:t>2.1</w:t>
            </w:r>
            <w:r w:rsidR="00386F43">
              <w:rPr>
                <w:rFonts w:asciiTheme="minorHAnsi" w:eastAsiaTheme="minorEastAsia" w:hAnsiTheme="minorHAnsi" w:cstheme="minorBidi"/>
                <w:sz w:val="21"/>
                <w:szCs w:val="22"/>
              </w:rPr>
              <w:tab/>
            </w:r>
            <w:r w:rsidR="00386F43" w:rsidRPr="007E6760">
              <w:rPr>
                <w:rStyle w:val="a9"/>
                <w:rFonts w:hint="eastAsia"/>
              </w:rPr>
              <w:t>相关基础知识及定义</w:t>
            </w:r>
            <w:r w:rsidR="00386F43">
              <w:rPr>
                <w:webHidden/>
              </w:rPr>
              <w:tab/>
            </w:r>
            <w:r w:rsidR="00386F43">
              <w:rPr>
                <w:webHidden/>
              </w:rPr>
              <w:fldChar w:fldCharType="begin"/>
            </w:r>
            <w:r w:rsidR="00386F43">
              <w:rPr>
                <w:webHidden/>
              </w:rPr>
              <w:instrText xml:space="preserve"> PAGEREF _Toc35875590 \h </w:instrText>
            </w:r>
            <w:r w:rsidR="00386F43">
              <w:rPr>
                <w:webHidden/>
              </w:rPr>
            </w:r>
            <w:r w:rsidR="00386F43">
              <w:rPr>
                <w:webHidden/>
              </w:rPr>
              <w:fldChar w:fldCharType="separate"/>
            </w:r>
            <w:r w:rsidR="00386F43">
              <w:rPr>
                <w:webHidden/>
              </w:rPr>
              <w:t>7</w:t>
            </w:r>
            <w:r w:rsidR="00386F43">
              <w:rPr>
                <w:webHidden/>
              </w:rPr>
              <w:fldChar w:fldCharType="end"/>
            </w:r>
          </w:hyperlink>
        </w:p>
        <w:p w14:paraId="4930AF63"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91" w:history="1">
            <w:r w:rsidR="00386F43" w:rsidRPr="007E6760">
              <w:rPr>
                <w:rStyle w:val="a9"/>
                <w:rFonts w:eastAsia="黑体"/>
              </w:rPr>
              <w:t>2.2</w:t>
            </w:r>
            <w:r w:rsidR="00386F43">
              <w:rPr>
                <w:rFonts w:asciiTheme="minorHAnsi" w:eastAsiaTheme="minorEastAsia" w:hAnsiTheme="minorHAnsi" w:cstheme="minorBidi"/>
                <w:sz w:val="21"/>
                <w:szCs w:val="22"/>
              </w:rPr>
              <w:tab/>
            </w:r>
            <w:r w:rsidR="00386F43" w:rsidRPr="007E6760">
              <w:rPr>
                <w:rStyle w:val="a9"/>
                <w:rFonts w:hint="eastAsia"/>
              </w:rPr>
              <w:t>信道极化现象</w:t>
            </w:r>
            <w:r w:rsidR="00386F43">
              <w:rPr>
                <w:webHidden/>
              </w:rPr>
              <w:tab/>
            </w:r>
            <w:r w:rsidR="00386F43">
              <w:rPr>
                <w:webHidden/>
              </w:rPr>
              <w:fldChar w:fldCharType="begin"/>
            </w:r>
            <w:r w:rsidR="00386F43">
              <w:rPr>
                <w:webHidden/>
              </w:rPr>
              <w:instrText xml:space="preserve"> PAGEREF _Toc35875591 \h </w:instrText>
            </w:r>
            <w:r w:rsidR="00386F43">
              <w:rPr>
                <w:webHidden/>
              </w:rPr>
            </w:r>
            <w:r w:rsidR="00386F43">
              <w:rPr>
                <w:webHidden/>
              </w:rPr>
              <w:fldChar w:fldCharType="separate"/>
            </w:r>
            <w:r w:rsidR="00386F43">
              <w:rPr>
                <w:webHidden/>
              </w:rPr>
              <w:t>8</w:t>
            </w:r>
            <w:r w:rsidR="00386F43">
              <w:rPr>
                <w:webHidden/>
              </w:rPr>
              <w:fldChar w:fldCharType="end"/>
            </w:r>
          </w:hyperlink>
        </w:p>
        <w:p w14:paraId="6BC54D24"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592" w:history="1">
            <w:r w:rsidR="00386F43" w:rsidRPr="007E6760">
              <w:rPr>
                <w:rStyle w:val="a9"/>
              </w:rPr>
              <w:t>2.2.1</w:t>
            </w:r>
            <w:r w:rsidR="00386F43">
              <w:rPr>
                <w:rFonts w:asciiTheme="minorHAnsi" w:eastAsiaTheme="minorEastAsia" w:hAnsiTheme="minorHAnsi" w:cstheme="minorBidi"/>
                <w:sz w:val="21"/>
                <w:szCs w:val="22"/>
              </w:rPr>
              <w:tab/>
            </w:r>
            <w:r w:rsidR="00386F43" w:rsidRPr="007E6760">
              <w:rPr>
                <w:rStyle w:val="a9"/>
                <w:rFonts w:hint="eastAsia"/>
              </w:rPr>
              <w:t>信道组合</w:t>
            </w:r>
            <w:r w:rsidR="00386F43">
              <w:rPr>
                <w:webHidden/>
              </w:rPr>
              <w:tab/>
            </w:r>
            <w:r w:rsidR="00386F43">
              <w:rPr>
                <w:webHidden/>
              </w:rPr>
              <w:fldChar w:fldCharType="begin"/>
            </w:r>
            <w:r w:rsidR="00386F43">
              <w:rPr>
                <w:webHidden/>
              </w:rPr>
              <w:instrText xml:space="preserve"> PAGEREF _Toc35875592 \h </w:instrText>
            </w:r>
            <w:r w:rsidR="00386F43">
              <w:rPr>
                <w:webHidden/>
              </w:rPr>
            </w:r>
            <w:r w:rsidR="00386F43">
              <w:rPr>
                <w:webHidden/>
              </w:rPr>
              <w:fldChar w:fldCharType="separate"/>
            </w:r>
            <w:r w:rsidR="00386F43">
              <w:rPr>
                <w:webHidden/>
              </w:rPr>
              <w:t>8</w:t>
            </w:r>
            <w:r w:rsidR="00386F43">
              <w:rPr>
                <w:webHidden/>
              </w:rPr>
              <w:fldChar w:fldCharType="end"/>
            </w:r>
          </w:hyperlink>
        </w:p>
        <w:p w14:paraId="0B2D58AA"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593" w:history="1">
            <w:r w:rsidR="00386F43" w:rsidRPr="007E6760">
              <w:rPr>
                <w:rStyle w:val="a9"/>
              </w:rPr>
              <w:t>2.2.2</w:t>
            </w:r>
            <w:r w:rsidR="00386F43">
              <w:rPr>
                <w:rFonts w:asciiTheme="minorHAnsi" w:eastAsiaTheme="minorEastAsia" w:hAnsiTheme="minorHAnsi" w:cstheme="minorBidi"/>
                <w:sz w:val="21"/>
                <w:szCs w:val="22"/>
              </w:rPr>
              <w:tab/>
            </w:r>
            <w:r w:rsidR="00386F43" w:rsidRPr="007E6760">
              <w:rPr>
                <w:rStyle w:val="a9"/>
                <w:rFonts w:hint="eastAsia"/>
              </w:rPr>
              <w:t>信道分裂</w:t>
            </w:r>
            <w:r w:rsidR="00386F43">
              <w:rPr>
                <w:webHidden/>
              </w:rPr>
              <w:tab/>
            </w:r>
            <w:r w:rsidR="00386F43">
              <w:rPr>
                <w:webHidden/>
              </w:rPr>
              <w:fldChar w:fldCharType="begin"/>
            </w:r>
            <w:r w:rsidR="00386F43">
              <w:rPr>
                <w:webHidden/>
              </w:rPr>
              <w:instrText xml:space="preserve"> PAGEREF _Toc35875593 \h </w:instrText>
            </w:r>
            <w:r w:rsidR="00386F43">
              <w:rPr>
                <w:webHidden/>
              </w:rPr>
            </w:r>
            <w:r w:rsidR="00386F43">
              <w:rPr>
                <w:webHidden/>
              </w:rPr>
              <w:fldChar w:fldCharType="separate"/>
            </w:r>
            <w:r w:rsidR="00386F43">
              <w:rPr>
                <w:webHidden/>
              </w:rPr>
              <w:t>11</w:t>
            </w:r>
            <w:r w:rsidR="00386F43">
              <w:rPr>
                <w:webHidden/>
              </w:rPr>
              <w:fldChar w:fldCharType="end"/>
            </w:r>
          </w:hyperlink>
        </w:p>
        <w:p w14:paraId="65AF2B87"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594" w:history="1">
            <w:r w:rsidR="00386F43" w:rsidRPr="007E6760">
              <w:rPr>
                <w:rStyle w:val="a9"/>
              </w:rPr>
              <w:t>2.2.3</w:t>
            </w:r>
            <w:r w:rsidR="00386F43">
              <w:rPr>
                <w:rFonts w:asciiTheme="minorHAnsi" w:eastAsiaTheme="minorEastAsia" w:hAnsiTheme="minorHAnsi" w:cstheme="minorBidi"/>
                <w:sz w:val="21"/>
                <w:szCs w:val="22"/>
              </w:rPr>
              <w:tab/>
            </w:r>
            <w:r w:rsidR="00386F43" w:rsidRPr="007E6760">
              <w:rPr>
                <w:rStyle w:val="a9"/>
                <w:rFonts w:hint="eastAsia"/>
              </w:rPr>
              <w:t>信道极化现象</w:t>
            </w:r>
            <w:r w:rsidR="00386F43">
              <w:rPr>
                <w:webHidden/>
              </w:rPr>
              <w:tab/>
            </w:r>
            <w:r w:rsidR="00386F43">
              <w:rPr>
                <w:webHidden/>
              </w:rPr>
              <w:fldChar w:fldCharType="begin"/>
            </w:r>
            <w:r w:rsidR="00386F43">
              <w:rPr>
                <w:webHidden/>
              </w:rPr>
              <w:instrText xml:space="preserve"> PAGEREF _Toc35875594 \h </w:instrText>
            </w:r>
            <w:r w:rsidR="00386F43">
              <w:rPr>
                <w:webHidden/>
              </w:rPr>
            </w:r>
            <w:r w:rsidR="00386F43">
              <w:rPr>
                <w:webHidden/>
              </w:rPr>
              <w:fldChar w:fldCharType="separate"/>
            </w:r>
            <w:r w:rsidR="00386F43">
              <w:rPr>
                <w:webHidden/>
              </w:rPr>
              <w:t>12</w:t>
            </w:r>
            <w:r w:rsidR="00386F43">
              <w:rPr>
                <w:webHidden/>
              </w:rPr>
              <w:fldChar w:fldCharType="end"/>
            </w:r>
          </w:hyperlink>
        </w:p>
        <w:p w14:paraId="0C25B59C"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95" w:history="1">
            <w:r w:rsidR="00386F43" w:rsidRPr="007E6760">
              <w:rPr>
                <w:rStyle w:val="a9"/>
                <w:rFonts w:eastAsia="黑体"/>
              </w:rPr>
              <w:t>2.3</w:t>
            </w:r>
            <w:r w:rsidR="00386F43">
              <w:rPr>
                <w:rFonts w:asciiTheme="minorHAnsi" w:eastAsiaTheme="minorEastAsia" w:hAnsiTheme="minorHAnsi" w:cstheme="minorBidi"/>
                <w:sz w:val="21"/>
                <w:szCs w:val="22"/>
              </w:rPr>
              <w:tab/>
            </w:r>
            <w:r w:rsidR="00386F43" w:rsidRPr="007E6760">
              <w:rPr>
                <w:rStyle w:val="a9"/>
                <w:rFonts w:hint="eastAsia"/>
              </w:rPr>
              <w:t>极化码编码</w:t>
            </w:r>
            <w:r w:rsidR="00386F43">
              <w:rPr>
                <w:webHidden/>
              </w:rPr>
              <w:tab/>
            </w:r>
            <w:r w:rsidR="00386F43">
              <w:rPr>
                <w:webHidden/>
              </w:rPr>
              <w:fldChar w:fldCharType="begin"/>
            </w:r>
            <w:r w:rsidR="00386F43">
              <w:rPr>
                <w:webHidden/>
              </w:rPr>
              <w:instrText xml:space="preserve"> PAGEREF _Toc35875595 \h </w:instrText>
            </w:r>
            <w:r w:rsidR="00386F43">
              <w:rPr>
                <w:webHidden/>
              </w:rPr>
            </w:r>
            <w:r w:rsidR="00386F43">
              <w:rPr>
                <w:webHidden/>
              </w:rPr>
              <w:fldChar w:fldCharType="separate"/>
            </w:r>
            <w:r w:rsidR="00386F43">
              <w:rPr>
                <w:webHidden/>
              </w:rPr>
              <w:t>14</w:t>
            </w:r>
            <w:r w:rsidR="00386F43">
              <w:rPr>
                <w:webHidden/>
              </w:rPr>
              <w:fldChar w:fldCharType="end"/>
            </w:r>
          </w:hyperlink>
        </w:p>
        <w:p w14:paraId="1DB4D3CD"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96" w:history="1">
            <w:r w:rsidR="00386F43" w:rsidRPr="007E6760">
              <w:rPr>
                <w:rStyle w:val="a9"/>
                <w:rFonts w:eastAsia="黑体"/>
              </w:rPr>
              <w:t>2.4</w:t>
            </w:r>
            <w:r w:rsidR="00386F43">
              <w:rPr>
                <w:rFonts w:asciiTheme="minorHAnsi" w:eastAsiaTheme="minorEastAsia" w:hAnsiTheme="minorHAnsi" w:cstheme="minorBidi"/>
                <w:sz w:val="21"/>
                <w:szCs w:val="22"/>
              </w:rPr>
              <w:tab/>
            </w:r>
            <w:r w:rsidR="00386F43" w:rsidRPr="007E6760">
              <w:rPr>
                <w:rStyle w:val="a9"/>
                <w:rFonts w:hint="eastAsia"/>
              </w:rPr>
              <w:t>极化码置信度传播译码</w:t>
            </w:r>
            <w:r w:rsidR="00386F43">
              <w:rPr>
                <w:webHidden/>
              </w:rPr>
              <w:tab/>
            </w:r>
            <w:r w:rsidR="00386F43">
              <w:rPr>
                <w:webHidden/>
              </w:rPr>
              <w:fldChar w:fldCharType="begin"/>
            </w:r>
            <w:r w:rsidR="00386F43">
              <w:rPr>
                <w:webHidden/>
              </w:rPr>
              <w:instrText xml:space="preserve"> PAGEREF _Toc35875596 \h </w:instrText>
            </w:r>
            <w:r w:rsidR="00386F43">
              <w:rPr>
                <w:webHidden/>
              </w:rPr>
            </w:r>
            <w:r w:rsidR="00386F43">
              <w:rPr>
                <w:webHidden/>
              </w:rPr>
              <w:fldChar w:fldCharType="separate"/>
            </w:r>
            <w:r w:rsidR="00386F43">
              <w:rPr>
                <w:webHidden/>
              </w:rPr>
              <w:t>17</w:t>
            </w:r>
            <w:r w:rsidR="00386F43">
              <w:rPr>
                <w:webHidden/>
              </w:rPr>
              <w:fldChar w:fldCharType="end"/>
            </w:r>
          </w:hyperlink>
        </w:p>
        <w:p w14:paraId="3D2E26CE"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97" w:history="1">
            <w:r w:rsidR="00386F43" w:rsidRPr="007E6760">
              <w:rPr>
                <w:rStyle w:val="a9"/>
                <w:rFonts w:eastAsia="黑体"/>
              </w:rPr>
              <w:t>2.5</w:t>
            </w:r>
            <w:r w:rsidR="00386F43">
              <w:rPr>
                <w:rFonts w:asciiTheme="minorHAnsi" w:eastAsiaTheme="minorEastAsia" w:hAnsiTheme="minorHAnsi" w:cstheme="minorBidi"/>
                <w:sz w:val="21"/>
                <w:szCs w:val="22"/>
              </w:rPr>
              <w:tab/>
            </w:r>
            <w:r w:rsidR="00386F43" w:rsidRPr="007E6760">
              <w:rPr>
                <w:rStyle w:val="a9"/>
                <w:rFonts w:hint="eastAsia"/>
              </w:rPr>
              <w:t>本章小结</w:t>
            </w:r>
            <w:r w:rsidR="00386F43">
              <w:rPr>
                <w:webHidden/>
              </w:rPr>
              <w:tab/>
            </w:r>
            <w:r w:rsidR="00386F43">
              <w:rPr>
                <w:webHidden/>
              </w:rPr>
              <w:fldChar w:fldCharType="begin"/>
            </w:r>
            <w:r w:rsidR="00386F43">
              <w:rPr>
                <w:webHidden/>
              </w:rPr>
              <w:instrText xml:space="preserve"> PAGEREF _Toc35875597 \h </w:instrText>
            </w:r>
            <w:r w:rsidR="00386F43">
              <w:rPr>
                <w:webHidden/>
              </w:rPr>
            </w:r>
            <w:r w:rsidR="00386F43">
              <w:rPr>
                <w:webHidden/>
              </w:rPr>
              <w:fldChar w:fldCharType="separate"/>
            </w:r>
            <w:r w:rsidR="00386F43">
              <w:rPr>
                <w:webHidden/>
              </w:rPr>
              <w:t>22</w:t>
            </w:r>
            <w:r w:rsidR="00386F43">
              <w:rPr>
                <w:webHidden/>
              </w:rPr>
              <w:fldChar w:fldCharType="end"/>
            </w:r>
          </w:hyperlink>
        </w:p>
        <w:p w14:paraId="2E9383AE" w14:textId="77777777" w:rsidR="00386F43" w:rsidRDefault="00097BDA">
          <w:pPr>
            <w:pStyle w:val="12"/>
            <w:tabs>
              <w:tab w:val="left" w:pos="1050"/>
              <w:tab w:val="right" w:leader="dot" w:pos="8777"/>
            </w:tabs>
            <w:rPr>
              <w:rFonts w:asciiTheme="minorHAnsi" w:eastAsiaTheme="minorEastAsia" w:hAnsiTheme="minorHAnsi" w:cstheme="minorBidi"/>
              <w:sz w:val="21"/>
              <w:szCs w:val="22"/>
            </w:rPr>
          </w:pPr>
          <w:hyperlink w:anchor="_Toc35875598" w:history="1">
            <w:r w:rsidR="00386F43" w:rsidRPr="007E6760">
              <w:rPr>
                <w:rStyle w:val="a9"/>
                <w:rFonts w:hint="eastAsia"/>
              </w:rPr>
              <w:t>第三章</w:t>
            </w:r>
            <w:r w:rsidR="00386F43">
              <w:rPr>
                <w:rFonts w:asciiTheme="minorHAnsi" w:eastAsiaTheme="minorEastAsia" w:hAnsiTheme="minorHAnsi" w:cstheme="minorBidi"/>
                <w:sz w:val="21"/>
                <w:szCs w:val="22"/>
              </w:rPr>
              <w:tab/>
            </w:r>
            <w:r w:rsidR="00386F43" w:rsidRPr="007E6760">
              <w:rPr>
                <w:rStyle w:val="a9"/>
                <w:rFonts w:hint="eastAsia"/>
              </w:rPr>
              <w:t>神经网络的基本理论</w:t>
            </w:r>
            <w:r w:rsidR="00386F43">
              <w:rPr>
                <w:webHidden/>
              </w:rPr>
              <w:tab/>
            </w:r>
            <w:r w:rsidR="00386F43">
              <w:rPr>
                <w:webHidden/>
              </w:rPr>
              <w:fldChar w:fldCharType="begin"/>
            </w:r>
            <w:r w:rsidR="00386F43">
              <w:rPr>
                <w:webHidden/>
              </w:rPr>
              <w:instrText xml:space="preserve"> PAGEREF _Toc35875598 \h </w:instrText>
            </w:r>
            <w:r w:rsidR="00386F43">
              <w:rPr>
                <w:webHidden/>
              </w:rPr>
            </w:r>
            <w:r w:rsidR="00386F43">
              <w:rPr>
                <w:webHidden/>
              </w:rPr>
              <w:fldChar w:fldCharType="separate"/>
            </w:r>
            <w:r w:rsidR="00386F43">
              <w:rPr>
                <w:webHidden/>
              </w:rPr>
              <w:t>23</w:t>
            </w:r>
            <w:r w:rsidR="00386F43">
              <w:rPr>
                <w:webHidden/>
              </w:rPr>
              <w:fldChar w:fldCharType="end"/>
            </w:r>
          </w:hyperlink>
        </w:p>
        <w:p w14:paraId="6C2F71B1"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599" w:history="1">
            <w:r w:rsidR="00386F43" w:rsidRPr="007E6760">
              <w:rPr>
                <w:rStyle w:val="a9"/>
                <w:rFonts w:eastAsia="黑体"/>
              </w:rPr>
              <w:t>3.1</w:t>
            </w:r>
            <w:r w:rsidR="00386F43">
              <w:rPr>
                <w:rFonts w:asciiTheme="minorHAnsi" w:eastAsiaTheme="minorEastAsia" w:hAnsiTheme="minorHAnsi" w:cstheme="minorBidi"/>
                <w:sz w:val="21"/>
                <w:szCs w:val="22"/>
              </w:rPr>
              <w:tab/>
            </w:r>
            <w:r w:rsidR="00386F43" w:rsidRPr="007E6760">
              <w:rPr>
                <w:rStyle w:val="a9"/>
                <w:rFonts w:hint="eastAsia"/>
              </w:rPr>
              <w:t>人工神经网络</w:t>
            </w:r>
            <w:r w:rsidR="00386F43">
              <w:rPr>
                <w:webHidden/>
              </w:rPr>
              <w:tab/>
            </w:r>
            <w:r w:rsidR="00386F43">
              <w:rPr>
                <w:webHidden/>
              </w:rPr>
              <w:fldChar w:fldCharType="begin"/>
            </w:r>
            <w:r w:rsidR="00386F43">
              <w:rPr>
                <w:webHidden/>
              </w:rPr>
              <w:instrText xml:space="preserve"> PAGEREF _Toc35875599 \h </w:instrText>
            </w:r>
            <w:r w:rsidR="00386F43">
              <w:rPr>
                <w:webHidden/>
              </w:rPr>
            </w:r>
            <w:r w:rsidR="00386F43">
              <w:rPr>
                <w:webHidden/>
              </w:rPr>
              <w:fldChar w:fldCharType="separate"/>
            </w:r>
            <w:r w:rsidR="00386F43">
              <w:rPr>
                <w:webHidden/>
              </w:rPr>
              <w:t>23</w:t>
            </w:r>
            <w:r w:rsidR="00386F43">
              <w:rPr>
                <w:webHidden/>
              </w:rPr>
              <w:fldChar w:fldCharType="end"/>
            </w:r>
          </w:hyperlink>
        </w:p>
        <w:p w14:paraId="73297814"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00" w:history="1">
            <w:r w:rsidR="00386F43" w:rsidRPr="007E6760">
              <w:rPr>
                <w:rStyle w:val="a9"/>
              </w:rPr>
              <w:t>3.1.1</w:t>
            </w:r>
            <w:r w:rsidR="00386F43">
              <w:rPr>
                <w:rFonts w:asciiTheme="minorHAnsi" w:eastAsiaTheme="minorEastAsia" w:hAnsiTheme="minorHAnsi" w:cstheme="minorBidi"/>
                <w:sz w:val="21"/>
                <w:szCs w:val="22"/>
              </w:rPr>
              <w:tab/>
            </w:r>
            <w:r w:rsidR="00386F43" w:rsidRPr="007E6760">
              <w:rPr>
                <w:rStyle w:val="a9"/>
                <w:rFonts w:hint="eastAsia"/>
              </w:rPr>
              <w:t>神经元模型</w:t>
            </w:r>
            <w:r w:rsidR="00386F43">
              <w:rPr>
                <w:webHidden/>
              </w:rPr>
              <w:tab/>
            </w:r>
            <w:r w:rsidR="00386F43">
              <w:rPr>
                <w:webHidden/>
              </w:rPr>
              <w:fldChar w:fldCharType="begin"/>
            </w:r>
            <w:r w:rsidR="00386F43">
              <w:rPr>
                <w:webHidden/>
              </w:rPr>
              <w:instrText xml:space="preserve"> PAGEREF _Toc35875600 \h </w:instrText>
            </w:r>
            <w:r w:rsidR="00386F43">
              <w:rPr>
                <w:webHidden/>
              </w:rPr>
            </w:r>
            <w:r w:rsidR="00386F43">
              <w:rPr>
                <w:webHidden/>
              </w:rPr>
              <w:fldChar w:fldCharType="separate"/>
            </w:r>
            <w:r w:rsidR="00386F43">
              <w:rPr>
                <w:webHidden/>
              </w:rPr>
              <w:t>23</w:t>
            </w:r>
            <w:r w:rsidR="00386F43">
              <w:rPr>
                <w:webHidden/>
              </w:rPr>
              <w:fldChar w:fldCharType="end"/>
            </w:r>
          </w:hyperlink>
        </w:p>
        <w:p w14:paraId="18F07CF2"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01" w:history="1">
            <w:r w:rsidR="00386F43" w:rsidRPr="007E6760">
              <w:rPr>
                <w:rStyle w:val="a9"/>
              </w:rPr>
              <w:t>3.1.2</w:t>
            </w:r>
            <w:r w:rsidR="00386F43">
              <w:rPr>
                <w:rFonts w:asciiTheme="minorHAnsi" w:eastAsiaTheme="minorEastAsia" w:hAnsiTheme="minorHAnsi" w:cstheme="minorBidi"/>
                <w:sz w:val="21"/>
                <w:szCs w:val="22"/>
              </w:rPr>
              <w:tab/>
            </w:r>
            <w:r w:rsidR="00386F43" w:rsidRPr="007E6760">
              <w:rPr>
                <w:rStyle w:val="a9"/>
                <w:rFonts w:hint="eastAsia"/>
              </w:rPr>
              <w:t>激活函数</w:t>
            </w:r>
            <w:r w:rsidR="00386F43">
              <w:rPr>
                <w:webHidden/>
              </w:rPr>
              <w:tab/>
            </w:r>
            <w:r w:rsidR="00386F43">
              <w:rPr>
                <w:webHidden/>
              </w:rPr>
              <w:fldChar w:fldCharType="begin"/>
            </w:r>
            <w:r w:rsidR="00386F43">
              <w:rPr>
                <w:webHidden/>
              </w:rPr>
              <w:instrText xml:space="preserve"> PAGEREF _Toc35875601 \h </w:instrText>
            </w:r>
            <w:r w:rsidR="00386F43">
              <w:rPr>
                <w:webHidden/>
              </w:rPr>
            </w:r>
            <w:r w:rsidR="00386F43">
              <w:rPr>
                <w:webHidden/>
              </w:rPr>
              <w:fldChar w:fldCharType="separate"/>
            </w:r>
            <w:r w:rsidR="00386F43">
              <w:rPr>
                <w:webHidden/>
              </w:rPr>
              <w:t>24</w:t>
            </w:r>
            <w:r w:rsidR="00386F43">
              <w:rPr>
                <w:webHidden/>
              </w:rPr>
              <w:fldChar w:fldCharType="end"/>
            </w:r>
          </w:hyperlink>
        </w:p>
        <w:p w14:paraId="5CF6161F"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02" w:history="1">
            <w:r w:rsidR="00386F43" w:rsidRPr="007E6760">
              <w:rPr>
                <w:rStyle w:val="a9"/>
                <w:rFonts w:eastAsia="黑体"/>
              </w:rPr>
              <w:t>3.2</w:t>
            </w:r>
            <w:r w:rsidR="00386F43">
              <w:rPr>
                <w:rFonts w:asciiTheme="minorHAnsi" w:eastAsiaTheme="minorEastAsia" w:hAnsiTheme="minorHAnsi" w:cstheme="minorBidi"/>
                <w:sz w:val="21"/>
                <w:szCs w:val="22"/>
              </w:rPr>
              <w:tab/>
            </w:r>
            <w:r w:rsidR="00386F43" w:rsidRPr="007E6760">
              <w:rPr>
                <w:rStyle w:val="a9"/>
                <w:rFonts w:hint="eastAsia"/>
              </w:rPr>
              <w:t>神经网络基本原理</w:t>
            </w:r>
            <w:r w:rsidR="00386F43">
              <w:rPr>
                <w:webHidden/>
              </w:rPr>
              <w:tab/>
            </w:r>
            <w:r w:rsidR="00386F43">
              <w:rPr>
                <w:webHidden/>
              </w:rPr>
              <w:fldChar w:fldCharType="begin"/>
            </w:r>
            <w:r w:rsidR="00386F43">
              <w:rPr>
                <w:webHidden/>
              </w:rPr>
              <w:instrText xml:space="preserve"> PAGEREF _Toc35875602 \h </w:instrText>
            </w:r>
            <w:r w:rsidR="00386F43">
              <w:rPr>
                <w:webHidden/>
              </w:rPr>
            </w:r>
            <w:r w:rsidR="00386F43">
              <w:rPr>
                <w:webHidden/>
              </w:rPr>
              <w:fldChar w:fldCharType="separate"/>
            </w:r>
            <w:r w:rsidR="00386F43">
              <w:rPr>
                <w:webHidden/>
              </w:rPr>
              <w:t>27</w:t>
            </w:r>
            <w:r w:rsidR="00386F43">
              <w:rPr>
                <w:webHidden/>
              </w:rPr>
              <w:fldChar w:fldCharType="end"/>
            </w:r>
          </w:hyperlink>
        </w:p>
        <w:p w14:paraId="67BB84AB"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03" w:history="1">
            <w:r w:rsidR="00386F43" w:rsidRPr="007E6760">
              <w:rPr>
                <w:rStyle w:val="a9"/>
              </w:rPr>
              <w:t>3.2.1</w:t>
            </w:r>
            <w:r w:rsidR="00386F43">
              <w:rPr>
                <w:rFonts w:asciiTheme="minorHAnsi" w:eastAsiaTheme="minorEastAsia" w:hAnsiTheme="minorHAnsi" w:cstheme="minorBidi"/>
                <w:sz w:val="21"/>
                <w:szCs w:val="22"/>
              </w:rPr>
              <w:tab/>
            </w:r>
            <w:r w:rsidR="00386F43" w:rsidRPr="007E6760">
              <w:rPr>
                <w:rStyle w:val="a9"/>
                <w:rFonts w:hint="eastAsia"/>
              </w:rPr>
              <w:t>损失函数</w:t>
            </w:r>
            <w:r w:rsidR="00386F43">
              <w:rPr>
                <w:webHidden/>
              </w:rPr>
              <w:tab/>
            </w:r>
            <w:r w:rsidR="00386F43">
              <w:rPr>
                <w:webHidden/>
              </w:rPr>
              <w:fldChar w:fldCharType="begin"/>
            </w:r>
            <w:r w:rsidR="00386F43">
              <w:rPr>
                <w:webHidden/>
              </w:rPr>
              <w:instrText xml:space="preserve"> PAGEREF _Toc35875603 \h </w:instrText>
            </w:r>
            <w:r w:rsidR="00386F43">
              <w:rPr>
                <w:webHidden/>
              </w:rPr>
            </w:r>
            <w:r w:rsidR="00386F43">
              <w:rPr>
                <w:webHidden/>
              </w:rPr>
              <w:fldChar w:fldCharType="separate"/>
            </w:r>
            <w:r w:rsidR="00386F43">
              <w:rPr>
                <w:webHidden/>
              </w:rPr>
              <w:t>27</w:t>
            </w:r>
            <w:r w:rsidR="00386F43">
              <w:rPr>
                <w:webHidden/>
              </w:rPr>
              <w:fldChar w:fldCharType="end"/>
            </w:r>
          </w:hyperlink>
        </w:p>
        <w:p w14:paraId="1FDD730F"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04" w:history="1">
            <w:r w:rsidR="00386F43" w:rsidRPr="007E6760">
              <w:rPr>
                <w:rStyle w:val="a9"/>
              </w:rPr>
              <w:t>3.2.2</w:t>
            </w:r>
            <w:r w:rsidR="00386F43">
              <w:rPr>
                <w:rFonts w:asciiTheme="minorHAnsi" w:eastAsiaTheme="minorEastAsia" w:hAnsiTheme="minorHAnsi" w:cstheme="minorBidi"/>
                <w:sz w:val="21"/>
                <w:szCs w:val="22"/>
              </w:rPr>
              <w:tab/>
            </w:r>
            <w:r w:rsidR="00386F43" w:rsidRPr="007E6760">
              <w:rPr>
                <w:rStyle w:val="a9"/>
                <w:rFonts w:hint="eastAsia"/>
              </w:rPr>
              <w:t>误差反向传播</w:t>
            </w:r>
            <w:r w:rsidR="00386F43">
              <w:rPr>
                <w:webHidden/>
              </w:rPr>
              <w:tab/>
            </w:r>
            <w:r w:rsidR="00386F43">
              <w:rPr>
                <w:webHidden/>
              </w:rPr>
              <w:fldChar w:fldCharType="begin"/>
            </w:r>
            <w:r w:rsidR="00386F43">
              <w:rPr>
                <w:webHidden/>
              </w:rPr>
              <w:instrText xml:space="preserve"> PAGEREF _Toc35875604 \h </w:instrText>
            </w:r>
            <w:r w:rsidR="00386F43">
              <w:rPr>
                <w:webHidden/>
              </w:rPr>
            </w:r>
            <w:r w:rsidR="00386F43">
              <w:rPr>
                <w:webHidden/>
              </w:rPr>
              <w:fldChar w:fldCharType="separate"/>
            </w:r>
            <w:r w:rsidR="00386F43">
              <w:rPr>
                <w:webHidden/>
              </w:rPr>
              <w:t>27</w:t>
            </w:r>
            <w:r w:rsidR="00386F43">
              <w:rPr>
                <w:webHidden/>
              </w:rPr>
              <w:fldChar w:fldCharType="end"/>
            </w:r>
          </w:hyperlink>
        </w:p>
        <w:p w14:paraId="0D93BF40"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05" w:history="1">
            <w:r w:rsidR="00386F43" w:rsidRPr="007E6760">
              <w:rPr>
                <w:rStyle w:val="a9"/>
              </w:rPr>
              <w:t>3.2.3</w:t>
            </w:r>
            <w:r w:rsidR="00386F43">
              <w:rPr>
                <w:rFonts w:asciiTheme="minorHAnsi" w:eastAsiaTheme="minorEastAsia" w:hAnsiTheme="minorHAnsi" w:cstheme="minorBidi"/>
                <w:sz w:val="21"/>
                <w:szCs w:val="22"/>
              </w:rPr>
              <w:tab/>
            </w:r>
            <w:r w:rsidR="00386F43" w:rsidRPr="007E6760">
              <w:rPr>
                <w:rStyle w:val="a9"/>
                <w:rFonts w:hint="eastAsia"/>
              </w:rPr>
              <w:t>有监督学习和无监督学习</w:t>
            </w:r>
            <w:r w:rsidR="00386F43">
              <w:rPr>
                <w:webHidden/>
              </w:rPr>
              <w:tab/>
            </w:r>
            <w:r w:rsidR="00386F43">
              <w:rPr>
                <w:webHidden/>
              </w:rPr>
              <w:fldChar w:fldCharType="begin"/>
            </w:r>
            <w:r w:rsidR="00386F43">
              <w:rPr>
                <w:webHidden/>
              </w:rPr>
              <w:instrText xml:space="preserve"> PAGEREF _Toc35875605 \h </w:instrText>
            </w:r>
            <w:r w:rsidR="00386F43">
              <w:rPr>
                <w:webHidden/>
              </w:rPr>
            </w:r>
            <w:r w:rsidR="00386F43">
              <w:rPr>
                <w:webHidden/>
              </w:rPr>
              <w:fldChar w:fldCharType="separate"/>
            </w:r>
            <w:r w:rsidR="00386F43">
              <w:rPr>
                <w:webHidden/>
              </w:rPr>
              <w:t>30</w:t>
            </w:r>
            <w:r w:rsidR="00386F43">
              <w:rPr>
                <w:webHidden/>
              </w:rPr>
              <w:fldChar w:fldCharType="end"/>
            </w:r>
          </w:hyperlink>
        </w:p>
        <w:p w14:paraId="781CA196"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06" w:history="1">
            <w:r w:rsidR="00386F43" w:rsidRPr="007E6760">
              <w:rPr>
                <w:rStyle w:val="a9"/>
                <w:rFonts w:eastAsia="黑体"/>
              </w:rPr>
              <w:t>3.3</w:t>
            </w:r>
            <w:r w:rsidR="00386F43">
              <w:rPr>
                <w:rFonts w:asciiTheme="minorHAnsi" w:eastAsiaTheme="minorEastAsia" w:hAnsiTheme="minorHAnsi" w:cstheme="minorBidi"/>
                <w:sz w:val="21"/>
                <w:szCs w:val="22"/>
              </w:rPr>
              <w:tab/>
            </w:r>
            <w:r w:rsidR="00386F43" w:rsidRPr="007E6760">
              <w:rPr>
                <w:rStyle w:val="a9"/>
                <w:rFonts w:hint="eastAsia"/>
              </w:rPr>
              <w:t>基于深度学习的极化码译码研究现状归纳总结</w:t>
            </w:r>
            <w:r w:rsidR="00386F43">
              <w:rPr>
                <w:webHidden/>
              </w:rPr>
              <w:tab/>
            </w:r>
            <w:r w:rsidR="00386F43">
              <w:rPr>
                <w:webHidden/>
              </w:rPr>
              <w:fldChar w:fldCharType="begin"/>
            </w:r>
            <w:r w:rsidR="00386F43">
              <w:rPr>
                <w:webHidden/>
              </w:rPr>
              <w:instrText xml:space="preserve"> PAGEREF _Toc35875606 \h </w:instrText>
            </w:r>
            <w:r w:rsidR="00386F43">
              <w:rPr>
                <w:webHidden/>
              </w:rPr>
            </w:r>
            <w:r w:rsidR="00386F43">
              <w:rPr>
                <w:webHidden/>
              </w:rPr>
              <w:fldChar w:fldCharType="separate"/>
            </w:r>
            <w:r w:rsidR="00386F43">
              <w:rPr>
                <w:webHidden/>
              </w:rPr>
              <w:t>31</w:t>
            </w:r>
            <w:r w:rsidR="00386F43">
              <w:rPr>
                <w:webHidden/>
              </w:rPr>
              <w:fldChar w:fldCharType="end"/>
            </w:r>
          </w:hyperlink>
        </w:p>
        <w:p w14:paraId="7D6FDF31"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07" w:history="1">
            <w:r w:rsidR="00386F43" w:rsidRPr="007E6760">
              <w:rPr>
                <w:rStyle w:val="a9"/>
                <w:rFonts w:eastAsia="黑体"/>
              </w:rPr>
              <w:t>3.4</w:t>
            </w:r>
            <w:r w:rsidR="00386F43">
              <w:rPr>
                <w:rFonts w:asciiTheme="minorHAnsi" w:eastAsiaTheme="minorEastAsia" w:hAnsiTheme="minorHAnsi" w:cstheme="minorBidi"/>
                <w:sz w:val="21"/>
                <w:szCs w:val="22"/>
              </w:rPr>
              <w:tab/>
            </w:r>
            <w:r w:rsidR="00386F43" w:rsidRPr="007E6760">
              <w:rPr>
                <w:rStyle w:val="a9"/>
                <w:rFonts w:hint="eastAsia"/>
              </w:rPr>
              <w:t>本章小结</w:t>
            </w:r>
            <w:r w:rsidR="00386F43">
              <w:rPr>
                <w:webHidden/>
              </w:rPr>
              <w:tab/>
            </w:r>
            <w:r w:rsidR="00386F43">
              <w:rPr>
                <w:webHidden/>
              </w:rPr>
              <w:fldChar w:fldCharType="begin"/>
            </w:r>
            <w:r w:rsidR="00386F43">
              <w:rPr>
                <w:webHidden/>
              </w:rPr>
              <w:instrText xml:space="preserve"> PAGEREF _Toc35875607 \h </w:instrText>
            </w:r>
            <w:r w:rsidR="00386F43">
              <w:rPr>
                <w:webHidden/>
              </w:rPr>
            </w:r>
            <w:r w:rsidR="00386F43">
              <w:rPr>
                <w:webHidden/>
              </w:rPr>
              <w:fldChar w:fldCharType="separate"/>
            </w:r>
            <w:r w:rsidR="00386F43">
              <w:rPr>
                <w:webHidden/>
              </w:rPr>
              <w:t>34</w:t>
            </w:r>
            <w:r w:rsidR="00386F43">
              <w:rPr>
                <w:webHidden/>
              </w:rPr>
              <w:fldChar w:fldCharType="end"/>
            </w:r>
          </w:hyperlink>
        </w:p>
        <w:p w14:paraId="47D243A0" w14:textId="77777777" w:rsidR="00386F43" w:rsidRDefault="00097BDA">
          <w:pPr>
            <w:pStyle w:val="12"/>
            <w:tabs>
              <w:tab w:val="left" w:pos="1050"/>
              <w:tab w:val="right" w:leader="dot" w:pos="8777"/>
            </w:tabs>
            <w:rPr>
              <w:rFonts w:asciiTheme="minorHAnsi" w:eastAsiaTheme="minorEastAsia" w:hAnsiTheme="minorHAnsi" w:cstheme="minorBidi"/>
              <w:sz w:val="21"/>
              <w:szCs w:val="22"/>
            </w:rPr>
          </w:pPr>
          <w:hyperlink w:anchor="_Toc35875608" w:history="1">
            <w:r w:rsidR="00386F43" w:rsidRPr="007E6760">
              <w:rPr>
                <w:rStyle w:val="a9"/>
                <w:rFonts w:hint="eastAsia"/>
              </w:rPr>
              <w:t>第四章</w:t>
            </w:r>
            <w:r w:rsidR="00386F43">
              <w:rPr>
                <w:rFonts w:asciiTheme="minorHAnsi" w:eastAsiaTheme="minorEastAsia" w:hAnsiTheme="minorHAnsi" w:cstheme="minorBidi"/>
                <w:sz w:val="21"/>
                <w:szCs w:val="22"/>
              </w:rPr>
              <w:tab/>
            </w:r>
            <w:r w:rsidR="00386F43" w:rsidRPr="007E6760">
              <w:rPr>
                <w:rStyle w:val="a9"/>
                <w:rFonts w:hint="eastAsia"/>
              </w:rPr>
              <w:t>基于深度学习模型的极化码译码仿真研究</w:t>
            </w:r>
            <w:r w:rsidR="00386F43">
              <w:rPr>
                <w:webHidden/>
              </w:rPr>
              <w:tab/>
            </w:r>
            <w:r w:rsidR="00386F43">
              <w:rPr>
                <w:webHidden/>
              </w:rPr>
              <w:fldChar w:fldCharType="begin"/>
            </w:r>
            <w:r w:rsidR="00386F43">
              <w:rPr>
                <w:webHidden/>
              </w:rPr>
              <w:instrText xml:space="preserve"> PAGEREF _Toc35875608 \h </w:instrText>
            </w:r>
            <w:r w:rsidR="00386F43">
              <w:rPr>
                <w:webHidden/>
              </w:rPr>
            </w:r>
            <w:r w:rsidR="00386F43">
              <w:rPr>
                <w:webHidden/>
              </w:rPr>
              <w:fldChar w:fldCharType="separate"/>
            </w:r>
            <w:r w:rsidR="00386F43">
              <w:rPr>
                <w:webHidden/>
              </w:rPr>
              <w:t>35</w:t>
            </w:r>
            <w:r w:rsidR="00386F43">
              <w:rPr>
                <w:webHidden/>
              </w:rPr>
              <w:fldChar w:fldCharType="end"/>
            </w:r>
          </w:hyperlink>
        </w:p>
        <w:p w14:paraId="68792F75"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09" w:history="1">
            <w:r w:rsidR="00386F43" w:rsidRPr="007E6760">
              <w:rPr>
                <w:rStyle w:val="a9"/>
                <w:rFonts w:eastAsia="黑体"/>
              </w:rPr>
              <w:t>4.1</w:t>
            </w:r>
            <w:r w:rsidR="00386F43">
              <w:rPr>
                <w:rFonts w:asciiTheme="minorHAnsi" w:eastAsiaTheme="minorEastAsia" w:hAnsiTheme="minorHAnsi" w:cstheme="minorBidi"/>
                <w:sz w:val="21"/>
                <w:szCs w:val="22"/>
              </w:rPr>
              <w:tab/>
            </w:r>
            <w:r w:rsidR="00386F43" w:rsidRPr="007E6760">
              <w:rPr>
                <w:rStyle w:val="a9"/>
                <w:rFonts w:hint="eastAsia"/>
              </w:rPr>
              <w:t>深度学习模型译码仿真实验设计</w:t>
            </w:r>
            <w:r w:rsidR="00386F43">
              <w:rPr>
                <w:webHidden/>
              </w:rPr>
              <w:tab/>
            </w:r>
            <w:r w:rsidR="00386F43">
              <w:rPr>
                <w:webHidden/>
              </w:rPr>
              <w:fldChar w:fldCharType="begin"/>
            </w:r>
            <w:r w:rsidR="00386F43">
              <w:rPr>
                <w:webHidden/>
              </w:rPr>
              <w:instrText xml:space="preserve"> PAGEREF _Toc35875609 \h </w:instrText>
            </w:r>
            <w:r w:rsidR="00386F43">
              <w:rPr>
                <w:webHidden/>
              </w:rPr>
            </w:r>
            <w:r w:rsidR="00386F43">
              <w:rPr>
                <w:webHidden/>
              </w:rPr>
              <w:fldChar w:fldCharType="separate"/>
            </w:r>
            <w:r w:rsidR="00386F43">
              <w:rPr>
                <w:webHidden/>
              </w:rPr>
              <w:t>35</w:t>
            </w:r>
            <w:r w:rsidR="00386F43">
              <w:rPr>
                <w:webHidden/>
              </w:rPr>
              <w:fldChar w:fldCharType="end"/>
            </w:r>
          </w:hyperlink>
        </w:p>
        <w:p w14:paraId="0C1E8FA5"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0" w:history="1">
            <w:r w:rsidR="00386F43" w:rsidRPr="007E6760">
              <w:rPr>
                <w:rStyle w:val="a9"/>
              </w:rPr>
              <w:t>4.1.1</w:t>
            </w:r>
            <w:r w:rsidR="00386F43">
              <w:rPr>
                <w:rFonts w:asciiTheme="minorHAnsi" w:eastAsiaTheme="minorEastAsia" w:hAnsiTheme="minorHAnsi" w:cstheme="minorBidi"/>
                <w:sz w:val="21"/>
                <w:szCs w:val="22"/>
              </w:rPr>
              <w:tab/>
            </w:r>
            <w:r w:rsidR="00386F43" w:rsidRPr="007E6760">
              <w:rPr>
                <w:rStyle w:val="a9"/>
                <w:rFonts w:hint="eastAsia"/>
              </w:rPr>
              <w:t>深度学习模型译码仿真实验</w:t>
            </w:r>
            <w:r w:rsidR="00386F43">
              <w:rPr>
                <w:webHidden/>
              </w:rPr>
              <w:tab/>
            </w:r>
            <w:r w:rsidR="00386F43">
              <w:rPr>
                <w:webHidden/>
              </w:rPr>
              <w:fldChar w:fldCharType="begin"/>
            </w:r>
            <w:r w:rsidR="00386F43">
              <w:rPr>
                <w:webHidden/>
              </w:rPr>
              <w:instrText xml:space="preserve"> PAGEREF _Toc35875610 \h </w:instrText>
            </w:r>
            <w:r w:rsidR="00386F43">
              <w:rPr>
                <w:webHidden/>
              </w:rPr>
            </w:r>
            <w:r w:rsidR="00386F43">
              <w:rPr>
                <w:webHidden/>
              </w:rPr>
              <w:fldChar w:fldCharType="separate"/>
            </w:r>
            <w:r w:rsidR="00386F43">
              <w:rPr>
                <w:webHidden/>
              </w:rPr>
              <w:t>35</w:t>
            </w:r>
            <w:r w:rsidR="00386F43">
              <w:rPr>
                <w:webHidden/>
              </w:rPr>
              <w:fldChar w:fldCharType="end"/>
            </w:r>
          </w:hyperlink>
        </w:p>
        <w:p w14:paraId="0B797540"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1" w:history="1">
            <w:r w:rsidR="00386F43" w:rsidRPr="007E6760">
              <w:rPr>
                <w:rStyle w:val="a9"/>
              </w:rPr>
              <w:t>4.1.2</w:t>
            </w:r>
            <w:r w:rsidR="00386F43">
              <w:rPr>
                <w:rFonts w:asciiTheme="minorHAnsi" w:eastAsiaTheme="minorEastAsia" w:hAnsiTheme="minorHAnsi" w:cstheme="minorBidi"/>
                <w:sz w:val="21"/>
                <w:szCs w:val="22"/>
              </w:rPr>
              <w:tab/>
            </w:r>
            <w:r w:rsidR="00386F43" w:rsidRPr="007E6760">
              <w:rPr>
                <w:rStyle w:val="a9"/>
                <w:rFonts w:hint="eastAsia"/>
              </w:rPr>
              <w:t>几种性能指标介绍</w:t>
            </w:r>
            <w:r w:rsidR="00386F43">
              <w:rPr>
                <w:webHidden/>
              </w:rPr>
              <w:tab/>
            </w:r>
            <w:r w:rsidR="00386F43">
              <w:rPr>
                <w:webHidden/>
              </w:rPr>
              <w:fldChar w:fldCharType="begin"/>
            </w:r>
            <w:r w:rsidR="00386F43">
              <w:rPr>
                <w:webHidden/>
              </w:rPr>
              <w:instrText xml:space="preserve"> PAGEREF _Toc35875611 \h </w:instrText>
            </w:r>
            <w:r w:rsidR="00386F43">
              <w:rPr>
                <w:webHidden/>
              </w:rPr>
            </w:r>
            <w:r w:rsidR="00386F43">
              <w:rPr>
                <w:webHidden/>
              </w:rPr>
              <w:fldChar w:fldCharType="separate"/>
            </w:r>
            <w:r w:rsidR="00386F43">
              <w:rPr>
                <w:webHidden/>
              </w:rPr>
              <w:t>36</w:t>
            </w:r>
            <w:r w:rsidR="00386F43">
              <w:rPr>
                <w:webHidden/>
              </w:rPr>
              <w:fldChar w:fldCharType="end"/>
            </w:r>
          </w:hyperlink>
        </w:p>
        <w:p w14:paraId="4D93D697"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2" w:history="1">
            <w:r w:rsidR="00386F43" w:rsidRPr="007E6760">
              <w:rPr>
                <w:rStyle w:val="a9"/>
              </w:rPr>
              <w:t>4.1.3</w:t>
            </w:r>
            <w:r w:rsidR="00386F43">
              <w:rPr>
                <w:rFonts w:asciiTheme="minorHAnsi" w:eastAsiaTheme="minorEastAsia" w:hAnsiTheme="minorHAnsi" w:cstheme="minorBidi"/>
                <w:sz w:val="21"/>
                <w:szCs w:val="22"/>
              </w:rPr>
              <w:tab/>
            </w:r>
            <w:r w:rsidR="00386F43" w:rsidRPr="007E6760">
              <w:rPr>
                <w:rStyle w:val="a9"/>
                <w:rFonts w:hint="eastAsia"/>
              </w:rPr>
              <w:t>实验环境与设置</w:t>
            </w:r>
            <w:r w:rsidR="00386F43">
              <w:rPr>
                <w:webHidden/>
              </w:rPr>
              <w:tab/>
            </w:r>
            <w:r w:rsidR="00386F43">
              <w:rPr>
                <w:webHidden/>
              </w:rPr>
              <w:fldChar w:fldCharType="begin"/>
            </w:r>
            <w:r w:rsidR="00386F43">
              <w:rPr>
                <w:webHidden/>
              </w:rPr>
              <w:instrText xml:space="preserve"> PAGEREF _Toc35875612 \h </w:instrText>
            </w:r>
            <w:r w:rsidR="00386F43">
              <w:rPr>
                <w:webHidden/>
              </w:rPr>
            </w:r>
            <w:r w:rsidR="00386F43">
              <w:rPr>
                <w:webHidden/>
              </w:rPr>
              <w:fldChar w:fldCharType="separate"/>
            </w:r>
            <w:r w:rsidR="00386F43">
              <w:rPr>
                <w:webHidden/>
              </w:rPr>
              <w:t>37</w:t>
            </w:r>
            <w:r w:rsidR="00386F43">
              <w:rPr>
                <w:webHidden/>
              </w:rPr>
              <w:fldChar w:fldCharType="end"/>
            </w:r>
          </w:hyperlink>
        </w:p>
        <w:p w14:paraId="3B9C3D7E"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13" w:history="1">
            <w:r w:rsidR="00386F43" w:rsidRPr="007E6760">
              <w:rPr>
                <w:rStyle w:val="a9"/>
                <w:rFonts w:eastAsia="黑体"/>
              </w:rPr>
              <w:t>4.2</w:t>
            </w:r>
            <w:r w:rsidR="00386F43">
              <w:rPr>
                <w:rFonts w:asciiTheme="minorHAnsi" w:eastAsiaTheme="minorEastAsia" w:hAnsiTheme="minorHAnsi" w:cstheme="minorBidi"/>
                <w:sz w:val="21"/>
                <w:szCs w:val="22"/>
              </w:rPr>
              <w:tab/>
            </w:r>
            <w:r w:rsidR="00386F43" w:rsidRPr="007E6760">
              <w:rPr>
                <w:rStyle w:val="a9"/>
                <w:rFonts w:hint="eastAsia"/>
              </w:rPr>
              <w:t>基于多层感知机网络的极化码译码</w:t>
            </w:r>
            <w:r w:rsidR="00386F43">
              <w:rPr>
                <w:webHidden/>
              </w:rPr>
              <w:tab/>
            </w:r>
            <w:r w:rsidR="00386F43">
              <w:rPr>
                <w:webHidden/>
              </w:rPr>
              <w:fldChar w:fldCharType="begin"/>
            </w:r>
            <w:r w:rsidR="00386F43">
              <w:rPr>
                <w:webHidden/>
              </w:rPr>
              <w:instrText xml:space="preserve"> PAGEREF _Toc35875613 \h </w:instrText>
            </w:r>
            <w:r w:rsidR="00386F43">
              <w:rPr>
                <w:webHidden/>
              </w:rPr>
            </w:r>
            <w:r w:rsidR="00386F43">
              <w:rPr>
                <w:webHidden/>
              </w:rPr>
              <w:fldChar w:fldCharType="separate"/>
            </w:r>
            <w:r w:rsidR="00386F43">
              <w:rPr>
                <w:webHidden/>
              </w:rPr>
              <w:t>38</w:t>
            </w:r>
            <w:r w:rsidR="00386F43">
              <w:rPr>
                <w:webHidden/>
              </w:rPr>
              <w:fldChar w:fldCharType="end"/>
            </w:r>
          </w:hyperlink>
        </w:p>
        <w:p w14:paraId="73EFCE0E"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4" w:history="1">
            <w:r w:rsidR="00386F43" w:rsidRPr="007E6760">
              <w:rPr>
                <w:rStyle w:val="a9"/>
              </w:rPr>
              <w:t>4.2.1</w:t>
            </w:r>
            <w:r w:rsidR="00386F43">
              <w:rPr>
                <w:rFonts w:asciiTheme="minorHAnsi" w:eastAsiaTheme="minorEastAsia" w:hAnsiTheme="minorHAnsi" w:cstheme="minorBidi"/>
                <w:sz w:val="21"/>
                <w:szCs w:val="22"/>
              </w:rPr>
              <w:tab/>
            </w:r>
            <w:r w:rsidR="00386F43" w:rsidRPr="007E6760">
              <w:rPr>
                <w:rStyle w:val="a9"/>
                <w:rFonts w:hint="eastAsia"/>
              </w:rPr>
              <w:t>多层感知机网络模型</w:t>
            </w:r>
            <w:r w:rsidR="00386F43">
              <w:rPr>
                <w:webHidden/>
              </w:rPr>
              <w:tab/>
            </w:r>
            <w:r w:rsidR="00386F43">
              <w:rPr>
                <w:webHidden/>
              </w:rPr>
              <w:fldChar w:fldCharType="begin"/>
            </w:r>
            <w:r w:rsidR="00386F43">
              <w:rPr>
                <w:webHidden/>
              </w:rPr>
              <w:instrText xml:space="preserve"> PAGEREF _Toc35875614 \h </w:instrText>
            </w:r>
            <w:r w:rsidR="00386F43">
              <w:rPr>
                <w:webHidden/>
              </w:rPr>
            </w:r>
            <w:r w:rsidR="00386F43">
              <w:rPr>
                <w:webHidden/>
              </w:rPr>
              <w:fldChar w:fldCharType="separate"/>
            </w:r>
            <w:r w:rsidR="00386F43">
              <w:rPr>
                <w:webHidden/>
              </w:rPr>
              <w:t>38</w:t>
            </w:r>
            <w:r w:rsidR="00386F43">
              <w:rPr>
                <w:webHidden/>
              </w:rPr>
              <w:fldChar w:fldCharType="end"/>
            </w:r>
          </w:hyperlink>
        </w:p>
        <w:p w14:paraId="51C0F3A2"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5" w:history="1">
            <w:r w:rsidR="00386F43" w:rsidRPr="007E6760">
              <w:rPr>
                <w:rStyle w:val="a9"/>
              </w:rPr>
              <w:t>4.2.2</w:t>
            </w:r>
            <w:r w:rsidR="00386F43">
              <w:rPr>
                <w:rFonts w:asciiTheme="minorHAnsi" w:eastAsiaTheme="minorEastAsia" w:hAnsiTheme="minorHAnsi" w:cstheme="minorBidi"/>
                <w:sz w:val="21"/>
                <w:szCs w:val="22"/>
              </w:rPr>
              <w:tab/>
            </w:r>
            <w:r w:rsidR="00386F43" w:rsidRPr="007E6760">
              <w:rPr>
                <w:rStyle w:val="a9"/>
                <w:rFonts w:hint="eastAsia"/>
              </w:rPr>
              <w:t>基于</w:t>
            </w:r>
            <w:r w:rsidR="00386F43" w:rsidRPr="007E6760">
              <w:rPr>
                <w:rStyle w:val="a9"/>
              </w:rPr>
              <w:t>MLP</w:t>
            </w:r>
            <w:r w:rsidR="00386F43" w:rsidRPr="007E6760">
              <w:rPr>
                <w:rStyle w:val="a9"/>
                <w:rFonts w:hint="eastAsia"/>
              </w:rPr>
              <w:t>网络的极化码译码仿真与性能分析</w:t>
            </w:r>
            <w:r w:rsidR="00386F43">
              <w:rPr>
                <w:webHidden/>
              </w:rPr>
              <w:tab/>
            </w:r>
            <w:r w:rsidR="00386F43">
              <w:rPr>
                <w:webHidden/>
              </w:rPr>
              <w:fldChar w:fldCharType="begin"/>
            </w:r>
            <w:r w:rsidR="00386F43">
              <w:rPr>
                <w:webHidden/>
              </w:rPr>
              <w:instrText xml:space="preserve"> PAGEREF _Toc35875615 \h </w:instrText>
            </w:r>
            <w:r w:rsidR="00386F43">
              <w:rPr>
                <w:webHidden/>
              </w:rPr>
            </w:r>
            <w:r w:rsidR="00386F43">
              <w:rPr>
                <w:webHidden/>
              </w:rPr>
              <w:fldChar w:fldCharType="separate"/>
            </w:r>
            <w:r w:rsidR="00386F43">
              <w:rPr>
                <w:webHidden/>
              </w:rPr>
              <w:t>38</w:t>
            </w:r>
            <w:r w:rsidR="00386F43">
              <w:rPr>
                <w:webHidden/>
              </w:rPr>
              <w:fldChar w:fldCharType="end"/>
            </w:r>
          </w:hyperlink>
        </w:p>
        <w:p w14:paraId="724F7420"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16" w:history="1">
            <w:r w:rsidR="00386F43" w:rsidRPr="007E6760">
              <w:rPr>
                <w:rStyle w:val="a9"/>
                <w:rFonts w:eastAsia="黑体"/>
              </w:rPr>
              <w:t>4.3</w:t>
            </w:r>
            <w:r w:rsidR="00386F43">
              <w:rPr>
                <w:rFonts w:asciiTheme="minorHAnsi" w:eastAsiaTheme="minorEastAsia" w:hAnsiTheme="minorHAnsi" w:cstheme="minorBidi"/>
                <w:sz w:val="21"/>
                <w:szCs w:val="22"/>
              </w:rPr>
              <w:tab/>
            </w:r>
            <w:r w:rsidR="00386F43" w:rsidRPr="007E6760">
              <w:rPr>
                <w:rStyle w:val="a9"/>
                <w:rFonts w:hint="eastAsia"/>
              </w:rPr>
              <w:t>基于卷积神经网络的极化码译码</w:t>
            </w:r>
            <w:r w:rsidR="00386F43">
              <w:rPr>
                <w:webHidden/>
              </w:rPr>
              <w:tab/>
            </w:r>
            <w:r w:rsidR="00386F43">
              <w:rPr>
                <w:webHidden/>
              </w:rPr>
              <w:fldChar w:fldCharType="begin"/>
            </w:r>
            <w:r w:rsidR="00386F43">
              <w:rPr>
                <w:webHidden/>
              </w:rPr>
              <w:instrText xml:space="preserve"> PAGEREF _Toc35875616 \h </w:instrText>
            </w:r>
            <w:r w:rsidR="00386F43">
              <w:rPr>
                <w:webHidden/>
              </w:rPr>
            </w:r>
            <w:r w:rsidR="00386F43">
              <w:rPr>
                <w:webHidden/>
              </w:rPr>
              <w:fldChar w:fldCharType="separate"/>
            </w:r>
            <w:r w:rsidR="00386F43">
              <w:rPr>
                <w:webHidden/>
              </w:rPr>
              <w:t>42</w:t>
            </w:r>
            <w:r w:rsidR="00386F43">
              <w:rPr>
                <w:webHidden/>
              </w:rPr>
              <w:fldChar w:fldCharType="end"/>
            </w:r>
          </w:hyperlink>
        </w:p>
        <w:p w14:paraId="6D26ED81"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7" w:history="1">
            <w:r w:rsidR="00386F43" w:rsidRPr="007E6760">
              <w:rPr>
                <w:rStyle w:val="a9"/>
              </w:rPr>
              <w:t>4.3.1</w:t>
            </w:r>
            <w:r w:rsidR="00386F43">
              <w:rPr>
                <w:rFonts w:asciiTheme="minorHAnsi" w:eastAsiaTheme="minorEastAsia" w:hAnsiTheme="minorHAnsi" w:cstheme="minorBidi"/>
                <w:sz w:val="21"/>
                <w:szCs w:val="22"/>
              </w:rPr>
              <w:tab/>
            </w:r>
            <w:r w:rsidR="00386F43" w:rsidRPr="007E6760">
              <w:rPr>
                <w:rStyle w:val="a9"/>
                <w:rFonts w:hint="eastAsia"/>
              </w:rPr>
              <w:t>卷积神经网络模型</w:t>
            </w:r>
            <w:r w:rsidR="00386F43">
              <w:rPr>
                <w:webHidden/>
              </w:rPr>
              <w:tab/>
            </w:r>
            <w:r w:rsidR="00386F43">
              <w:rPr>
                <w:webHidden/>
              </w:rPr>
              <w:fldChar w:fldCharType="begin"/>
            </w:r>
            <w:r w:rsidR="00386F43">
              <w:rPr>
                <w:webHidden/>
              </w:rPr>
              <w:instrText xml:space="preserve"> PAGEREF _Toc35875617 \h </w:instrText>
            </w:r>
            <w:r w:rsidR="00386F43">
              <w:rPr>
                <w:webHidden/>
              </w:rPr>
            </w:r>
            <w:r w:rsidR="00386F43">
              <w:rPr>
                <w:webHidden/>
              </w:rPr>
              <w:fldChar w:fldCharType="separate"/>
            </w:r>
            <w:r w:rsidR="00386F43">
              <w:rPr>
                <w:webHidden/>
              </w:rPr>
              <w:t>42</w:t>
            </w:r>
            <w:r w:rsidR="00386F43">
              <w:rPr>
                <w:webHidden/>
              </w:rPr>
              <w:fldChar w:fldCharType="end"/>
            </w:r>
          </w:hyperlink>
        </w:p>
        <w:p w14:paraId="09724DB3"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18" w:history="1">
            <w:r w:rsidR="00386F43" w:rsidRPr="007E6760">
              <w:rPr>
                <w:rStyle w:val="a9"/>
              </w:rPr>
              <w:t>4.3.1</w:t>
            </w:r>
            <w:r w:rsidR="00386F43">
              <w:rPr>
                <w:rFonts w:asciiTheme="minorHAnsi" w:eastAsiaTheme="minorEastAsia" w:hAnsiTheme="minorHAnsi" w:cstheme="minorBidi"/>
                <w:sz w:val="21"/>
                <w:szCs w:val="22"/>
              </w:rPr>
              <w:tab/>
            </w:r>
            <w:r w:rsidR="00386F43" w:rsidRPr="007E6760">
              <w:rPr>
                <w:rStyle w:val="a9"/>
                <w:rFonts w:hint="eastAsia"/>
              </w:rPr>
              <w:t>基于卷积神经网络的极化码译码仿真与性能分析</w:t>
            </w:r>
            <w:r w:rsidR="00386F43">
              <w:rPr>
                <w:webHidden/>
              </w:rPr>
              <w:tab/>
            </w:r>
            <w:r w:rsidR="00386F43">
              <w:rPr>
                <w:webHidden/>
              </w:rPr>
              <w:fldChar w:fldCharType="begin"/>
            </w:r>
            <w:r w:rsidR="00386F43">
              <w:rPr>
                <w:webHidden/>
              </w:rPr>
              <w:instrText xml:space="preserve"> PAGEREF _Toc35875618 \h </w:instrText>
            </w:r>
            <w:r w:rsidR="00386F43">
              <w:rPr>
                <w:webHidden/>
              </w:rPr>
            </w:r>
            <w:r w:rsidR="00386F43">
              <w:rPr>
                <w:webHidden/>
              </w:rPr>
              <w:fldChar w:fldCharType="separate"/>
            </w:r>
            <w:r w:rsidR="00386F43">
              <w:rPr>
                <w:webHidden/>
              </w:rPr>
              <w:t>43</w:t>
            </w:r>
            <w:r w:rsidR="00386F43">
              <w:rPr>
                <w:webHidden/>
              </w:rPr>
              <w:fldChar w:fldCharType="end"/>
            </w:r>
          </w:hyperlink>
        </w:p>
        <w:p w14:paraId="011B8BCC"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19" w:history="1">
            <w:r w:rsidR="00386F43" w:rsidRPr="007E6760">
              <w:rPr>
                <w:rStyle w:val="a9"/>
                <w:rFonts w:eastAsia="黑体"/>
              </w:rPr>
              <w:t>4.4</w:t>
            </w:r>
            <w:r w:rsidR="00386F43">
              <w:rPr>
                <w:rFonts w:asciiTheme="minorHAnsi" w:eastAsiaTheme="minorEastAsia" w:hAnsiTheme="minorHAnsi" w:cstheme="minorBidi"/>
                <w:sz w:val="21"/>
                <w:szCs w:val="22"/>
              </w:rPr>
              <w:tab/>
            </w:r>
            <w:r w:rsidR="00386F43" w:rsidRPr="007E6760">
              <w:rPr>
                <w:rStyle w:val="a9"/>
                <w:rFonts w:hint="eastAsia"/>
              </w:rPr>
              <w:t>基于循环神经网络的极化码译码</w:t>
            </w:r>
            <w:r w:rsidR="00386F43">
              <w:rPr>
                <w:webHidden/>
              </w:rPr>
              <w:tab/>
            </w:r>
            <w:r w:rsidR="00386F43">
              <w:rPr>
                <w:webHidden/>
              </w:rPr>
              <w:fldChar w:fldCharType="begin"/>
            </w:r>
            <w:r w:rsidR="00386F43">
              <w:rPr>
                <w:webHidden/>
              </w:rPr>
              <w:instrText xml:space="preserve"> PAGEREF _Toc35875619 \h </w:instrText>
            </w:r>
            <w:r w:rsidR="00386F43">
              <w:rPr>
                <w:webHidden/>
              </w:rPr>
            </w:r>
            <w:r w:rsidR="00386F43">
              <w:rPr>
                <w:webHidden/>
              </w:rPr>
              <w:fldChar w:fldCharType="separate"/>
            </w:r>
            <w:r w:rsidR="00386F43">
              <w:rPr>
                <w:webHidden/>
              </w:rPr>
              <w:t>47</w:t>
            </w:r>
            <w:r w:rsidR="00386F43">
              <w:rPr>
                <w:webHidden/>
              </w:rPr>
              <w:fldChar w:fldCharType="end"/>
            </w:r>
          </w:hyperlink>
        </w:p>
        <w:p w14:paraId="18CEB454"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20" w:history="1">
            <w:r w:rsidR="00386F43" w:rsidRPr="007E6760">
              <w:rPr>
                <w:rStyle w:val="a9"/>
              </w:rPr>
              <w:t>4.4.1</w:t>
            </w:r>
            <w:r w:rsidR="00386F43">
              <w:rPr>
                <w:rFonts w:asciiTheme="minorHAnsi" w:eastAsiaTheme="minorEastAsia" w:hAnsiTheme="minorHAnsi" w:cstheme="minorBidi"/>
                <w:sz w:val="21"/>
                <w:szCs w:val="22"/>
              </w:rPr>
              <w:tab/>
            </w:r>
            <w:r w:rsidR="00386F43" w:rsidRPr="007E6760">
              <w:rPr>
                <w:rStyle w:val="a9"/>
                <w:rFonts w:hint="eastAsia"/>
              </w:rPr>
              <w:t>简单循环神经网络</w:t>
            </w:r>
            <w:r w:rsidR="00386F43">
              <w:rPr>
                <w:webHidden/>
              </w:rPr>
              <w:tab/>
            </w:r>
            <w:r w:rsidR="00386F43">
              <w:rPr>
                <w:webHidden/>
              </w:rPr>
              <w:fldChar w:fldCharType="begin"/>
            </w:r>
            <w:r w:rsidR="00386F43">
              <w:rPr>
                <w:webHidden/>
              </w:rPr>
              <w:instrText xml:space="preserve"> PAGEREF _Toc35875620 \h </w:instrText>
            </w:r>
            <w:r w:rsidR="00386F43">
              <w:rPr>
                <w:webHidden/>
              </w:rPr>
            </w:r>
            <w:r w:rsidR="00386F43">
              <w:rPr>
                <w:webHidden/>
              </w:rPr>
              <w:fldChar w:fldCharType="separate"/>
            </w:r>
            <w:r w:rsidR="00386F43">
              <w:rPr>
                <w:webHidden/>
              </w:rPr>
              <w:t>47</w:t>
            </w:r>
            <w:r w:rsidR="00386F43">
              <w:rPr>
                <w:webHidden/>
              </w:rPr>
              <w:fldChar w:fldCharType="end"/>
            </w:r>
          </w:hyperlink>
        </w:p>
        <w:p w14:paraId="4CE8BC3A"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21" w:history="1">
            <w:r w:rsidR="00386F43" w:rsidRPr="007E6760">
              <w:rPr>
                <w:rStyle w:val="a9"/>
              </w:rPr>
              <w:t>4.4.2</w:t>
            </w:r>
            <w:r w:rsidR="00386F43">
              <w:rPr>
                <w:rFonts w:asciiTheme="minorHAnsi" w:eastAsiaTheme="minorEastAsia" w:hAnsiTheme="minorHAnsi" w:cstheme="minorBidi"/>
                <w:sz w:val="21"/>
                <w:szCs w:val="22"/>
              </w:rPr>
              <w:tab/>
            </w:r>
            <w:r w:rsidR="00386F43" w:rsidRPr="007E6760">
              <w:rPr>
                <w:rStyle w:val="a9"/>
                <w:rFonts w:hint="eastAsia"/>
              </w:rPr>
              <w:t>长短期记忆网络</w:t>
            </w:r>
            <w:r w:rsidR="00386F43">
              <w:rPr>
                <w:webHidden/>
              </w:rPr>
              <w:tab/>
            </w:r>
            <w:r w:rsidR="00386F43">
              <w:rPr>
                <w:webHidden/>
              </w:rPr>
              <w:fldChar w:fldCharType="begin"/>
            </w:r>
            <w:r w:rsidR="00386F43">
              <w:rPr>
                <w:webHidden/>
              </w:rPr>
              <w:instrText xml:space="preserve"> PAGEREF _Toc35875621 \h </w:instrText>
            </w:r>
            <w:r w:rsidR="00386F43">
              <w:rPr>
                <w:webHidden/>
              </w:rPr>
            </w:r>
            <w:r w:rsidR="00386F43">
              <w:rPr>
                <w:webHidden/>
              </w:rPr>
              <w:fldChar w:fldCharType="separate"/>
            </w:r>
            <w:r w:rsidR="00386F43">
              <w:rPr>
                <w:webHidden/>
              </w:rPr>
              <w:t>49</w:t>
            </w:r>
            <w:r w:rsidR="00386F43">
              <w:rPr>
                <w:webHidden/>
              </w:rPr>
              <w:fldChar w:fldCharType="end"/>
            </w:r>
          </w:hyperlink>
        </w:p>
        <w:p w14:paraId="1789EDE1"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22" w:history="1">
            <w:r w:rsidR="00386F43" w:rsidRPr="007E6760">
              <w:rPr>
                <w:rStyle w:val="a9"/>
              </w:rPr>
              <w:t>4.4.3</w:t>
            </w:r>
            <w:r w:rsidR="00386F43">
              <w:rPr>
                <w:rFonts w:asciiTheme="minorHAnsi" w:eastAsiaTheme="minorEastAsia" w:hAnsiTheme="minorHAnsi" w:cstheme="minorBidi"/>
                <w:sz w:val="21"/>
                <w:szCs w:val="22"/>
              </w:rPr>
              <w:tab/>
            </w:r>
            <w:r w:rsidR="00386F43" w:rsidRPr="007E6760">
              <w:rPr>
                <w:rStyle w:val="a9"/>
                <w:rFonts w:hint="eastAsia"/>
              </w:rPr>
              <w:t>基于循环神经网络的极化码译码仿真与性能分析</w:t>
            </w:r>
            <w:r w:rsidR="00386F43">
              <w:rPr>
                <w:webHidden/>
              </w:rPr>
              <w:tab/>
            </w:r>
            <w:r w:rsidR="00386F43">
              <w:rPr>
                <w:webHidden/>
              </w:rPr>
              <w:fldChar w:fldCharType="begin"/>
            </w:r>
            <w:r w:rsidR="00386F43">
              <w:rPr>
                <w:webHidden/>
              </w:rPr>
              <w:instrText xml:space="preserve"> PAGEREF _Toc35875622 \h </w:instrText>
            </w:r>
            <w:r w:rsidR="00386F43">
              <w:rPr>
                <w:webHidden/>
              </w:rPr>
            </w:r>
            <w:r w:rsidR="00386F43">
              <w:rPr>
                <w:webHidden/>
              </w:rPr>
              <w:fldChar w:fldCharType="separate"/>
            </w:r>
            <w:r w:rsidR="00386F43">
              <w:rPr>
                <w:webHidden/>
              </w:rPr>
              <w:t>50</w:t>
            </w:r>
            <w:r w:rsidR="00386F43">
              <w:rPr>
                <w:webHidden/>
              </w:rPr>
              <w:fldChar w:fldCharType="end"/>
            </w:r>
          </w:hyperlink>
        </w:p>
        <w:p w14:paraId="217782A5"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23" w:history="1">
            <w:r w:rsidR="00386F43" w:rsidRPr="007E6760">
              <w:rPr>
                <w:rStyle w:val="a9"/>
                <w:rFonts w:eastAsia="黑体"/>
              </w:rPr>
              <w:t>4.5</w:t>
            </w:r>
            <w:r w:rsidR="00386F43">
              <w:rPr>
                <w:rFonts w:asciiTheme="minorHAnsi" w:eastAsiaTheme="minorEastAsia" w:hAnsiTheme="minorHAnsi" w:cstheme="minorBidi"/>
                <w:sz w:val="21"/>
                <w:szCs w:val="22"/>
              </w:rPr>
              <w:tab/>
            </w:r>
            <w:r w:rsidR="00386F43" w:rsidRPr="007E6760">
              <w:rPr>
                <w:rStyle w:val="a9"/>
                <w:rFonts w:hint="eastAsia"/>
              </w:rPr>
              <w:t>改进深度模型极化码译码</w:t>
            </w:r>
            <w:r w:rsidR="00386F43">
              <w:rPr>
                <w:webHidden/>
              </w:rPr>
              <w:tab/>
            </w:r>
            <w:r w:rsidR="00386F43">
              <w:rPr>
                <w:webHidden/>
              </w:rPr>
              <w:fldChar w:fldCharType="begin"/>
            </w:r>
            <w:r w:rsidR="00386F43">
              <w:rPr>
                <w:webHidden/>
              </w:rPr>
              <w:instrText xml:space="preserve"> PAGEREF _Toc35875623 \h </w:instrText>
            </w:r>
            <w:r w:rsidR="00386F43">
              <w:rPr>
                <w:webHidden/>
              </w:rPr>
            </w:r>
            <w:r w:rsidR="00386F43">
              <w:rPr>
                <w:webHidden/>
              </w:rPr>
              <w:fldChar w:fldCharType="separate"/>
            </w:r>
            <w:r w:rsidR="00386F43">
              <w:rPr>
                <w:webHidden/>
              </w:rPr>
              <w:t>54</w:t>
            </w:r>
            <w:r w:rsidR="00386F43">
              <w:rPr>
                <w:webHidden/>
              </w:rPr>
              <w:fldChar w:fldCharType="end"/>
            </w:r>
          </w:hyperlink>
        </w:p>
        <w:p w14:paraId="00DBA65F"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24" w:history="1">
            <w:r w:rsidR="00386F43" w:rsidRPr="007E6760">
              <w:rPr>
                <w:rStyle w:val="a9"/>
              </w:rPr>
              <w:t>4.5.1</w:t>
            </w:r>
            <w:r w:rsidR="00386F43">
              <w:rPr>
                <w:rFonts w:asciiTheme="minorHAnsi" w:eastAsiaTheme="minorEastAsia" w:hAnsiTheme="minorHAnsi" w:cstheme="minorBidi"/>
                <w:sz w:val="21"/>
                <w:szCs w:val="22"/>
              </w:rPr>
              <w:tab/>
            </w:r>
            <w:r w:rsidR="00386F43" w:rsidRPr="007E6760">
              <w:rPr>
                <w:rStyle w:val="a9"/>
                <w:rFonts w:hint="eastAsia"/>
              </w:rPr>
              <w:t>基于编码结构的码字扩充方法</w:t>
            </w:r>
            <w:r w:rsidR="00386F43">
              <w:rPr>
                <w:webHidden/>
              </w:rPr>
              <w:tab/>
            </w:r>
            <w:r w:rsidR="00386F43">
              <w:rPr>
                <w:webHidden/>
              </w:rPr>
              <w:fldChar w:fldCharType="begin"/>
            </w:r>
            <w:r w:rsidR="00386F43">
              <w:rPr>
                <w:webHidden/>
              </w:rPr>
              <w:instrText xml:space="preserve"> PAGEREF _Toc35875624 \h </w:instrText>
            </w:r>
            <w:r w:rsidR="00386F43">
              <w:rPr>
                <w:webHidden/>
              </w:rPr>
            </w:r>
            <w:r w:rsidR="00386F43">
              <w:rPr>
                <w:webHidden/>
              </w:rPr>
              <w:fldChar w:fldCharType="separate"/>
            </w:r>
            <w:r w:rsidR="00386F43">
              <w:rPr>
                <w:webHidden/>
              </w:rPr>
              <w:t>54</w:t>
            </w:r>
            <w:r w:rsidR="00386F43">
              <w:rPr>
                <w:webHidden/>
              </w:rPr>
              <w:fldChar w:fldCharType="end"/>
            </w:r>
          </w:hyperlink>
        </w:p>
        <w:p w14:paraId="058A475B"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25" w:history="1">
            <w:r w:rsidR="00386F43" w:rsidRPr="007E6760">
              <w:rPr>
                <w:rStyle w:val="a9"/>
              </w:rPr>
              <w:t>4.5.2</w:t>
            </w:r>
            <w:r w:rsidR="00386F43">
              <w:rPr>
                <w:rFonts w:asciiTheme="minorHAnsi" w:eastAsiaTheme="minorEastAsia" w:hAnsiTheme="minorHAnsi" w:cstheme="minorBidi"/>
                <w:sz w:val="21"/>
                <w:szCs w:val="22"/>
              </w:rPr>
              <w:tab/>
            </w:r>
            <w:r w:rsidR="00386F43" w:rsidRPr="007E6760">
              <w:rPr>
                <w:rStyle w:val="a9"/>
                <w:rFonts w:hint="eastAsia"/>
              </w:rPr>
              <w:t>仿真与性能分析</w:t>
            </w:r>
            <w:r w:rsidR="00386F43">
              <w:rPr>
                <w:webHidden/>
              </w:rPr>
              <w:tab/>
            </w:r>
            <w:r w:rsidR="00386F43">
              <w:rPr>
                <w:webHidden/>
              </w:rPr>
              <w:fldChar w:fldCharType="begin"/>
            </w:r>
            <w:r w:rsidR="00386F43">
              <w:rPr>
                <w:webHidden/>
              </w:rPr>
              <w:instrText xml:space="preserve"> PAGEREF _Toc35875625 \h </w:instrText>
            </w:r>
            <w:r w:rsidR="00386F43">
              <w:rPr>
                <w:webHidden/>
              </w:rPr>
            </w:r>
            <w:r w:rsidR="00386F43">
              <w:rPr>
                <w:webHidden/>
              </w:rPr>
              <w:fldChar w:fldCharType="separate"/>
            </w:r>
            <w:r w:rsidR="00386F43">
              <w:rPr>
                <w:webHidden/>
              </w:rPr>
              <w:t>56</w:t>
            </w:r>
            <w:r w:rsidR="00386F43">
              <w:rPr>
                <w:webHidden/>
              </w:rPr>
              <w:fldChar w:fldCharType="end"/>
            </w:r>
          </w:hyperlink>
        </w:p>
        <w:p w14:paraId="24E0346B"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26" w:history="1">
            <w:r w:rsidR="00386F43" w:rsidRPr="007E6760">
              <w:rPr>
                <w:rStyle w:val="a9"/>
                <w:rFonts w:eastAsia="黑体"/>
              </w:rPr>
              <w:t>4.6</w:t>
            </w:r>
            <w:r w:rsidR="00386F43">
              <w:rPr>
                <w:rFonts w:asciiTheme="minorHAnsi" w:eastAsiaTheme="minorEastAsia" w:hAnsiTheme="minorHAnsi" w:cstheme="minorBidi"/>
                <w:sz w:val="21"/>
                <w:szCs w:val="22"/>
              </w:rPr>
              <w:tab/>
            </w:r>
            <w:r w:rsidR="00386F43" w:rsidRPr="007E6760">
              <w:rPr>
                <w:rStyle w:val="a9"/>
                <w:rFonts w:hint="eastAsia"/>
              </w:rPr>
              <w:t>基于深度学习模型的极化码译码总结分析</w:t>
            </w:r>
            <w:r w:rsidR="00386F43">
              <w:rPr>
                <w:webHidden/>
              </w:rPr>
              <w:tab/>
            </w:r>
            <w:r w:rsidR="00386F43">
              <w:rPr>
                <w:webHidden/>
              </w:rPr>
              <w:fldChar w:fldCharType="begin"/>
            </w:r>
            <w:r w:rsidR="00386F43">
              <w:rPr>
                <w:webHidden/>
              </w:rPr>
              <w:instrText xml:space="preserve"> PAGEREF _Toc35875626 \h </w:instrText>
            </w:r>
            <w:r w:rsidR="00386F43">
              <w:rPr>
                <w:webHidden/>
              </w:rPr>
            </w:r>
            <w:r w:rsidR="00386F43">
              <w:rPr>
                <w:webHidden/>
              </w:rPr>
              <w:fldChar w:fldCharType="separate"/>
            </w:r>
            <w:r w:rsidR="00386F43">
              <w:rPr>
                <w:webHidden/>
              </w:rPr>
              <w:t>58</w:t>
            </w:r>
            <w:r w:rsidR="00386F43">
              <w:rPr>
                <w:webHidden/>
              </w:rPr>
              <w:fldChar w:fldCharType="end"/>
            </w:r>
          </w:hyperlink>
        </w:p>
        <w:p w14:paraId="4847C159"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27" w:history="1">
            <w:r w:rsidR="00386F43" w:rsidRPr="007E6760">
              <w:rPr>
                <w:rStyle w:val="a9"/>
                <w:rFonts w:eastAsia="黑体"/>
              </w:rPr>
              <w:t>4.7</w:t>
            </w:r>
            <w:r w:rsidR="00386F43">
              <w:rPr>
                <w:rFonts w:asciiTheme="minorHAnsi" w:eastAsiaTheme="minorEastAsia" w:hAnsiTheme="minorHAnsi" w:cstheme="minorBidi"/>
                <w:sz w:val="21"/>
                <w:szCs w:val="22"/>
              </w:rPr>
              <w:tab/>
            </w:r>
            <w:r w:rsidR="00386F43" w:rsidRPr="007E6760">
              <w:rPr>
                <w:rStyle w:val="a9"/>
                <w:rFonts w:hint="eastAsia"/>
              </w:rPr>
              <w:t>本章小结</w:t>
            </w:r>
            <w:r w:rsidR="00386F43">
              <w:rPr>
                <w:webHidden/>
              </w:rPr>
              <w:tab/>
            </w:r>
            <w:r w:rsidR="00386F43">
              <w:rPr>
                <w:webHidden/>
              </w:rPr>
              <w:fldChar w:fldCharType="begin"/>
            </w:r>
            <w:r w:rsidR="00386F43">
              <w:rPr>
                <w:webHidden/>
              </w:rPr>
              <w:instrText xml:space="preserve"> PAGEREF _Toc35875627 \h </w:instrText>
            </w:r>
            <w:r w:rsidR="00386F43">
              <w:rPr>
                <w:webHidden/>
              </w:rPr>
            </w:r>
            <w:r w:rsidR="00386F43">
              <w:rPr>
                <w:webHidden/>
              </w:rPr>
              <w:fldChar w:fldCharType="separate"/>
            </w:r>
            <w:r w:rsidR="00386F43">
              <w:rPr>
                <w:webHidden/>
              </w:rPr>
              <w:t>60</w:t>
            </w:r>
            <w:r w:rsidR="00386F43">
              <w:rPr>
                <w:webHidden/>
              </w:rPr>
              <w:fldChar w:fldCharType="end"/>
            </w:r>
          </w:hyperlink>
        </w:p>
        <w:p w14:paraId="03D15109" w14:textId="77777777" w:rsidR="00386F43" w:rsidRDefault="00097BDA">
          <w:pPr>
            <w:pStyle w:val="12"/>
            <w:tabs>
              <w:tab w:val="left" w:pos="1050"/>
              <w:tab w:val="right" w:leader="dot" w:pos="8777"/>
            </w:tabs>
            <w:rPr>
              <w:rFonts w:asciiTheme="minorHAnsi" w:eastAsiaTheme="minorEastAsia" w:hAnsiTheme="minorHAnsi" w:cstheme="minorBidi"/>
              <w:sz w:val="21"/>
              <w:szCs w:val="22"/>
            </w:rPr>
          </w:pPr>
          <w:hyperlink w:anchor="_Toc35875628" w:history="1">
            <w:r w:rsidR="00386F43" w:rsidRPr="007E6760">
              <w:rPr>
                <w:rStyle w:val="a9"/>
                <w:rFonts w:hint="eastAsia"/>
              </w:rPr>
              <w:t>第五章</w:t>
            </w:r>
            <w:r w:rsidR="00386F43">
              <w:rPr>
                <w:rFonts w:asciiTheme="minorHAnsi" w:eastAsiaTheme="minorEastAsia" w:hAnsiTheme="minorHAnsi" w:cstheme="minorBidi"/>
                <w:sz w:val="21"/>
                <w:szCs w:val="22"/>
              </w:rPr>
              <w:tab/>
            </w:r>
            <w:r w:rsidR="00386F43" w:rsidRPr="007E6760">
              <w:rPr>
                <w:rStyle w:val="a9"/>
                <w:rFonts w:hint="eastAsia"/>
              </w:rPr>
              <w:t>基于综合征的无监督学习极化码译码算法</w:t>
            </w:r>
            <w:r w:rsidR="00386F43">
              <w:rPr>
                <w:webHidden/>
              </w:rPr>
              <w:tab/>
            </w:r>
            <w:r w:rsidR="00386F43">
              <w:rPr>
                <w:webHidden/>
              </w:rPr>
              <w:fldChar w:fldCharType="begin"/>
            </w:r>
            <w:r w:rsidR="00386F43">
              <w:rPr>
                <w:webHidden/>
              </w:rPr>
              <w:instrText xml:space="preserve"> PAGEREF _Toc35875628 \h </w:instrText>
            </w:r>
            <w:r w:rsidR="00386F43">
              <w:rPr>
                <w:webHidden/>
              </w:rPr>
            </w:r>
            <w:r w:rsidR="00386F43">
              <w:rPr>
                <w:webHidden/>
              </w:rPr>
              <w:fldChar w:fldCharType="separate"/>
            </w:r>
            <w:r w:rsidR="00386F43">
              <w:rPr>
                <w:webHidden/>
              </w:rPr>
              <w:t>61</w:t>
            </w:r>
            <w:r w:rsidR="00386F43">
              <w:rPr>
                <w:webHidden/>
              </w:rPr>
              <w:fldChar w:fldCharType="end"/>
            </w:r>
          </w:hyperlink>
        </w:p>
        <w:p w14:paraId="101E6C09"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29" w:history="1">
            <w:r w:rsidR="00386F43" w:rsidRPr="007E6760">
              <w:rPr>
                <w:rStyle w:val="a9"/>
                <w:rFonts w:eastAsia="黑体"/>
              </w:rPr>
              <w:t>5.1</w:t>
            </w:r>
            <w:r w:rsidR="00386F43">
              <w:rPr>
                <w:rFonts w:asciiTheme="minorHAnsi" w:eastAsiaTheme="minorEastAsia" w:hAnsiTheme="minorHAnsi" w:cstheme="minorBidi"/>
                <w:sz w:val="21"/>
                <w:szCs w:val="22"/>
              </w:rPr>
              <w:tab/>
            </w:r>
            <w:r w:rsidR="00386F43" w:rsidRPr="007E6760">
              <w:rPr>
                <w:rStyle w:val="a9"/>
                <w:rFonts w:hint="eastAsia"/>
              </w:rPr>
              <w:t>神经网络置信度传播译码</w:t>
            </w:r>
            <w:r w:rsidR="00386F43">
              <w:rPr>
                <w:webHidden/>
              </w:rPr>
              <w:tab/>
            </w:r>
            <w:r w:rsidR="00386F43">
              <w:rPr>
                <w:webHidden/>
              </w:rPr>
              <w:fldChar w:fldCharType="begin"/>
            </w:r>
            <w:r w:rsidR="00386F43">
              <w:rPr>
                <w:webHidden/>
              </w:rPr>
              <w:instrText xml:space="preserve"> PAGEREF _Toc35875629 \h </w:instrText>
            </w:r>
            <w:r w:rsidR="00386F43">
              <w:rPr>
                <w:webHidden/>
              </w:rPr>
            </w:r>
            <w:r w:rsidR="00386F43">
              <w:rPr>
                <w:webHidden/>
              </w:rPr>
              <w:fldChar w:fldCharType="separate"/>
            </w:r>
            <w:r w:rsidR="00386F43">
              <w:rPr>
                <w:webHidden/>
              </w:rPr>
              <w:t>61</w:t>
            </w:r>
            <w:r w:rsidR="00386F43">
              <w:rPr>
                <w:webHidden/>
              </w:rPr>
              <w:fldChar w:fldCharType="end"/>
            </w:r>
          </w:hyperlink>
        </w:p>
        <w:p w14:paraId="7A235DB9"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30" w:history="1">
            <w:r w:rsidR="00386F43" w:rsidRPr="007E6760">
              <w:rPr>
                <w:rStyle w:val="a9"/>
              </w:rPr>
              <w:t>5.1.1</w:t>
            </w:r>
            <w:r w:rsidR="00386F43">
              <w:rPr>
                <w:rFonts w:asciiTheme="minorHAnsi" w:eastAsiaTheme="minorEastAsia" w:hAnsiTheme="minorHAnsi" w:cstheme="minorBidi"/>
                <w:sz w:val="21"/>
                <w:szCs w:val="22"/>
              </w:rPr>
              <w:tab/>
            </w:r>
            <w:r w:rsidR="00386F43" w:rsidRPr="007E6760">
              <w:rPr>
                <w:rStyle w:val="a9"/>
                <w:rFonts w:hint="eastAsia"/>
              </w:rPr>
              <w:t>最小和算法误差分析</w:t>
            </w:r>
            <w:r w:rsidR="00386F43">
              <w:rPr>
                <w:webHidden/>
              </w:rPr>
              <w:tab/>
            </w:r>
            <w:r w:rsidR="00386F43">
              <w:rPr>
                <w:webHidden/>
              </w:rPr>
              <w:fldChar w:fldCharType="begin"/>
            </w:r>
            <w:r w:rsidR="00386F43">
              <w:rPr>
                <w:webHidden/>
              </w:rPr>
              <w:instrText xml:space="preserve"> PAGEREF _Toc35875630 \h </w:instrText>
            </w:r>
            <w:r w:rsidR="00386F43">
              <w:rPr>
                <w:webHidden/>
              </w:rPr>
            </w:r>
            <w:r w:rsidR="00386F43">
              <w:rPr>
                <w:webHidden/>
              </w:rPr>
              <w:fldChar w:fldCharType="separate"/>
            </w:r>
            <w:r w:rsidR="00386F43">
              <w:rPr>
                <w:webHidden/>
              </w:rPr>
              <w:t>61</w:t>
            </w:r>
            <w:r w:rsidR="00386F43">
              <w:rPr>
                <w:webHidden/>
              </w:rPr>
              <w:fldChar w:fldCharType="end"/>
            </w:r>
          </w:hyperlink>
        </w:p>
        <w:p w14:paraId="39CF74D9"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31" w:history="1">
            <w:r w:rsidR="00386F43" w:rsidRPr="007E6760">
              <w:rPr>
                <w:rStyle w:val="a9"/>
              </w:rPr>
              <w:t>5.1.2</w:t>
            </w:r>
            <w:r w:rsidR="00386F43">
              <w:rPr>
                <w:rFonts w:asciiTheme="minorHAnsi" w:eastAsiaTheme="minorEastAsia" w:hAnsiTheme="minorHAnsi" w:cstheme="minorBidi"/>
                <w:sz w:val="21"/>
                <w:szCs w:val="22"/>
              </w:rPr>
              <w:tab/>
            </w:r>
            <w:r w:rsidR="00386F43" w:rsidRPr="007E6760">
              <w:rPr>
                <w:rStyle w:val="a9"/>
                <w:rFonts w:hint="eastAsia"/>
              </w:rPr>
              <w:t>神经网络置信度传播</w:t>
            </w:r>
            <w:r w:rsidR="00386F43">
              <w:rPr>
                <w:webHidden/>
              </w:rPr>
              <w:tab/>
            </w:r>
            <w:r w:rsidR="00386F43">
              <w:rPr>
                <w:webHidden/>
              </w:rPr>
              <w:fldChar w:fldCharType="begin"/>
            </w:r>
            <w:r w:rsidR="00386F43">
              <w:rPr>
                <w:webHidden/>
              </w:rPr>
              <w:instrText xml:space="preserve"> PAGEREF _Toc35875631 \h </w:instrText>
            </w:r>
            <w:r w:rsidR="00386F43">
              <w:rPr>
                <w:webHidden/>
              </w:rPr>
            </w:r>
            <w:r w:rsidR="00386F43">
              <w:rPr>
                <w:webHidden/>
              </w:rPr>
              <w:fldChar w:fldCharType="separate"/>
            </w:r>
            <w:r w:rsidR="00386F43">
              <w:rPr>
                <w:webHidden/>
              </w:rPr>
              <w:t>63</w:t>
            </w:r>
            <w:r w:rsidR="00386F43">
              <w:rPr>
                <w:webHidden/>
              </w:rPr>
              <w:fldChar w:fldCharType="end"/>
            </w:r>
          </w:hyperlink>
        </w:p>
        <w:p w14:paraId="66C27F5F"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32" w:history="1">
            <w:r w:rsidR="00386F43" w:rsidRPr="007E6760">
              <w:rPr>
                <w:rStyle w:val="a9"/>
                <w:rFonts w:eastAsia="黑体"/>
              </w:rPr>
              <w:t>5.2</w:t>
            </w:r>
            <w:r w:rsidR="00386F43">
              <w:rPr>
                <w:rFonts w:asciiTheme="minorHAnsi" w:eastAsiaTheme="minorEastAsia" w:hAnsiTheme="minorHAnsi" w:cstheme="minorBidi"/>
                <w:sz w:val="21"/>
                <w:szCs w:val="22"/>
              </w:rPr>
              <w:tab/>
            </w:r>
            <w:r w:rsidR="00386F43" w:rsidRPr="007E6760">
              <w:rPr>
                <w:rStyle w:val="a9"/>
                <w:rFonts w:hint="eastAsia"/>
              </w:rPr>
              <w:t>综合征损失函数</w:t>
            </w:r>
            <w:r w:rsidR="00386F43">
              <w:rPr>
                <w:webHidden/>
              </w:rPr>
              <w:tab/>
            </w:r>
            <w:r w:rsidR="00386F43">
              <w:rPr>
                <w:webHidden/>
              </w:rPr>
              <w:fldChar w:fldCharType="begin"/>
            </w:r>
            <w:r w:rsidR="00386F43">
              <w:rPr>
                <w:webHidden/>
              </w:rPr>
              <w:instrText xml:space="preserve"> PAGEREF _Toc35875632 \h </w:instrText>
            </w:r>
            <w:r w:rsidR="00386F43">
              <w:rPr>
                <w:webHidden/>
              </w:rPr>
            </w:r>
            <w:r w:rsidR="00386F43">
              <w:rPr>
                <w:webHidden/>
              </w:rPr>
              <w:fldChar w:fldCharType="separate"/>
            </w:r>
            <w:r w:rsidR="00386F43">
              <w:rPr>
                <w:webHidden/>
              </w:rPr>
              <w:t>65</w:t>
            </w:r>
            <w:r w:rsidR="00386F43">
              <w:rPr>
                <w:webHidden/>
              </w:rPr>
              <w:fldChar w:fldCharType="end"/>
            </w:r>
          </w:hyperlink>
        </w:p>
        <w:p w14:paraId="4E9D57D9"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33" w:history="1">
            <w:r w:rsidR="00386F43" w:rsidRPr="007E6760">
              <w:rPr>
                <w:rStyle w:val="a9"/>
                <w:rFonts w:eastAsia="黑体"/>
              </w:rPr>
              <w:t>5.3</w:t>
            </w:r>
            <w:r w:rsidR="00386F43">
              <w:rPr>
                <w:rFonts w:asciiTheme="minorHAnsi" w:eastAsiaTheme="minorEastAsia" w:hAnsiTheme="minorHAnsi" w:cstheme="minorBidi"/>
                <w:sz w:val="21"/>
                <w:szCs w:val="22"/>
              </w:rPr>
              <w:tab/>
            </w:r>
            <w:r w:rsidR="00386F43" w:rsidRPr="007E6760">
              <w:rPr>
                <w:rStyle w:val="a9"/>
                <w:rFonts w:hint="eastAsia"/>
              </w:rPr>
              <w:t>基于综合征的无监督学习极化码译码算法</w:t>
            </w:r>
            <w:r w:rsidR="00386F43">
              <w:rPr>
                <w:webHidden/>
              </w:rPr>
              <w:tab/>
            </w:r>
            <w:r w:rsidR="00386F43">
              <w:rPr>
                <w:webHidden/>
              </w:rPr>
              <w:fldChar w:fldCharType="begin"/>
            </w:r>
            <w:r w:rsidR="00386F43">
              <w:rPr>
                <w:webHidden/>
              </w:rPr>
              <w:instrText xml:space="preserve"> PAGEREF _Toc35875633 \h </w:instrText>
            </w:r>
            <w:r w:rsidR="00386F43">
              <w:rPr>
                <w:webHidden/>
              </w:rPr>
            </w:r>
            <w:r w:rsidR="00386F43">
              <w:rPr>
                <w:webHidden/>
              </w:rPr>
              <w:fldChar w:fldCharType="separate"/>
            </w:r>
            <w:r w:rsidR="00386F43">
              <w:rPr>
                <w:webHidden/>
              </w:rPr>
              <w:t>67</w:t>
            </w:r>
            <w:r w:rsidR="00386F43">
              <w:rPr>
                <w:webHidden/>
              </w:rPr>
              <w:fldChar w:fldCharType="end"/>
            </w:r>
          </w:hyperlink>
        </w:p>
        <w:p w14:paraId="053FEEBC"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34" w:history="1">
            <w:r w:rsidR="00386F43" w:rsidRPr="007E6760">
              <w:rPr>
                <w:rStyle w:val="a9"/>
                <w:rFonts w:eastAsia="黑体"/>
              </w:rPr>
              <w:t>5.4</w:t>
            </w:r>
            <w:r w:rsidR="00386F43">
              <w:rPr>
                <w:rFonts w:asciiTheme="minorHAnsi" w:eastAsiaTheme="minorEastAsia" w:hAnsiTheme="minorHAnsi" w:cstheme="minorBidi"/>
                <w:sz w:val="21"/>
                <w:szCs w:val="22"/>
              </w:rPr>
              <w:tab/>
            </w:r>
            <w:r w:rsidR="00386F43" w:rsidRPr="007E6760">
              <w:rPr>
                <w:rStyle w:val="a9"/>
                <w:rFonts w:hint="eastAsia"/>
              </w:rPr>
              <w:t>实验设计与结果分析</w:t>
            </w:r>
            <w:r w:rsidR="00386F43">
              <w:rPr>
                <w:webHidden/>
              </w:rPr>
              <w:tab/>
            </w:r>
            <w:r w:rsidR="00386F43">
              <w:rPr>
                <w:webHidden/>
              </w:rPr>
              <w:fldChar w:fldCharType="begin"/>
            </w:r>
            <w:r w:rsidR="00386F43">
              <w:rPr>
                <w:webHidden/>
              </w:rPr>
              <w:instrText xml:space="preserve"> PAGEREF _Toc35875634 \h </w:instrText>
            </w:r>
            <w:r w:rsidR="00386F43">
              <w:rPr>
                <w:webHidden/>
              </w:rPr>
            </w:r>
            <w:r w:rsidR="00386F43">
              <w:rPr>
                <w:webHidden/>
              </w:rPr>
              <w:fldChar w:fldCharType="separate"/>
            </w:r>
            <w:r w:rsidR="00386F43">
              <w:rPr>
                <w:webHidden/>
              </w:rPr>
              <w:t>71</w:t>
            </w:r>
            <w:r w:rsidR="00386F43">
              <w:rPr>
                <w:webHidden/>
              </w:rPr>
              <w:fldChar w:fldCharType="end"/>
            </w:r>
          </w:hyperlink>
        </w:p>
        <w:p w14:paraId="00B6600B"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35" w:history="1">
            <w:r w:rsidR="00386F43" w:rsidRPr="007E6760">
              <w:rPr>
                <w:rStyle w:val="a9"/>
              </w:rPr>
              <w:t>5.4.1</w:t>
            </w:r>
            <w:r w:rsidR="00386F43">
              <w:rPr>
                <w:rFonts w:asciiTheme="minorHAnsi" w:eastAsiaTheme="minorEastAsia" w:hAnsiTheme="minorHAnsi" w:cstheme="minorBidi"/>
                <w:sz w:val="21"/>
                <w:szCs w:val="22"/>
              </w:rPr>
              <w:tab/>
            </w:r>
            <w:r w:rsidR="00386F43" w:rsidRPr="007E6760">
              <w:rPr>
                <w:rStyle w:val="a9"/>
                <w:rFonts w:hint="eastAsia"/>
              </w:rPr>
              <w:t>实验设置</w:t>
            </w:r>
            <w:r w:rsidR="00386F43">
              <w:rPr>
                <w:webHidden/>
              </w:rPr>
              <w:tab/>
            </w:r>
            <w:r w:rsidR="00386F43">
              <w:rPr>
                <w:webHidden/>
              </w:rPr>
              <w:fldChar w:fldCharType="begin"/>
            </w:r>
            <w:r w:rsidR="00386F43">
              <w:rPr>
                <w:webHidden/>
              </w:rPr>
              <w:instrText xml:space="preserve"> PAGEREF _Toc35875635 \h </w:instrText>
            </w:r>
            <w:r w:rsidR="00386F43">
              <w:rPr>
                <w:webHidden/>
              </w:rPr>
            </w:r>
            <w:r w:rsidR="00386F43">
              <w:rPr>
                <w:webHidden/>
              </w:rPr>
              <w:fldChar w:fldCharType="separate"/>
            </w:r>
            <w:r w:rsidR="00386F43">
              <w:rPr>
                <w:webHidden/>
              </w:rPr>
              <w:t>71</w:t>
            </w:r>
            <w:r w:rsidR="00386F43">
              <w:rPr>
                <w:webHidden/>
              </w:rPr>
              <w:fldChar w:fldCharType="end"/>
            </w:r>
          </w:hyperlink>
        </w:p>
        <w:p w14:paraId="6F8F2CE2" w14:textId="77777777" w:rsidR="00386F43" w:rsidRDefault="00097BDA">
          <w:pPr>
            <w:pStyle w:val="32"/>
            <w:tabs>
              <w:tab w:val="left" w:pos="1695"/>
              <w:tab w:val="right" w:leader="dot" w:pos="8777"/>
            </w:tabs>
            <w:ind w:left="1080"/>
            <w:rPr>
              <w:rFonts w:asciiTheme="minorHAnsi" w:eastAsiaTheme="minorEastAsia" w:hAnsiTheme="minorHAnsi" w:cstheme="minorBidi"/>
              <w:sz w:val="21"/>
              <w:szCs w:val="22"/>
            </w:rPr>
          </w:pPr>
          <w:hyperlink w:anchor="_Toc35875636" w:history="1">
            <w:r w:rsidR="00386F43" w:rsidRPr="007E6760">
              <w:rPr>
                <w:rStyle w:val="a9"/>
              </w:rPr>
              <w:t>5.4.2</w:t>
            </w:r>
            <w:r w:rsidR="00386F43">
              <w:rPr>
                <w:rFonts w:asciiTheme="minorHAnsi" w:eastAsiaTheme="minorEastAsia" w:hAnsiTheme="minorHAnsi" w:cstheme="minorBidi"/>
                <w:sz w:val="21"/>
                <w:szCs w:val="22"/>
              </w:rPr>
              <w:tab/>
            </w:r>
            <w:r w:rsidR="00386F43" w:rsidRPr="007E6760">
              <w:rPr>
                <w:rStyle w:val="a9"/>
                <w:rFonts w:hint="eastAsia"/>
              </w:rPr>
              <w:t>实验结果与分析</w:t>
            </w:r>
            <w:r w:rsidR="00386F43">
              <w:rPr>
                <w:webHidden/>
              </w:rPr>
              <w:tab/>
            </w:r>
            <w:r w:rsidR="00386F43">
              <w:rPr>
                <w:webHidden/>
              </w:rPr>
              <w:fldChar w:fldCharType="begin"/>
            </w:r>
            <w:r w:rsidR="00386F43">
              <w:rPr>
                <w:webHidden/>
              </w:rPr>
              <w:instrText xml:space="preserve"> PAGEREF _Toc35875636 \h </w:instrText>
            </w:r>
            <w:r w:rsidR="00386F43">
              <w:rPr>
                <w:webHidden/>
              </w:rPr>
            </w:r>
            <w:r w:rsidR="00386F43">
              <w:rPr>
                <w:webHidden/>
              </w:rPr>
              <w:fldChar w:fldCharType="separate"/>
            </w:r>
            <w:r w:rsidR="00386F43">
              <w:rPr>
                <w:webHidden/>
              </w:rPr>
              <w:t>72</w:t>
            </w:r>
            <w:r w:rsidR="00386F43">
              <w:rPr>
                <w:webHidden/>
              </w:rPr>
              <w:fldChar w:fldCharType="end"/>
            </w:r>
          </w:hyperlink>
        </w:p>
        <w:p w14:paraId="62B9BE5B"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37" w:history="1">
            <w:r w:rsidR="00386F43" w:rsidRPr="007E6760">
              <w:rPr>
                <w:rStyle w:val="a9"/>
                <w:rFonts w:eastAsia="黑体"/>
              </w:rPr>
              <w:t>5.5</w:t>
            </w:r>
            <w:r w:rsidR="00386F43">
              <w:rPr>
                <w:rFonts w:asciiTheme="minorHAnsi" w:eastAsiaTheme="minorEastAsia" w:hAnsiTheme="minorHAnsi" w:cstheme="minorBidi"/>
                <w:sz w:val="21"/>
                <w:szCs w:val="22"/>
              </w:rPr>
              <w:tab/>
            </w:r>
            <w:r w:rsidR="00386F43" w:rsidRPr="007E6760">
              <w:rPr>
                <w:rStyle w:val="a9"/>
                <w:rFonts w:hint="eastAsia"/>
              </w:rPr>
              <w:t>本章小结</w:t>
            </w:r>
            <w:r w:rsidR="00386F43">
              <w:rPr>
                <w:webHidden/>
              </w:rPr>
              <w:tab/>
            </w:r>
            <w:r w:rsidR="00386F43">
              <w:rPr>
                <w:webHidden/>
              </w:rPr>
              <w:fldChar w:fldCharType="begin"/>
            </w:r>
            <w:r w:rsidR="00386F43">
              <w:rPr>
                <w:webHidden/>
              </w:rPr>
              <w:instrText xml:space="preserve"> PAGEREF _Toc35875637 \h </w:instrText>
            </w:r>
            <w:r w:rsidR="00386F43">
              <w:rPr>
                <w:webHidden/>
              </w:rPr>
            </w:r>
            <w:r w:rsidR="00386F43">
              <w:rPr>
                <w:webHidden/>
              </w:rPr>
              <w:fldChar w:fldCharType="separate"/>
            </w:r>
            <w:r w:rsidR="00386F43">
              <w:rPr>
                <w:webHidden/>
              </w:rPr>
              <w:t>75</w:t>
            </w:r>
            <w:r w:rsidR="00386F43">
              <w:rPr>
                <w:webHidden/>
              </w:rPr>
              <w:fldChar w:fldCharType="end"/>
            </w:r>
          </w:hyperlink>
        </w:p>
        <w:p w14:paraId="0AC88FCA" w14:textId="77777777" w:rsidR="00386F43" w:rsidRDefault="00097BDA">
          <w:pPr>
            <w:pStyle w:val="12"/>
            <w:tabs>
              <w:tab w:val="left" w:pos="1050"/>
              <w:tab w:val="right" w:leader="dot" w:pos="8777"/>
            </w:tabs>
            <w:rPr>
              <w:rFonts w:asciiTheme="minorHAnsi" w:eastAsiaTheme="minorEastAsia" w:hAnsiTheme="minorHAnsi" w:cstheme="minorBidi"/>
              <w:sz w:val="21"/>
              <w:szCs w:val="22"/>
            </w:rPr>
          </w:pPr>
          <w:hyperlink w:anchor="_Toc35875638" w:history="1">
            <w:r w:rsidR="00386F43" w:rsidRPr="007E6760">
              <w:rPr>
                <w:rStyle w:val="a9"/>
                <w:rFonts w:hint="eastAsia"/>
              </w:rPr>
              <w:t>第六章</w:t>
            </w:r>
            <w:r w:rsidR="00386F43">
              <w:rPr>
                <w:rFonts w:asciiTheme="minorHAnsi" w:eastAsiaTheme="minorEastAsia" w:hAnsiTheme="minorHAnsi" w:cstheme="minorBidi"/>
                <w:sz w:val="21"/>
                <w:szCs w:val="22"/>
              </w:rPr>
              <w:tab/>
            </w:r>
            <w:r w:rsidR="00386F43" w:rsidRPr="007E6760">
              <w:rPr>
                <w:rStyle w:val="a9"/>
                <w:rFonts w:hint="eastAsia"/>
              </w:rPr>
              <w:t>总结与展望</w:t>
            </w:r>
            <w:r w:rsidR="00386F43">
              <w:rPr>
                <w:webHidden/>
              </w:rPr>
              <w:tab/>
            </w:r>
            <w:r w:rsidR="00386F43">
              <w:rPr>
                <w:webHidden/>
              </w:rPr>
              <w:fldChar w:fldCharType="begin"/>
            </w:r>
            <w:r w:rsidR="00386F43">
              <w:rPr>
                <w:webHidden/>
              </w:rPr>
              <w:instrText xml:space="preserve"> PAGEREF _Toc35875638 \h </w:instrText>
            </w:r>
            <w:r w:rsidR="00386F43">
              <w:rPr>
                <w:webHidden/>
              </w:rPr>
            </w:r>
            <w:r w:rsidR="00386F43">
              <w:rPr>
                <w:webHidden/>
              </w:rPr>
              <w:fldChar w:fldCharType="separate"/>
            </w:r>
            <w:r w:rsidR="00386F43">
              <w:rPr>
                <w:webHidden/>
              </w:rPr>
              <w:t>77</w:t>
            </w:r>
            <w:r w:rsidR="00386F43">
              <w:rPr>
                <w:webHidden/>
              </w:rPr>
              <w:fldChar w:fldCharType="end"/>
            </w:r>
          </w:hyperlink>
        </w:p>
        <w:p w14:paraId="4B40ECFB"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39" w:history="1">
            <w:r w:rsidR="00386F43" w:rsidRPr="007E6760">
              <w:rPr>
                <w:rStyle w:val="a9"/>
                <w:rFonts w:eastAsia="黑体"/>
              </w:rPr>
              <w:t>6.1</w:t>
            </w:r>
            <w:r w:rsidR="00386F43">
              <w:rPr>
                <w:rFonts w:asciiTheme="minorHAnsi" w:eastAsiaTheme="minorEastAsia" w:hAnsiTheme="minorHAnsi" w:cstheme="minorBidi"/>
                <w:sz w:val="21"/>
                <w:szCs w:val="22"/>
              </w:rPr>
              <w:tab/>
            </w:r>
            <w:r w:rsidR="00386F43" w:rsidRPr="007E6760">
              <w:rPr>
                <w:rStyle w:val="a9"/>
                <w:rFonts w:hint="eastAsia"/>
              </w:rPr>
              <w:t>总结</w:t>
            </w:r>
            <w:r w:rsidR="00386F43">
              <w:rPr>
                <w:webHidden/>
              </w:rPr>
              <w:tab/>
            </w:r>
            <w:r w:rsidR="00386F43">
              <w:rPr>
                <w:webHidden/>
              </w:rPr>
              <w:fldChar w:fldCharType="begin"/>
            </w:r>
            <w:r w:rsidR="00386F43">
              <w:rPr>
                <w:webHidden/>
              </w:rPr>
              <w:instrText xml:space="preserve"> PAGEREF _Toc35875639 \h </w:instrText>
            </w:r>
            <w:r w:rsidR="00386F43">
              <w:rPr>
                <w:webHidden/>
              </w:rPr>
            </w:r>
            <w:r w:rsidR="00386F43">
              <w:rPr>
                <w:webHidden/>
              </w:rPr>
              <w:fldChar w:fldCharType="separate"/>
            </w:r>
            <w:r w:rsidR="00386F43">
              <w:rPr>
                <w:webHidden/>
              </w:rPr>
              <w:t>77</w:t>
            </w:r>
            <w:r w:rsidR="00386F43">
              <w:rPr>
                <w:webHidden/>
              </w:rPr>
              <w:fldChar w:fldCharType="end"/>
            </w:r>
          </w:hyperlink>
        </w:p>
        <w:p w14:paraId="14D046A8" w14:textId="77777777" w:rsidR="00386F43" w:rsidRDefault="00097BDA">
          <w:pPr>
            <w:pStyle w:val="22"/>
            <w:tabs>
              <w:tab w:val="left" w:pos="1050"/>
              <w:tab w:val="right" w:leader="dot" w:pos="8777"/>
            </w:tabs>
            <w:ind w:left="456"/>
            <w:rPr>
              <w:rFonts w:asciiTheme="minorHAnsi" w:eastAsiaTheme="minorEastAsia" w:hAnsiTheme="minorHAnsi" w:cstheme="minorBidi"/>
              <w:sz w:val="21"/>
              <w:szCs w:val="22"/>
            </w:rPr>
          </w:pPr>
          <w:hyperlink w:anchor="_Toc35875640" w:history="1">
            <w:r w:rsidR="00386F43" w:rsidRPr="007E6760">
              <w:rPr>
                <w:rStyle w:val="a9"/>
                <w:rFonts w:eastAsia="黑体"/>
              </w:rPr>
              <w:t>6.2</w:t>
            </w:r>
            <w:r w:rsidR="00386F43">
              <w:rPr>
                <w:rFonts w:asciiTheme="minorHAnsi" w:eastAsiaTheme="minorEastAsia" w:hAnsiTheme="minorHAnsi" w:cstheme="minorBidi"/>
                <w:sz w:val="21"/>
                <w:szCs w:val="22"/>
              </w:rPr>
              <w:tab/>
            </w:r>
            <w:r w:rsidR="00386F43" w:rsidRPr="007E6760">
              <w:rPr>
                <w:rStyle w:val="a9"/>
                <w:rFonts w:hint="eastAsia"/>
              </w:rPr>
              <w:t>展望</w:t>
            </w:r>
            <w:r w:rsidR="00386F43">
              <w:rPr>
                <w:webHidden/>
              </w:rPr>
              <w:tab/>
            </w:r>
            <w:r w:rsidR="00386F43">
              <w:rPr>
                <w:webHidden/>
              </w:rPr>
              <w:fldChar w:fldCharType="begin"/>
            </w:r>
            <w:r w:rsidR="00386F43">
              <w:rPr>
                <w:webHidden/>
              </w:rPr>
              <w:instrText xml:space="preserve"> PAGEREF _Toc35875640 \h </w:instrText>
            </w:r>
            <w:r w:rsidR="00386F43">
              <w:rPr>
                <w:webHidden/>
              </w:rPr>
            </w:r>
            <w:r w:rsidR="00386F43">
              <w:rPr>
                <w:webHidden/>
              </w:rPr>
              <w:fldChar w:fldCharType="separate"/>
            </w:r>
            <w:r w:rsidR="00386F43">
              <w:rPr>
                <w:webHidden/>
              </w:rPr>
              <w:t>77</w:t>
            </w:r>
            <w:r w:rsidR="00386F43">
              <w:rPr>
                <w:webHidden/>
              </w:rPr>
              <w:fldChar w:fldCharType="end"/>
            </w:r>
          </w:hyperlink>
        </w:p>
        <w:p w14:paraId="15335CF9"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641" w:history="1">
            <w:r w:rsidR="00386F43" w:rsidRPr="007E6760">
              <w:rPr>
                <w:rStyle w:val="a9"/>
                <w:rFonts w:hint="eastAsia"/>
              </w:rPr>
              <w:t>参考文献</w:t>
            </w:r>
            <w:r w:rsidR="00386F43">
              <w:rPr>
                <w:webHidden/>
              </w:rPr>
              <w:tab/>
            </w:r>
            <w:r w:rsidR="00386F43">
              <w:rPr>
                <w:webHidden/>
              </w:rPr>
              <w:fldChar w:fldCharType="begin"/>
            </w:r>
            <w:r w:rsidR="00386F43">
              <w:rPr>
                <w:webHidden/>
              </w:rPr>
              <w:instrText xml:space="preserve"> PAGEREF _Toc35875641 \h </w:instrText>
            </w:r>
            <w:r w:rsidR="00386F43">
              <w:rPr>
                <w:webHidden/>
              </w:rPr>
            </w:r>
            <w:r w:rsidR="00386F43">
              <w:rPr>
                <w:webHidden/>
              </w:rPr>
              <w:fldChar w:fldCharType="separate"/>
            </w:r>
            <w:r w:rsidR="00386F43">
              <w:rPr>
                <w:webHidden/>
              </w:rPr>
              <w:t>79</w:t>
            </w:r>
            <w:r w:rsidR="00386F43">
              <w:rPr>
                <w:webHidden/>
              </w:rPr>
              <w:fldChar w:fldCharType="end"/>
            </w:r>
          </w:hyperlink>
        </w:p>
        <w:p w14:paraId="6E8269F0"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642" w:history="1">
            <w:r w:rsidR="00386F43" w:rsidRPr="007E6760">
              <w:rPr>
                <w:rStyle w:val="a9"/>
                <w:rFonts w:hint="eastAsia"/>
              </w:rPr>
              <w:t>致谢</w:t>
            </w:r>
            <w:r w:rsidR="00386F43">
              <w:rPr>
                <w:webHidden/>
              </w:rPr>
              <w:tab/>
            </w:r>
            <w:r w:rsidR="00386F43">
              <w:rPr>
                <w:webHidden/>
              </w:rPr>
              <w:fldChar w:fldCharType="begin"/>
            </w:r>
            <w:r w:rsidR="00386F43">
              <w:rPr>
                <w:webHidden/>
              </w:rPr>
              <w:instrText xml:space="preserve"> PAGEREF _Toc35875642 \h </w:instrText>
            </w:r>
            <w:r w:rsidR="00386F43">
              <w:rPr>
                <w:webHidden/>
              </w:rPr>
            </w:r>
            <w:r w:rsidR="00386F43">
              <w:rPr>
                <w:webHidden/>
              </w:rPr>
              <w:fldChar w:fldCharType="separate"/>
            </w:r>
            <w:r w:rsidR="00386F43">
              <w:rPr>
                <w:webHidden/>
              </w:rPr>
              <w:t>87</w:t>
            </w:r>
            <w:r w:rsidR="00386F43">
              <w:rPr>
                <w:webHidden/>
              </w:rPr>
              <w:fldChar w:fldCharType="end"/>
            </w:r>
          </w:hyperlink>
        </w:p>
        <w:p w14:paraId="1C26FFD8" w14:textId="77777777" w:rsidR="00386F43" w:rsidRDefault="00097BDA">
          <w:pPr>
            <w:pStyle w:val="12"/>
            <w:tabs>
              <w:tab w:val="right" w:leader="dot" w:pos="8777"/>
            </w:tabs>
            <w:rPr>
              <w:rFonts w:asciiTheme="minorHAnsi" w:eastAsiaTheme="minorEastAsia" w:hAnsiTheme="minorHAnsi" w:cstheme="minorBidi"/>
              <w:sz w:val="21"/>
              <w:szCs w:val="22"/>
            </w:rPr>
          </w:pPr>
          <w:hyperlink w:anchor="_Toc35875643" w:history="1">
            <w:r w:rsidR="00386F43" w:rsidRPr="007E6760">
              <w:rPr>
                <w:rStyle w:val="a9"/>
                <w:rFonts w:hint="eastAsia"/>
                <w:bCs/>
                <w:snapToGrid w:val="0"/>
                <w:kern w:val="0"/>
              </w:rPr>
              <w:t>作者简介</w:t>
            </w:r>
            <w:r w:rsidR="00386F43">
              <w:rPr>
                <w:webHidden/>
              </w:rPr>
              <w:tab/>
            </w:r>
            <w:r w:rsidR="00386F43">
              <w:rPr>
                <w:webHidden/>
              </w:rPr>
              <w:fldChar w:fldCharType="begin"/>
            </w:r>
            <w:r w:rsidR="00386F43">
              <w:rPr>
                <w:webHidden/>
              </w:rPr>
              <w:instrText xml:space="preserve"> PAGEREF _Toc35875643 \h </w:instrText>
            </w:r>
            <w:r w:rsidR="00386F43">
              <w:rPr>
                <w:webHidden/>
              </w:rPr>
            </w:r>
            <w:r w:rsidR="00386F43">
              <w:rPr>
                <w:webHidden/>
              </w:rPr>
              <w:fldChar w:fldCharType="separate"/>
            </w:r>
            <w:r w:rsidR="00386F43">
              <w:rPr>
                <w:webHidden/>
              </w:rPr>
              <w:t>89</w:t>
            </w:r>
            <w:r w:rsidR="00386F43">
              <w:rPr>
                <w:webHidden/>
              </w:rPr>
              <w:fldChar w:fldCharType="end"/>
            </w:r>
          </w:hyperlink>
        </w:p>
        <w:p w14:paraId="51A49C4A" w14:textId="4EEF2A25" w:rsidR="00634230" w:rsidRDefault="00634230">
          <w:pPr>
            <w:ind w:firstLine="482"/>
          </w:pPr>
          <w:r>
            <w:rPr>
              <w:b/>
              <w:bCs/>
              <w:lang w:val="zh-CN"/>
            </w:rPr>
            <w:fldChar w:fldCharType="end"/>
          </w:r>
        </w:p>
      </w:sdtContent>
    </w:sdt>
    <w:p w14:paraId="37CA85D5" w14:textId="726075A5" w:rsidR="00355DAD" w:rsidRDefault="00355DAD" w:rsidP="00355DAD">
      <w:pPr>
        <w:ind w:firstLineChars="0" w:firstLine="0"/>
      </w:pPr>
    </w:p>
    <w:p w14:paraId="382AFAA6" w14:textId="77777777" w:rsidR="00256281" w:rsidRDefault="00256281" w:rsidP="00355DAD">
      <w:pPr>
        <w:ind w:firstLineChars="0" w:firstLine="0"/>
      </w:pPr>
    </w:p>
    <w:p w14:paraId="4F8C1718" w14:textId="77777777" w:rsidR="00256281" w:rsidRDefault="00256281" w:rsidP="00355DAD">
      <w:pPr>
        <w:ind w:firstLineChars="0" w:firstLine="0"/>
        <w:sectPr w:rsidR="00256281" w:rsidSect="00256281">
          <w:headerReference w:type="default" r:id="rId43"/>
          <w:footerReference w:type="default" r:id="rId4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59BA3A33" w14:textId="028D90A0" w:rsidR="00355DAD" w:rsidRDefault="00DF38DE" w:rsidP="00DF38DE">
      <w:pPr>
        <w:pStyle w:val="10"/>
      </w:pPr>
      <w:bookmarkStart w:id="126" w:name="_Toc35766614"/>
      <w:bookmarkStart w:id="127" w:name="_Ref35863768"/>
      <w:bookmarkStart w:id="128" w:name="_Ref35864023"/>
      <w:bookmarkStart w:id="129" w:name="_Toc35875583"/>
      <w:bookmarkStart w:id="130" w:name="_Ref406368797"/>
      <w:r w:rsidRPr="00B90067">
        <w:rPr>
          <w:rStyle w:val="11"/>
          <w:rFonts w:hint="eastAsia"/>
        </w:rPr>
        <w:lastRenderedPageBreak/>
        <w:t>绪论</w:t>
      </w:r>
      <w:bookmarkEnd w:id="126"/>
      <w:bookmarkEnd w:id="127"/>
      <w:bookmarkEnd w:id="128"/>
      <w:bookmarkEnd w:id="129"/>
    </w:p>
    <w:p w14:paraId="1365E5DF" w14:textId="55130FB9" w:rsidR="00DF38DE" w:rsidRDefault="00DF38DE" w:rsidP="00DF38DE">
      <w:pPr>
        <w:pStyle w:val="20"/>
        <w:widowControl/>
        <w:ind w:left="88"/>
      </w:pPr>
      <w:bookmarkStart w:id="131" w:name="_Toc35086218"/>
      <w:bookmarkStart w:id="132" w:name="_Toc35722000"/>
      <w:bookmarkStart w:id="133" w:name="_Toc35722120"/>
      <w:bookmarkStart w:id="134" w:name="_Toc35725786"/>
      <w:bookmarkStart w:id="135" w:name="_Toc35725990"/>
      <w:bookmarkStart w:id="136" w:name="_Toc35766615"/>
      <w:bookmarkStart w:id="137" w:name="_Toc35875584"/>
      <w:r>
        <w:t>研究背景和意义</w:t>
      </w:r>
      <w:bookmarkEnd w:id="131"/>
      <w:bookmarkEnd w:id="132"/>
      <w:bookmarkEnd w:id="133"/>
      <w:bookmarkEnd w:id="134"/>
      <w:bookmarkEnd w:id="135"/>
      <w:bookmarkEnd w:id="136"/>
      <w:bookmarkEnd w:id="137"/>
    </w:p>
    <w:p w14:paraId="075AA6F2" w14:textId="67FF1FB5" w:rsidR="00650445" w:rsidRDefault="002259AE" w:rsidP="00A75795">
      <w:pPr>
        <w:ind w:firstLine="480"/>
      </w:pPr>
      <w:r>
        <w:rPr>
          <w:rFonts w:hint="eastAsia"/>
        </w:rPr>
        <w:t>在过去的数十年中，无线和移动通信领域取得了前所未有的进步。越来越多无线局域网（</w:t>
      </w:r>
      <w:r>
        <w:rPr>
          <w:rFonts w:hint="eastAsia"/>
        </w:rPr>
        <w:t>LAN</w:t>
      </w:r>
      <w:r>
        <w:rPr>
          <w:rFonts w:hint="eastAsia"/>
        </w:rPr>
        <w:t>）热点正在出现，这使得携带便携式计算机的人们可以在机场、酒店和其他公共场所上网。</w:t>
      </w:r>
      <w:r>
        <w:rPr>
          <w:rFonts w:hint="eastAsia"/>
        </w:rPr>
        <w:t>LTE</w:t>
      </w:r>
      <w:r>
        <w:rPr>
          <w:rFonts w:hint="eastAsia"/>
        </w:rPr>
        <w:t>已经从</w:t>
      </w:r>
      <w:r>
        <w:rPr>
          <w:rFonts w:hint="eastAsia"/>
        </w:rPr>
        <w:t>2G</w:t>
      </w:r>
      <w:r>
        <w:rPr>
          <w:rFonts w:hint="eastAsia"/>
        </w:rPr>
        <w:t>蜂窝网络现演进到了</w:t>
      </w:r>
      <w:r>
        <w:rPr>
          <w:rFonts w:hint="eastAsia"/>
        </w:rPr>
        <w:t>5G</w:t>
      </w:r>
      <w:r>
        <w:rPr>
          <w:rFonts w:hint="eastAsia"/>
        </w:rPr>
        <w:t>，可以为用户提供更高的数据速率，信息娱乐和基于位置或个性化的服务。同时，</w:t>
      </w:r>
      <w:r w:rsidR="007A6029">
        <w:rPr>
          <w:rFonts w:hint="eastAsia"/>
        </w:rPr>
        <w:t>移动互联网的</w:t>
      </w:r>
      <w:r w:rsidR="00294990">
        <w:rPr>
          <w:rFonts w:hint="eastAsia"/>
        </w:rPr>
        <w:t>快速</w:t>
      </w:r>
      <w:r w:rsidR="006912A7">
        <w:rPr>
          <w:rFonts w:hint="eastAsia"/>
        </w:rPr>
        <w:t>发展</w:t>
      </w:r>
      <w:r w:rsidR="00666F72">
        <w:rPr>
          <w:rFonts w:hint="eastAsia"/>
        </w:rPr>
        <w:t>使得</w:t>
      </w:r>
      <w:r w:rsidR="00A85594">
        <w:rPr>
          <w:rFonts w:hint="eastAsia"/>
        </w:rPr>
        <w:t>便携</w:t>
      </w:r>
      <w:r w:rsidR="00D71F22">
        <w:rPr>
          <w:rFonts w:hint="eastAsia"/>
        </w:rPr>
        <w:t>式</w:t>
      </w:r>
      <w:r w:rsidR="00647E1D">
        <w:rPr>
          <w:rFonts w:hint="eastAsia"/>
        </w:rPr>
        <w:t>移动计算</w:t>
      </w:r>
      <w:r w:rsidR="008F1F0E">
        <w:rPr>
          <w:rFonts w:hint="eastAsia"/>
        </w:rPr>
        <w:t>和通信设备的</w:t>
      </w:r>
      <w:r w:rsidR="00025FD1">
        <w:rPr>
          <w:rFonts w:hint="eastAsia"/>
        </w:rPr>
        <w:t>数量也在</w:t>
      </w:r>
      <w:r w:rsidR="00F75D1C">
        <w:rPr>
          <w:rFonts w:hint="eastAsia"/>
        </w:rPr>
        <w:t>快速</w:t>
      </w:r>
      <w:r w:rsidR="001C6D4B">
        <w:rPr>
          <w:rFonts w:hint="eastAsia"/>
        </w:rPr>
        <w:t>地</w:t>
      </w:r>
      <w:r w:rsidR="00577278">
        <w:rPr>
          <w:rFonts w:hint="eastAsia"/>
        </w:rPr>
        <w:t>增加</w:t>
      </w:r>
      <w:r w:rsidR="00F30B24">
        <w:rPr>
          <w:rFonts w:hint="eastAsia"/>
        </w:rPr>
        <w:t>，</w:t>
      </w:r>
      <w:r w:rsidR="00D05A35">
        <w:rPr>
          <w:rFonts w:hint="eastAsia"/>
        </w:rPr>
        <w:t>在移动</w:t>
      </w:r>
      <w:r w:rsidR="00F9495A">
        <w:rPr>
          <w:rFonts w:hint="eastAsia"/>
        </w:rPr>
        <w:t>互联网</w:t>
      </w:r>
      <w:r w:rsidR="003F55E1">
        <w:rPr>
          <w:rFonts w:hint="eastAsia"/>
        </w:rPr>
        <w:t>对人们生活产生</w:t>
      </w:r>
      <w:r w:rsidR="00402F19">
        <w:rPr>
          <w:rFonts w:hint="eastAsia"/>
        </w:rPr>
        <w:t>越来越大影响的同时</w:t>
      </w:r>
      <w:r w:rsidR="00BB0FEF">
        <w:rPr>
          <w:rFonts w:hint="eastAsia"/>
        </w:rPr>
        <w:t>智能手机的普</w:t>
      </w:r>
      <w:r w:rsidR="00BC6879">
        <w:rPr>
          <w:rFonts w:hint="eastAsia"/>
        </w:rPr>
        <w:t>及</w:t>
      </w:r>
      <w:r w:rsidR="00BB0FEF">
        <w:rPr>
          <w:rFonts w:hint="eastAsia"/>
        </w:rPr>
        <w:t>率</w:t>
      </w:r>
      <w:r w:rsidR="00976F9B">
        <w:rPr>
          <w:rFonts w:hint="eastAsia"/>
        </w:rPr>
        <w:t>也</w:t>
      </w:r>
      <w:r w:rsidR="0055493B">
        <w:rPr>
          <w:rFonts w:hint="eastAsia"/>
        </w:rPr>
        <w:t>变得越来越高</w:t>
      </w:r>
      <w:r w:rsidR="001D12F1">
        <w:rPr>
          <w:rFonts w:hint="eastAsia"/>
        </w:rPr>
        <w:t>。</w:t>
      </w:r>
      <w:r w:rsidR="00E43900">
        <w:rPr>
          <w:rFonts w:hint="eastAsia"/>
        </w:rPr>
        <w:t>在</w:t>
      </w:r>
      <w:r w:rsidR="00E43900">
        <w:t>Newzoo</w:t>
      </w:r>
      <w:r w:rsidR="00285C23">
        <w:rPr>
          <w:rFonts w:hint="eastAsia"/>
        </w:rPr>
        <w:t>的</w:t>
      </w:r>
      <w:r w:rsidR="006B0871">
        <w:rPr>
          <w:rFonts w:hint="eastAsia"/>
        </w:rPr>
        <w:t>《</w:t>
      </w:r>
      <w:r w:rsidR="00BF292F">
        <w:rPr>
          <w:rFonts w:hint="eastAsia"/>
        </w:rPr>
        <w:t>2020</w:t>
      </w:r>
      <w:r w:rsidR="00BF292F">
        <w:rPr>
          <w:rFonts w:hint="eastAsia"/>
        </w:rPr>
        <w:t>年全球移动市场报告</w:t>
      </w:r>
      <w:r w:rsidR="006B0871">
        <w:rPr>
          <w:rFonts w:hint="eastAsia"/>
        </w:rPr>
        <w:t>》</w:t>
      </w:r>
      <w:r w:rsidR="00DE30A0">
        <w:rPr>
          <w:rFonts w:hint="eastAsia"/>
        </w:rPr>
        <w:t>中指出</w:t>
      </w:r>
      <w:r w:rsidR="00D55591">
        <w:rPr>
          <w:rFonts w:hint="eastAsia"/>
        </w:rPr>
        <w:t>预计</w:t>
      </w:r>
      <w:r w:rsidR="00C61874">
        <w:rPr>
          <w:rFonts w:hint="eastAsia"/>
        </w:rPr>
        <w:t>到</w:t>
      </w:r>
      <w:r w:rsidR="00C61874">
        <w:rPr>
          <w:rFonts w:hint="eastAsia"/>
        </w:rPr>
        <w:t>2023</w:t>
      </w:r>
      <w:r w:rsidR="00C61874">
        <w:rPr>
          <w:rFonts w:hint="eastAsia"/>
        </w:rPr>
        <w:t>年</w:t>
      </w:r>
      <w:r w:rsidR="00E43DC9">
        <w:rPr>
          <w:rFonts w:hint="eastAsia"/>
        </w:rPr>
        <w:t>全球智能手机用户数将突破</w:t>
      </w:r>
      <w:r w:rsidR="00E43DC9">
        <w:rPr>
          <w:rFonts w:hint="eastAsia"/>
        </w:rPr>
        <w:t>40</w:t>
      </w:r>
      <w:r w:rsidR="00E43DC9">
        <w:rPr>
          <w:rFonts w:hint="eastAsia"/>
        </w:rPr>
        <w:t>亿</w:t>
      </w:r>
      <w:r w:rsidR="00293718" w:rsidRPr="00293718">
        <w:rPr>
          <w:vertAlign w:val="superscript"/>
        </w:rPr>
        <w:fldChar w:fldCharType="begin"/>
      </w:r>
      <w:r w:rsidR="00293718" w:rsidRPr="00293718">
        <w:rPr>
          <w:vertAlign w:val="superscript"/>
        </w:rPr>
        <w:instrText xml:space="preserve"> </w:instrText>
      </w:r>
      <w:r w:rsidR="00293718" w:rsidRPr="00293718">
        <w:rPr>
          <w:rFonts w:hint="eastAsia"/>
          <w:vertAlign w:val="superscript"/>
        </w:rPr>
        <w:instrText>REF _Ref60066934 \n \h</w:instrText>
      </w:r>
      <w:r w:rsidR="00293718" w:rsidRPr="00293718">
        <w:rPr>
          <w:vertAlign w:val="superscript"/>
        </w:rPr>
        <w:instrText xml:space="preserve"> </w:instrText>
      </w:r>
      <w:r w:rsidR="00293718">
        <w:rPr>
          <w:vertAlign w:val="superscript"/>
        </w:rPr>
        <w:instrText xml:space="preserve"> \* MERGEFORMAT </w:instrText>
      </w:r>
      <w:r w:rsidR="00293718" w:rsidRPr="00293718">
        <w:rPr>
          <w:vertAlign w:val="superscript"/>
        </w:rPr>
      </w:r>
      <w:r w:rsidR="00293718" w:rsidRPr="00293718">
        <w:rPr>
          <w:vertAlign w:val="superscript"/>
        </w:rPr>
        <w:fldChar w:fldCharType="separate"/>
      </w:r>
      <w:r w:rsidR="00293718" w:rsidRPr="00293718">
        <w:rPr>
          <w:vertAlign w:val="superscript"/>
        </w:rPr>
        <w:t>[1]</w:t>
      </w:r>
      <w:r w:rsidR="00293718" w:rsidRPr="00293718">
        <w:rPr>
          <w:vertAlign w:val="superscript"/>
        </w:rPr>
        <w:fldChar w:fldCharType="end"/>
      </w:r>
      <w:r w:rsidR="00DE30A0">
        <w:rPr>
          <w:rFonts w:hint="eastAsia"/>
        </w:rPr>
        <w:t>。</w:t>
      </w:r>
      <w:r w:rsidR="001F7F53">
        <w:rPr>
          <w:rFonts w:hint="eastAsia"/>
        </w:rPr>
        <w:t>在</w:t>
      </w:r>
      <w:r w:rsidR="0076290D">
        <w:rPr>
          <w:rFonts w:hint="eastAsia"/>
        </w:rPr>
        <w:t>移动互联网浪潮下，</w:t>
      </w:r>
      <w:r w:rsidR="000C3D42">
        <w:rPr>
          <w:rFonts w:hint="eastAsia"/>
        </w:rPr>
        <w:t>数据连接与网络</w:t>
      </w:r>
      <w:r w:rsidR="00735396">
        <w:rPr>
          <w:rFonts w:hint="eastAsia"/>
        </w:rPr>
        <w:t>服务</w:t>
      </w:r>
      <w:r w:rsidR="003578E0">
        <w:rPr>
          <w:rFonts w:hint="eastAsia"/>
        </w:rPr>
        <w:t>占据了</w:t>
      </w:r>
      <w:r w:rsidR="00735396">
        <w:rPr>
          <w:rFonts w:hint="eastAsia"/>
        </w:rPr>
        <w:t>人们的生活中</w:t>
      </w:r>
      <w:r w:rsidR="007C6D31">
        <w:rPr>
          <w:rFonts w:hint="eastAsia"/>
        </w:rPr>
        <w:t>非常重</w:t>
      </w:r>
      <w:r w:rsidR="00774699">
        <w:rPr>
          <w:rFonts w:hint="eastAsia"/>
        </w:rPr>
        <w:t>要</w:t>
      </w:r>
      <w:r w:rsidR="007C6D31">
        <w:rPr>
          <w:rFonts w:hint="eastAsia"/>
        </w:rPr>
        <w:t>的</w:t>
      </w:r>
      <w:r w:rsidR="00915C39">
        <w:rPr>
          <w:rFonts w:hint="eastAsia"/>
        </w:rPr>
        <w:t>部分</w:t>
      </w:r>
      <w:r w:rsidR="00864874">
        <w:rPr>
          <w:rFonts w:hint="eastAsia"/>
        </w:rPr>
        <w:t>，</w:t>
      </w:r>
      <w:r w:rsidR="00A95E48">
        <w:rPr>
          <w:rFonts w:hint="eastAsia"/>
        </w:rPr>
        <w:t>数据连接</w:t>
      </w:r>
      <w:r w:rsidR="00C63E02">
        <w:rPr>
          <w:rFonts w:hint="eastAsia"/>
        </w:rPr>
        <w:t>与网络服务</w:t>
      </w:r>
      <w:r w:rsidR="000B16D9">
        <w:rPr>
          <w:rFonts w:hint="eastAsia"/>
        </w:rPr>
        <w:t>都</w:t>
      </w:r>
      <w:r w:rsidR="00F91569">
        <w:rPr>
          <w:rFonts w:hint="eastAsia"/>
        </w:rPr>
        <w:t>需要</w:t>
      </w:r>
      <w:r w:rsidR="004F13E7">
        <w:rPr>
          <w:rFonts w:hint="eastAsia"/>
        </w:rPr>
        <w:t>固定基础设施</w:t>
      </w:r>
      <w:r w:rsidR="007571D3">
        <w:rPr>
          <w:rFonts w:hint="eastAsia"/>
        </w:rPr>
        <w:t>及专用网络</w:t>
      </w:r>
      <w:r w:rsidR="00A82DAB">
        <w:rPr>
          <w:rFonts w:hint="eastAsia"/>
        </w:rPr>
        <w:t>的支持</w:t>
      </w:r>
      <w:r w:rsidR="00986C3D">
        <w:rPr>
          <w:rFonts w:hint="eastAsia"/>
        </w:rPr>
        <w:t>，</w:t>
      </w:r>
      <w:r w:rsidR="005514F6">
        <w:rPr>
          <w:rFonts w:hint="eastAsia"/>
        </w:rPr>
        <w:t>例如</w:t>
      </w:r>
      <w:r w:rsidR="00C13326">
        <w:rPr>
          <w:rFonts w:hint="eastAsia"/>
        </w:rPr>
        <w:t>互联网</w:t>
      </w:r>
      <w:r w:rsidR="00E7775A">
        <w:rPr>
          <w:rFonts w:hint="eastAsia"/>
        </w:rPr>
        <w:t>服务提供商</w:t>
      </w:r>
      <w:r w:rsidR="00A11D97">
        <w:rPr>
          <w:rFonts w:hint="eastAsia"/>
        </w:rPr>
        <w:t>的</w:t>
      </w:r>
      <w:r w:rsidR="000C688F">
        <w:rPr>
          <w:rFonts w:hint="eastAsia"/>
        </w:rPr>
        <w:t>通信基站</w:t>
      </w:r>
      <w:r w:rsidR="000B64CE">
        <w:rPr>
          <w:rFonts w:hint="eastAsia"/>
        </w:rPr>
        <w:t>。</w:t>
      </w:r>
      <w:r w:rsidR="00C97E0A">
        <w:rPr>
          <w:rFonts w:hint="eastAsia"/>
        </w:rPr>
        <w:t>在</w:t>
      </w:r>
      <w:r w:rsidR="00CC5165">
        <w:rPr>
          <w:rFonts w:hint="eastAsia"/>
        </w:rPr>
        <w:t>某些</w:t>
      </w:r>
      <w:r w:rsidR="001C2739">
        <w:rPr>
          <w:rFonts w:hint="eastAsia"/>
        </w:rPr>
        <w:t>特殊的</w:t>
      </w:r>
      <w:r w:rsidR="00165249">
        <w:rPr>
          <w:rFonts w:hint="eastAsia"/>
        </w:rPr>
        <w:t>情况</w:t>
      </w:r>
      <w:r w:rsidR="009126DB">
        <w:rPr>
          <w:rFonts w:hint="eastAsia"/>
        </w:rPr>
        <w:t>与场景</w:t>
      </w:r>
      <w:r w:rsidR="003856E2">
        <w:rPr>
          <w:rFonts w:hint="eastAsia"/>
        </w:rPr>
        <w:t>（</w:t>
      </w:r>
      <w:r w:rsidR="001D39F8">
        <w:rPr>
          <w:rFonts w:hint="eastAsia"/>
        </w:rPr>
        <w:t>例如</w:t>
      </w:r>
      <w:r w:rsidR="00060374">
        <w:rPr>
          <w:rFonts w:hint="eastAsia"/>
        </w:rPr>
        <w:t>，</w:t>
      </w:r>
      <w:r w:rsidR="0029122A">
        <w:rPr>
          <w:rFonts w:hint="eastAsia"/>
        </w:rPr>
        <w:t>大型集会</w:t>
      </w:r>
      <w:r w:rsidR="000731ED">
        <w:rPr>
          <w:rFonts w:hint="eastAsia"/>
        </w:rPr>
        <w:t>、</w:t>
      </w:r>
      <w:r w:rsidR="00495D0D">
        <w:rPr>
          <w:rFonts w:hint="eastAsia"/>
        </w:rPr>
        <w:t>自然灾害发生</w:t>
      </w:r>
      <w:r w:rsidR="001C61D2">
        <w:rPr>
          <w:rFonts w:hint="eastAsia"/>
        </w:rPr>
        <w:t>区域</w:t>
      </w:r>
      <w:r w:rsidR="003856E2">
        <w:rPr>
          <w:rFonts w:hint="eastAsia"/>
        </w:rPr>
        <w:t>）中</w:t>
      </w:r>
      <w:r w:rsidR="00FE7A54">
        <w:rPr>
          <w:rFonts w:hint="eastAsia"/>
        </w:rPr>
        <w:t>通信基础设施</w:t>
      </w:r>
      <w:r w:rsidR="002749FB">
        <w:rPr>
          <w:rFonts w:hint="eastAsia"/>
        </w:rPr>
        <w:t>遭到损坏</w:t>
      </w:r>
      <w:r w:rsidR="00821AA0">
        <w:rPr>
          <w:rFonts w:hint="eastAsia"/>
        </w:rPr>
        <w:t>，</w:t>
      </w:r>
      <w:r w:rsidR="00413D4D">
        <w:rPr>
          <w:rFonts w:hint="eastAsia"/>
        </w:rPr>
        <w:t>就需要</w:t>
      </w:r>
      <w:r w:rsidR="00DE3D71">
        <w:rPr>
          <w:rFonts w:hint="eastAsia"/>
        </w:rPr>
        <w:t>利用</w:t>
      </w:r>
      <w:r w:rsidR="00C8143E">
        <w:rPr>
          <w:rFonts w:hint="eastAsia"/>
        </w:rPr>
        <w:t>移动自组织网络</w:t>
      </w:r>
      <w:r w:rsidR="002F27A7">
        <w:rPr>
          <w:rFonts w:hint="eastAsia"/>
        </w:rPr>
        <w:t>来提供警报消息分发</w:t>
      </w:r>
      <w:r w:rsidR="00DD07ED">
        <w:rPr>
          <w:rFonts w:hint="eastAsia"/>
        </w:rPr>
        <w:t>与传递消息的能力</w:t>
      </w:r>
      <w:r w:rsidR="00E30A8C">
        <w:rPr>
          <w:rFonts w:hint="eastAsia"/>
        </w:rPr>
        <w:t>。</w:t>
      </w:r>
    </w:p>
    <w:p w14:paraId="3FB704B4" w14:textId="0F07AEE1" w:rsidR="00650445" w:rsidRDefault="00F635E0" w:rsidP="00A75795">
      <w:pPr>
        <w:ind w:firstLine="480"/>
      </w:pPr>
      <w:r>
        <w:rPr>
          <w:rFonts w:hint="eastAsia"/>
        </w:rPr>
        <w:t>移动自组织网络</w:t>
      </w:r>
      <w:r w:rsidR="00230281">
        <w:rPr>
          <w:rFonts w:hint="eastAsia"/>
        </w:rPr>
        <w:t>是</w:t>
      </w:r>
      <w:r w:rsidR="002A4975">
        <w:rPr>
          <w:rFonts w:hint="eastAsia"/>
        </w:rPr>
        <w:t>一种</w:t>
      </w:r>
      <w:r w:rsidR="005523AF">
        <w:rPr>
          <w:rFonts w:hint="eastAsia"/>
        </w:rPr>
        <w:t>无需</w:t>
      </w:r>
      <w:r w:rsidR="00A3119D">
        <w:rPr>
          <w:rFonts w:hint="eastAsia"/>
        </w:rPr>
        <w:t>通信基础设施</w:t>
      </w:r>
      <w:r w:rsidR="00C6039E">
        <w:rPr>
          <w:rFonts w:hint="eastAsia"/>
        </w:rPr>
        <w:t>支持的</w:t>
      </w:r>
      <w:r w:rsidR="001F111C">
        <w:rPr>
          <w:rFonts w:hint="eastAsia"/>
        </w:rPr>
        <w:t>点对点多跳</w:t>
      </w:r>
      <w:r w:rsidR="00FF18E6">
        <w:rPr>
          <w:rFonts w:hint="eastAsia"/>
        </w:rPr>
        <w:t>网络</w:t>
      </w:r>
      <w:r w:rsidR="001164AA">
        <w:rPr>
          <w:rFonts w:hint="eastAsia"/>
        </w:rPr>
        <w:t>，</w:t>
      </w:r>
      <w:r w:rsidR="008D1B65">
        <w:rPr>
          <w:rFonts w:hint="eastAsia"/>
        </w:rPr>
        <w:t>它是</w:t>
      </w:r>
      <w:r w:rsidR="00366075">
        <w:rPr>
          <w:rFonts w:hint="eastAsia"/>
        </w:rPr>
        <w:t>移动设备</w:t>
      </w:r>
      <w:r w:rsidR="00E6478A">
        <w:rPr>
          <w:rFonts w:hint="eastAsia"/>
        </w:rPr>
        <w:t>（便携式</w:t>
      </w:r>
      <w:r w:rsidR="00EA7022">
        <w:rPr>
          <w:rFonts w:hint="eastAsia"/>
        </w:rPr>
        <w:t>计算机、</w:t>
      </w:r>
      <w:r w:rsidR="007F75C1">
        <w:rPr>
          <w:rFonts w:hint="eastAsia"/>
        </w:rPr>
        <w:t>智能手机</w:t>
      </w:r>
      <w:r w:rsidR="00CF4DE9">
        <w:rPr>
          <w:rFonts w:hint="eastAsia"/>
        </w:rPr>
        <w:t>、传感器等</w:t>
      </w:r>
      <w:r w:rsidR="00E6478A">
        <w:rPr>
          <w:rFonts w:hint="eastAsia"/>
        </w:rPr>
        <w:t>）</w:t>
      </w:r>
      <w:r w:rsidR="00383BA4">
        <w:rPr>
          <w:rFonts w:hint="eastAsia"/>
        </w:rPr>
        <w:t>组成的自治集合</w:t>
      </w:r>
      <w:r w:rsidR="006E0FC5">
        <w:rPr>
          <w:rFonts w:hint="eastAsia"/>
        </w:rPr>
        <w:t>，在该网络中</w:t>
      </w:r>
      <w:r w:rsidR="000B2CE7">
        <w:rPr>
          <w:rFonts w:hint="eastAsia"/>
        </w:rPr>
        <w:t>这些设备</w:t>
      </w:r>
      <w:r w:rsidR="005F06C6">
        <w:rPr>
          <w:rFonts w:hint="eastAsia"/>
        </w:rPr>
        <w:t>通过</w:t>
      </w:r>
      <w:r w:rsidR="00143C64">
        <w:rPr>
          <w:rFonts w:hint="eastAsia"/>
        </w:rPr>
        <w:t>无线链路</w:t>
      </w:r>
      <w:r w:rsidR="00341269">
        <w:rPr>
          <w:rFonts w:hint="eastAsia"/>
        </w:rPr>
        <w:t>进行相互通信</w:t>
      </w:r>
      <w:r w:rsidR="00D4657F">
        <w:rPr>
          <w:rFonts w:hint="eastAsia"/>
        </w:rPr>
        <w:t>并以分布式方式进行协作</w:t>
      </w:r>
      <w:r w:rsidR="00584216">
        <w:rPr>
          <w:rFonts w:hint="eastAsia"/>
        </w:rPr>
        <w:t>，</w:t>
      </w:r>
      <w:r w:rsidR="00EC0127">
        <w:rPr>
          <w:rFonts w:hint="eastAsia"/>
        </w:rPr>
        <w:t>以便在</w:t>
      </w:r>
      <w:r w:rsidR="00A91BB9">
        <w:rPr>
          <w:rFonts w:hint="eastAsia"/>
        </w:rPr>
        <w:t>缺少</w:t>
      </w:r>
      <w:r w:rsidR="0071642C">
        <w:rPr>
          <w:rFonts w:hint="eastAsia"/>
        </w:rPr>
        <w:t>固定基础设施</w:t>
      </w:r>
      <w:r w:rsidR="00C92C97">
        <w:rPr>
          <w:rFonts w:hint="eastAsia"/>
        </w:rPr>
        <w:t>情况下提供必要的</w:t>
      </w:r>
      <w:r w:rsidR="003C3F5A">
        <w:rPr>
          <w:rFonts w:hint="eastAsia"/>
        </w:rPr>
        <w:t>网络功能</w:t>
      </w:r>
      <w:r w:rsidR="007064AB">
        <w:rPr>
          <w:rFonts w:hint="eastAsia"/>
        </w:rPr>
        <w:t>。</w:t>
      </w:r>
      <w:r w:rsidR="00BE3B9F">
        <w:rPr>
          <w:rFonts w:hint="eastAsia"/>
        </w:rPr>
        <w:t>这种类型的网络</w:t>
      </w:r>
      <w:r w:rsidR="00514008">
        <w:rPr>
          <w:rFonts w:hint="eastAsia"/>
        </w:rPr>
        <w:t>不仅可以</w:t>
      </w:r>
      <w:r w:rsidR="00616855">
        <w:rPr>
          <w:rFonts w:hint="eastAsia"/>
        </w:rPr>
        <w:t>作为独立的</w:t>
      </w:r>
      <w:r w:rsidR="002404C0">
        <w:rPr>
          <w:rFonts w:hint="eastAsia"/>
        </w:rPr>
        <w:t>网络</w:t>
      </w:r>
      <w:r w:rsidR="00543373">
        <w:rPr>
          <w:rFonts w:hint="eastAsia"/>
        </w:rPr>
        <w:t>运行，</w:t>
      </w:r>
      <w:r w:rsidR="00F43C88">
        <w:rPr>
          <w:rFonts w:hint="eastAsia"/>
        </w:rPr>
        <w:t>还可以</w:t>
      </w:r>
      <w:r w:rsidR="00A1400D">
        <w:rPr>
          <w:rFonts w:hint="eastAsia"/>
        </w:rPr>
        <w:t>与</w:t>
      </w:r>
      <w:r w:rsidR="00960DA2">
        <w:rPr>
          <w:rFonts w:hint="eastAsia"/>
        </w:rPr>
        <w:t>一个或</w:t>
      </w:r>
      <w:r w:rsidR="00FD2E63">
        <w:rPr>
          <w:rFonts w:hint="eastAsia"/>
        </w:rPr>
        <w:t>多个</w:t>
      </w:r>
      <w:r w:rsidR="002766A5">
        <w:rPr>
          <w:rFonts w:hint="eastAsia"/>
        </w:rPr>
        <w:t>蜂窝</w:t>
      </w:r>
      <w:r w:rsidR="006A27A8">
        <w:rPr>
          <w:rFonts w:hint="eastAsia"/>
        </w:rPr>
        <w:t>网络</w:t>
      </w:r>
      <w:r w:rsidR="00510595">
        <w:rPr>
          <w:rFonts w:hint="eastAsia"/>
        </w:rPr>
        <w:t>或</w:t>
      </w:r>
      <w:r w:rsidR="003D1295">
        <w:rPr>
          <w:rFonts w:hint="eastAsia"/>
        </w:rPr>
        <w:t>互联网</w:t>
      </w:r>
      <w:r w:rsidR="00960DA2">
        <w:rPr>
          <w:rFonts w:hint="eastAsia"/>
        </w:rPr>
        <w:t>节点</w:t>
      </w:r>
      <w:r w:rsidR="001835E5">
        <w:rPr>
          <w:rFonts w:hint="eastAsia"/>
        </w:rPr>
        <w:t>进行连接</w:t>
      </w:r>
      <w:r w:rsidR="00212FB8">
        <w:rPr>
          <w:rFonts w:hint="eastAsia"/>
        </w:rPr>
        <w:t>。</w:t>
      </w:r>
      <w:r w:rsidR="006C05CC">
        <w:rPr>
          <w:rFonts w:hint="eastAsia"/>
        </w:rPr>
        <w:t>移动自组织网络的应用场景</w:t>
      </w:r>
      <w:r w:rsidR="003E6789">
        <w:rPr>
          <w:rFonts w:hint="eastAsia"/>
        </w:rPr>
        <w:t>包括但不限于：</w:t>
      </w:r>
      <w:r w:rsidR="006E2145">
        <w:rPr>
          <w:rFonts w:hint="eastAsia"/>
        </w:rPr>
        <w:t>紧急和救援操作</w:t>
      </w:r>
      <w:r w:rsidR="009A6FCD">
        <w:rPr>
          <w:rFonts w:hint="eastAsia"/>
        </w:rPr>
        <w:t>、</w:t>
      </w:r>
      <w:r w:rsidR="00045297">
        <w:rPr>
          <w:rFonts w:hint="eastAsia"/>
        </w:rPr>
        <w:t>会议</w:t>
      </w:r>
      <w:r w:rsidR="00D9445D">
        <w:rPr>
          <w:rFonts w:hint="eastAsia"/>
        </w:rPr>
        <w:t>或校园设施</w:t>
      </w:r>
      <w:r w:rsidR="009A6FCD">
        <w:rPr>
          <w:rFonts w:hint="eastAsia"/>
        </w:rPr>
        <w:t>、汽车网络</w:t>
      </w:r>
      <w:r w:rsidR="00606E48">
        <w:rPr>
          <w:rFonts w:hint="eastAsia"/>
        </w:rPr>
        <w:t>及个人网络等</w:t>
      </w:r>
      <w:r w:rsidR="00E27E09" w:rsidRPr="00E27E09">
        <w:rPr>
          <w:vertAlign w:val="superscript"/>
        </w:rPr>
        <w:fldChar w:fldCharType="begin"/>
      </w:r>
      <w:r w:rsidR="00E27E09" w:rsidRPr="00E27E09">
        <w:rPr>
          <w:vertAlign w:val="superscript"/>
        </w:rPr>
        <w:instrText xml:space="preserve"> </w:instrText>
      </w:r>
      <w:r w:rsidR="00E27E09" w:rsidRPr="00E27E09">
        <w:rPr>
          <w:rFonts w:hint="eastAsia"/>
          <w:vertAlign w:val="superscript"/>
        </w:rPr>
        <w:instrText>REF _Ref60084086 \n \h</w:instrText>
      </w:r>
      <w:r w:rsidR="00E27E09" w:rsidRPr="00E27E09">
        <w:rPr>
          <w:vertAlign w:val="superscript"/>
        </w:rPr>
        <w:instrText xml:space="preserve"> </w:instrText>
      </w:r>
      <w:r w:rsidR="00E27E09">
        <w:rPr>
          <w:vertAlign w:val="superscript"/>
        </w:rPr>
        <w:instrText xml:space="preserve"> \* MERGEFORMAT </w:instrText>
      </w:r>
      <w:r w:rsidR="00E27E09" w:rsidRPr="00E27E09">
        <w:rPr>
          <w:vertAlign w:val="superscript"/>
        </w:rPr>
      </w:r>
      <w:r w:rsidR="00E27E09" w:rsidRPr="00E27E09">
        <w:rPr>
          <w:vertAlign w:val="superscript"/>
        </w:rPr>
        <w:fldChar w:fldCharType="separate"/>
      </w:r>
      <w:r w:rsidR="00E27E09" w:rsidRPr="00E27E09">
        <w:rPr>
          <w:vertAlign w:val="superscript"/>
        </w:rPr>
        <w:t>[2]</w:t>
      </w:r>
      <w:r w:rsidR="00E27E09" w:rsidRPr="00E27E09">
        <w:rPr>
          <w:vertAlign w:val="superscript"/>
        </w:rPr>
        <w:fldChar w:fldCharType="end"/>
      </w:r>
      <w:r w:rsidR="00606E48">
        <w:rPr>
          <w:rFonts w:hint="eastAsia"/>
        </w:rPr>
        <w:t>。</w:t>
      </w:r>
    </w:p>
    <w:p w14:paraId="34CCA3C3" w14:textId="42ABC983" w:rsidR="00721426" w:rsidRDefault="00832731" w:rsidP="00721426">
      <w:pPr>
        <w:spacing w:line="240" w:lineRule="auto"/>
        <w:ind w:firstLineChars="0" w:firstLine="0"/>
      </w:pPr>
      <w:r>
        <w:object w:dxaOrig="9915" w:dyaOrig="5416" w14:anchorId="041048FF">
          <v:shape id="_x0000_i1034" type="#_x0000_t75" style="width:439.5pt;height:240pt" o:ole="">
            <v:imagedata r:id="rId45" o:title=""/>
          </v:shape>
          <o:OLEObject Type="Embed" ProgID="Visio.Drawing.15" ShapeID="_x0000_i1034" DrawAspect="Content" ObjectID="_1671421613" r:id="rId46"/>
        </w:object>
      </w:r>
    </w:p>
    <w:p w14:paraId="22E3001A" w14:textId="61B1ACAF" w:rsidR="00E6499B" w:rsidRDefault="0095000B" w:rsidP="00E6499B">
      <w:pPr>
        <w:spacing w:line="240" w:lineRule="auto"/>
        <w:ind w:firstLineChars="0" w:firstLine="0"/>
        <w:jc w:val="center"/>
        <w:rPr>
          <w:sz w:val="21"/>
        </w:rPr>
      </w:pPr>
      <w:r w:rsidRPr="00F774FD">
        <w:rPr>
          <w:rFonts w:hint="eastAsia"/>
          <w:sz w:val="21"/>
        </w:rPr>
        <w:t>图</w:t>
      </w:r>
      <w:r w:rsidRPr="00F774FD">
        <w:rPr>
          <w:rFonts w:hint="eastAsia"/>
          <w:sz w:val="21"/>
        </w:rPr>
        <w:t>1</w:t>
      </w:r>
      <w:r w:rsidRPr="00F774FD">
        <w:rPr>
          <w:sz w:val="21"/>
        </w:rPr>
        <w:t xml:space="preserve">.1 </w:t>
      </w:r>
      <w:r w:rsidR="0002087A" w:rsidRPr="00F774FD">
        <w:rPr>
          <w:rFonts w:hint="eastAsia"/>
          <w:sz w:val="21"/>
        </w:rPr>
        <w:t>蜂窝网络与移动自组织网络</w:t>
      </w:r>
    </w:p>
    <w:p w14:paraId="783A9927" w14:textId="77777777" w:rsidR="009C4247" w:rsidRPr="00F774FD" w:rsidRDefault="009C4247" w:rsidP="009C4247">
      <w:pPr>
        <w:spacing w:line="240" w:lineRule="auto"/>
        <w:ind w:firstLineChars="0" w:firstLine="0"/>
        <w:rPr>
          <w:sz w:val="21"/>
        </w:rPr>
      </w:pPr>
    </w:p>
    <w:p w14:paraId="6A67B51D" w14:textId="5A8AEF36" w:rsidR="00C27D2C" w:rsidRDefault="00172096" w:rsidP="00B1533F">
      <w:pPr>
        <w:ind w:firstLine="480"/>
      </w:pPr>
      <w:r>
        <w:rPr>
          <w:rFonts w:hint="eastAsia"/>
        </w:rPr>
        <w:t>移动自组织网络与基础结构无线网络相反</w:t>
      </w:r>
      <w:r w:rsidR="00761BDB">
        <w:rPr>
          <w:rFonts w:hint="eastAsia"/>
        </w:rPr>
        <w:t>，在基础结构</w:t>
      </w:r>
      <w:r w:rsidR="00182075">
        <w:rPr>
          <w:rFonts w:hint="eastAsia"/>
        </w:rPr>
        <w:t>无线网络</w:t>
      </w:r>
      <w:r w:rsidR="00761BDB">
        <w:rPr>
          <w:rFonts w:hint="eastAsia"/>
        </w:rPr>
        <w:t>中</w:t>
      </w:r>
      <w:r w:rsidR="009256D9">
        <w:rPr>
          <w:rFonts w:hint="eastAsia"/>
        </w:rPr>
        <w:t>，每个用户都直接</w:t>
      </w:r>
      <w:r w:rsidR="00FF38E1">
        <w:rPr>
          <w:rFonts w:hint="eastAsia"/>
        </w:rPr>
        <w:t>与接入点</w:t>
      </w:r>
      <w:r w:rsidR="006A0DBD">
        <w:rPr>
          <w:rFonts w:hint="eastAsia"/>
        </w:rPr>
        <w:t>或基站</w:t>
      </w:r>
      <w:r w:rsidR="00556A16">
        <w:rPr>
          <w:rFonts w:hint="eastAsia"/>
        </w:rPr>
        <w:t>进行通信</w:t>
      </w:r>
      <w:r w:rsidR="00BB6AFA">
        <w:rPr>
          <w:rFonts w:hint="eastAsia"/>
        </w:rPr>
        <w:t>，</w:t>
      </w:r>
      <w:r w:rsidR="004E28AA">
        <w:rPr>
          <w:rFonts w:hint="eastAsia"/>
        </w:rPr>
        <w:t>如图</w:t>
      </w:r>
      <w:r w:rsidR="004E28AA">
        <w:rPr>
          <w:rFonts w:hint="eastAsia"/>
        </w:rPr>
        <w:t>1</w:t>
      </w:r>
      <w:r w:rsidR="004E28AA">
        <w:t>.1</w:t>
      </w:r>
      <w:r w:rsidR="004E28AA">
        <w:rPr>
          <w:rFonts w:hint="eastAsia"/>
        </w:rPr>
        <w:t>所示</w:t>
      </w:r>
      <w:r w:rsidR="00457AA4">
        <w:rPr>
          <w:rFonts w:hint="eastAsia"/>
        </w:rPr>
        <w:t>，移动自组织</w:t>
      </w:r>
      <w:r w:rsidR="004D5F16">
        <w:rPr>
          <w:rFonts w:hint="eastAsia"/>
        </w:rPr>
        <w:t>网络</w:t>
      </w:r>
      <w:r w:rsidR="001F0626">
        <w:rPr>
          <w:rFonts w:hint="eastAsia"/>
        </w:rPr>
        <w:t>（</w:t>
      </w:r>
      <w:r w:rsidR="001F0626">
        <w:rPr>
          <w:rFonts w:hint="eastAsia"/>
        </w:rPr>
        <w:t>MANET</w:t>
      </w:r>
      <w:r w:rsidR="001F0626">
        <w:rPr>
          <w:rFonts w:hint="eastAsia"/>
        </w:rPr>
        <w:t>）</w:t>
      </w:r>
      <w:r w:rsidR="00052F54">
        <w:rPr>
          <w:rFonts w:hint="eastAsia"/>
        </w:rPr>
        <w:t>并不依靠</w:t>
      </w:r>
      <w:r w:rsidR="0056256D">
        <w:rPr>
          <w:rFonts w:hint="eastAsia"/>
        </w:rPr>
        <w:t>固定的基础</w:t>
      </w:r>
      <w:r w:rsidR="0008282B">
        <w:rPr>
          <w:rFonts w:hint="eastAsia"/>
        </w:rPr>
        <w:t>结构来</w:t>
      </w:r>
      <w:r w:rsidR="000A7855">
        <w:rPr>
          <w:rFonts w:hint="eastAsia"/>
        </w:rPr>
        <w:t>进行</w:t>
      </w:r>
      <w:r w:rsidR="005F4434">
        <w:rPr>
          <w:rFonts w:hint="eastAsia"/>
        </w:rPr>
        <w:t>通信</w:t>
      </w:r>
      <w:r w:rsidR="00405298">
        <w:rPr>
          <w:rFonts w:hint="eastAsia"/>
        </w:rPr>
        <w:t>。</w:t>
      </w:r>
      <w:r w:rsidR="00E31A49">
        <w:rPr>
          <w:rFonts w:hint="eastAsia"/>
        </w:rPr>
        <w:t>该网络</w:t>
      </w:r>
      <w:r w:rsidR="00676A70">
        <w:rPr>
          <w:rFonts w:hint="eastAsia"/>
        </w:rPr>
        <w:t>是通过</w:t>
      </w:r>
      <w:r w:rsidR="00DA6293">
        <w:rPr>
          <w:rFonts w:hint="eastAsia"/>
        </w:rPr>
        <w:t>无线</w:t>
      </w:r>
      <w:r w:rsidR="00EA244F">
        <w:rPr>
          <w:rFonts w:hint="eastAsia"/>
        </w:rPr>
        <w:t>链路</w:t>
      </w:r>
      <w:r w:rsidR="00D9374C">
        <w:rPr>
          <w:rFonts w:hint="eastAsia"/>
        </w:rPr>
        <w:t>进行</w:t>
      </w:r>
      <w:r w:rsidR="00137C0C">
        <w:rPr>
          <w:rFonts w:hint="eastAsia"/>
        </w:rPr>
        <w:t>通信</w:t>
      </w:r>
      <w:r w:rsidR="00967B60">
        <w:rPr>
          <w:rFonts w:hint="eastAsia"/>
        </w:rPr>
        <w:t>的移动节点</w:t>
      </w:r>
      <w:r w:rsidR="008769E3">
        <w:rPr>
          <w:rFonts w:hint="eastAsia"/>
        </w:rPr>
        <w:t>的自治</w:t>
      </w:r>
      <w:r w:rsidR="00154136">
        <w:rPr>
          <w:rFonts w:hint="eastAsia"/>
        </w:rPr>
        <w:t>临时关联</w:t>
      </w:r>
      <w:r w:rsidR="00E70846">
        <w:rPr>
          <w:rFonts w:hint="eastAsia"/>
        </w:rPr>
        <w:t>网络</w:t>
      </w:r>
      <w:r w:rsidR="00286BE1">
        <w:rPr>
          <w:rFonts w:hint="eastAsia"/>
        </w:rPr>
        <w:t>。</w:t>
      </w:r>
      <w:r w:rsidR="002B1F6E">
        <w:rPr>
          <w:rFonts w:hint="eastAsia"/>
        </w:rPr>
        <w:t>彼此</w:t>
      </w:r>
      <w:r w:rsidR="00F91571">
        <w:rPr>
          <w:rFonts w:hint="eastAsia"/>
        </w:rPr>
        <w:t>发送</w:t>
      </w:r>
      <w:r w:rsidR="006E749D">
        <w:rPr>
          <w:rFonts w:hint="eastAsia"/>
        </w:rPr>
        <w:t>范围内</w:t>
      </w:r>
      <w:r w:rsidR="002701AB">
        <w:rPr>
          <w:rFonts w:hint="eastAsia"/>
        </w:rPr>
        <w:t>的节点</w:t>
      </w:r>
      <w:r w:rsidR="00EF0F24">
        <w:rPr>
          <w:rFonts w:hint="eastAsia"/>
        </w:rPr>
        <w:t>直接通信</w:t>
      </w:r>
      <w:r w:rsidR="000E4D2F">
        <w:rPr>
          <w:rFonts w:hint="eastAsia"/>
        </w:rPr>
        <w:t>，并负责</w:t>
      </w:r>
      <w:r w:rsidR="00E07965">
        <w:rPr>
          <w:rFonts w:hint="eastAsia"/>
        </w:rPr>
        <w:t>动态发现彼此</w:t>
      </w:r>
      <w:r w:rsidR="00474466">
        <w:rPr>
          <w:rFonts w:hint="eastAsia"/>
        </w:rPr>
        <w:t>。</w:t>
      </w:r>
      <w:r w:rsidR="00882B92">
        <w:rPr>
          <w:rFonts w:hint="eastAsia"/>
        </w:rPr>
        <w:t>为了实现</w:t>
      </w:r>
      <w:r w:rsidR="00A54B23">
        <w:rPr>
          <w:rFonts w:hint="eastAsia"/>
        </w:rPr>
        <w:t>不在彼此</w:t>
      </w:r>
      <w:r w:rsidR="008B0A3B">
        <w:rPr>
          <w:rFonts w:hint="eastAsia"/>
        </w:rPr>
        <w:t>发送范围内的节点</w:t>
      </w:r>
      <w:r w:rsidR="005F7DC9">
        <w:rPr>
          <w:rFonts w:hint="eastAsia"/>
        </w:rPr>
        <w:t>之间的通信</w:t>
      </w:r>
      <w:r w:rsidR="00322E54">
        <w:rPr>
          <w:rFonts w:hint="eastAsia"/>
        </w:rPr>
        <w:t>，中间节点</w:t>
      </w:r>
      <w:r w:rsidR="00707765">
        <w:rPr>
          <w:rFonts w:hint="eastAsia"/>
        </w:rPr>
        <w:t>充当路由器</w:t>
      </w:r>
      <w:r w:rsidR="00ED7879">
        <w:rPr>
          <w:rFonts w:hint="eastAsia"/>
        </w:rPr>
        <w:t>，将其他</w:t>
      </w:r>
      <w:r w:rsidR="007B6169">
        <w:rPr>
          <w:rFonts w:hint="eastAsia"/>
        </w:rPr>
        <w:t>节点生成的数据包</w:t>
      </w:r>
      <w:r w:rsidR="00CB0D14">
        <w:rPr>
          <w:rFonts w:hint="eastAsia"/>
        </w:rPr>
        <w:t>中继到目的地</w:t>
      </w:r>
      <w:r w:rsidR="00854A17">
        <w:rPr>
          <w:rFonts w:hint="eastAsia"/>
        </w:rPr>
        <w:t>。</w:t>
      </w:r>
      <w:r w:rsidR="00FB586E">
        <w:rPr>
          <w:rFonts w:hint="eastAsia"/>
        </w:rPr>
        <w:t>这些节点</w:t>
      </w:r>
      <w:r w:rsidR="003B6582">
        <w:rPr>
          <w:rFonts w:hint="eastAsia"/>
        </w:rPr>
        <w:t>通常是能量</w:t>
      </w:r>
      <w:r w:rsidR="003B5743">
        <w:rPr>
          <w:rFonts w:hint="eastAsia"/>
        </w:rPr>
        <w:t>受限的</w:t>
      </w:r>
      <w:r w:rsidR="00B32513">
        <w:rPr>
          <w:rFonts w:hint="eastAsia"/>
        </w:rPr>
        <w:t>设备</w:t>
      </w:r>
      <w:r w:rsidR="001A6385">
        <w:rPr>
          <w:rFonts w:hint="eastAsia"/>
        </w:rPr>
        <w:t>，</w:t>
      </w:r>
      <w:r w:rsidR="006442CA">
        <w:rPr>
          <w:rFonts w:hint="eastAsia"/>
        </w:rPr>
        <w:t>即使用电池供电的设备</w:t>
      </w:r>
      <w:r w:rsidR="00141A74">
        <w:rPr>
          <w:rFonts w:hint="eastAsia"/>
        </w:rPr>
        <w:t>。</w:t>
      </w:r>
      <w:r w:rsidR="00771897">
        <w:rPr>
          <w:rFonts w:hint="eastAsia"/>
        </w:rPr>
        <w:t>此外</w:t>
      </w:r>
      <w:r w:rsidR="00AB2050">
        <w:rPr>
          <w:rFonts w:hint="eastAsia"/>
        </w:rPr>
        <w:t>，设备可以自由</w:t>
      </w:r>
      <w:r w:rsidR="003E02BA">
        <w:rPr>
          <w:rFonts w:hint="eastAsia"/>
        </w:rPr>
        <w:t>加入或离开网络</w:t>
      </w:r>
      <w:r w:rsidR="00B75C74">
        <w:rPr>
          <w:rFonts w:hint="eastAsia"/>
        </w:rPr>
        <w:t>，并且</w:t>
      </w:r>
      <w:r w:rsidR="009760FF">
        <w:rPr>
          <w:rFonts w:hint="eastAsia"/>
        </w:rPr>
        <w:t>它们</w:t>
      </w:r>
      <w:r w:rsidR="00D1080F">
        <w:rPr>
          <w:rFonts w:hint="eastAsia"/>
        </w:rPr>
        <w:t>可以随机移动</w:t>
      </w:r>
      <w:r w:rsidR="00663042">
        <w:rPr>
          <w:rFonts w:hint="eastAsia"/>
        </w:rPr>
        <w:t>，从而可能导致</w:t>
      </w:r>
      <w:r w:rsidR="005A1F53">
        <w:rPr>
          <w:rFonts w:hint="eastAsia"/>
        </w:rPr>
        <w:t>快速且不可预测的拓扑</w:t>
      </w:r>
      <w:r w:rsidR="00B52C46">
        <w:rPr>
          <w:rFonts w:hint="eastAsia"/>
        </w:rPr>
        <w:t>更改</w:t>
      </w:r>
      <w:r w:rsidR="00BF3F80">
        <w:rPr>
          <w:rFonts w:hint="eastAsia"/>
        </w:rPr>
        <w:t>。</w:t>
      </w:r>
      <w:r w:rsidR="007A323A">
        <w:rPr>
          <w:rFonts w:hint="eastAsia"/>
        </w:rPr>
        <w:t>在这种</w:t>
      </w:r>
      <w:r w:rsidR="00317330">
        <w:rPr>
          <w:rFonts w:hint="eastAsia"/>
        </w:rPr>
        <w:t>能源受限</w:t>
      </w:r>
      <w:r w:rsidR="00D05F7F">
        <w:rPr>
          <w:rFonts w:hint="eastAsia"/>
        </w:rPr>
        <w:t>、动态、</w:t>
      </w:r>
      <w:r w:rsidR="005F07B0">
        <w:rPr>
          <w:rFonts w:hint="eastAsia"/>
        </w:rPr>
        <w:t>分布式多跳</w:t>
      </w:r>
      <w:r w:rsidR="00B35B58">
        <w:rPr>
          <w:rFonts w:hint="eastAsia"/>
        </w:rPr>
        <w:t>环境中</w:t>
      </w:r>
      <w:r w:rsidR="00FC0EE1">
        <w:rPr>
          <w:rFonts w:hint="eastAsia"/>
        </w:rPr>
        <w:t>，节点需要动态地组织自身</w:t>
      </w:r>
      <w:r w:rsidR="00576CCF">
        <w:rPr>
          <w:rFonts w:hint="eastAsia"/>
        </w:rPr>
        <w:t>，以便在没有固定基础结构</w:t>
      </w:r>
      <w:r w:rsidR="001B3647">
        <w:rPr>
          <w:rFonts w:hint="eastAsia"/>
        </w:rPr>
        <w:t>或中央管理的情况下提供必要的网络功能。</w:t>
      </w:r>
    </w:p>
    <w:p w14:paraId="0EEA66F2" w14:textId="77777777" w:rsidR="00373A83" w:rsidRDefault="00373A83" w:rsidP="00373A83">
      <w:pPr>
        <w:ind w:firstLine="480"/>
      </w:pPr>
      <w:r>
        <w:rPr>
          <w:rFonts w:hint="eastAsia"/>
        </w:rPr>
        <w:t>移动自组织网络并不是一个新的概念，其起源可以追溯到</w:t>
      </w:r>
      <w:r>
        <w:rPr>
          <w:rFonts w:hint="eastAsia"/>
        </w:rPr>
        <w:t>1972</w:t>
      </w:r>
      <w:r>
        <w:rPr>
          <w:rFonts w:hint="eastAsia"/>
        </w:rPr>
        <w:t>年的</w:t>
      </w:r>
      <w:r>
        <w:rPr>
          <w:rFonts w:hint="eastAsia"/>
        </w:rPr>
        <w:t>DARPA</w:t>
      </w:r>
      <w:r>
        <w:rPr>
          <w:rFonts w:hint="eastAsia"/>
        </w:rPr>
        <w:t>分组无线网络项目</w:t>
      </w:r>
      <w:r w:rsidRPr="00BA55EE">
        <w:rPr>
          <w:vertAlign w:val="superscript"/>
        </w:rPr>
        <w:fldChar w:fldCharType="begin"/>
      </w:r>
      <w:r w:rsidRPr="00BA55EE">
        <w:rPr>
          <w:vertAlign w:val="superscript"/>
        </w:rPr>
        <w:instrText xml:space="preserve"> </w:instrText>
      </w:r>
      <w:r w:rsidRPr="00BA55EE">
        <w:rPr>
          <w:rFonts w:hint="eastAsia"/>
          <w:vertAlign w:val="superscript"/>
        </w:rPr>
        <w:instrText>REF _Ref60147744 \n \h</w:instrText>
      </w:r>
      <w:r w:rsidRPr="00BA55EE">
        <w:rPr>
          <w:vertAlign w:val="superscript"/>
        </w:rPr>
        <w:instrText xml:space="preserve"> </w:instrText>
      </w:r>
      <w:r>
        <w:rPr>
          <w:vertAlign w:val="superscript"/>
        </w:rPr>
        <w:instrText xml:space="preserve"> \* MERGEFORMAT </w:instrText>
      </w:r>
      <w:r w:rsidRPr="00BA55EE">
        <w:rPr>
          <w:vertAlign w:val="superscript"/>
        </w:rPr>
      </w:r>
      <w:r w:rsidRPr="00BA55EE">
        <w:rPr>
          <w:vertAlign w:val="superscript"/>
        </w:rPr>
        <w:fldChar w:fldCharType="separate"/>
      </w:r>
      <w:r w:rsidRPr="00BA55EE">
        <w:rPr>
          <w:vertAlign w:val="superscript"/>
        </w:rPr>
        <w:t>[3]</w:t>
      </w:r>
      <w:r w:rsidRPr="00BA55EE">
        <w:rPr>
          <w:vertAlign w:val="superscript"/>
        </w:rPr>
        <w:fldChar w:fldCharType="end"/>
      </w:r>
      <w:r>
        <w:rPr>
          <w:rFonts w:hint="eastAsia"/>
        </w:rPr>
        <w:t>。然后，其诸如灵活性、移动性、弹性和独立性等优点引起了人们的广泛关注。军队、警局和救援机构在混乱或敌对的情况下使用此类网络。长期以来，自组织网络的研究一直停留在军事领域，直到</w:t>
      </w:r>
      <w:r>
        <w:rPr>
          <w:rFonts w:hint="eastAsia"/>
        </w:rPr>
        <w:t>1990</w:t>
      </w:r>
      <w:r>
        <w:rPr>
          <w:rFonts w:hint="eastAsia"/>
        </w:rPr>
        <w:t>年中期，随着商业无线电技术的出现，无线研究办才意识到移动自组织网络的巨大潜力和优势。现在，移动自组织网络研究是一个非常活跃的领域。</w:t>
      </w:r>
    </w:p>
    <w:p w14:paraId="517C046A" w14:textId="77777777" w:rsidR="00373A83" w:rsidRDefault="00373A83" w:rsidP="00373A83">
      <w:pPr>
        <w:ind w:firstLine="480"/>
      </w:pPr>
      <w:r>
        <w:rPr>
          <w:rFonts w:hint="eastAsia"/>
        </w:rPr>
        <w:t>目前采用</w:t>
      </w:r>
      <w:r>
        <w:rPr>
          <w:rFonts w:hint="eastAsia"/>
        </w:rPr>
        <w:t>Wi</w:t>
      </w:r>
      <w:r>
        <w:t>-Fi</w:t>
      </w:r>
      <w:r>
        <w:rPr>
          <w:rFonts w:hint="eastAsia"/>
        </w:rPr>
        <w:t>技术实现移动自组织网络主要有两种途径，一是使用</w:t>
      </w:r>
      <w:r>
        <w:rPr>
          <w:rFonts w:hint="eastAsia"/>
        </w:rPr>
        <w:t>W</w:t>
      </w:r>
      <w:r>
        <w:t>i-Fi</w:t>
      </w:r>
      <w:r>
        <w:rPr>
          <w:rFonts w:hint="eastAsia"/>
        </w:rPr>
        <w:t>芯片的</w:t>
      </w:r>
      <w:r>
        <w:rPr>
          <w:rFonts w:hint="eastAsia"/>
        </w:rPr>
        <w:t>A</w:t>
      </w:r>
      <w:r>
        <w:t>d Hoc</w:t>
      </w:r>
      <w:r>
        <w:rPr>
          <w:rFonts w:hint="eastAsia"/>
        </w:rPr>
        <w:t>模式，二是使用</w:t>
      </w:r>
      <w:r>
        <w:rPr>
          <w:rFonts w:hint="eastAsia"/>
        </w:rPr>
        <w:t>W</w:t>
      </w:r>
      <w:r>
        <w:t xml:space="preserve">i-Fi Direct </w:t>
      </w:r>
      <w:r>
        <w:rPr>
          <w:rFonts w:hint="eastAsia"/>
        </w:rPr>
        <w:t>技术来实现多跳通信网络。</w:t>
      </w:r>
      <w:r>
        <w:rPr>
          <w:rFonts w:hint="eastAsia"/>
        </w:rPr>
        <w:t>A</w:t>
      </w:r>
      <w:r>
        <w:t xml:space="preserve">d </w:t>
      </w:r>
      <w:r>
        <w:rPr>
          <w:rFonts w:hint="eastAsia"/>
        </w:rPr>
        <w:t>Hoc</w:t>
      </w:r>
      <w:r>
        <w:rPr>
          <w:rFonts w:hint="eastAsia"/>
        </w:rPr>
        <w:t>模式需要</w:t>
      </w:r>
      <w:r>
        <w:rPr>
          <w:rFonts w:hint="eastAsia"/>
        </w:rPr>
        <w:t>W</w:t>
      </w:r>
      <w:r>
        <w:t>i-Fi</w:t>
      </w:r>
      <w:r>
        <w:rPr>
          <w:rFonts w:hint="eastAsia"/>
        </w:rPr>
        <w:t>芯片的支持及相关的</w:t>
      </w:r>
      <w:r>
        <w:rPr>
          <w:rFonts w:hint="eastAsia"/>
        </w:rPr>
        <w:t>API</w:t>
      </w:r>
      <w:r>
        <w:rPr>
          <w:rFonts w:hint="eastAsia"/>
        </w:rPr>
        <w:t>支持才能够使用。然而原生的</w:t>
      </w:r>
      <w:r>
        <w:rPr>
          <w:rFonts w:hint="eastAsia"/>
        </w:rPr>
        <w:t>A</w:t>
      </w:r>
      <w:r>
        <w:t>ndroid</w:t>
      </w:r>
      <w:r>
        <w:rPr>
          <w:rFonts w:hint="eastAsia"/>
        </w:rPr>
        <w:t>操作系统并没有对该模式的相关支持，在此情况下需要</w:t>
      </w:r>
      <w:r>
        <w:rPr>
          <w:rFonts w:hint="eastAsia"/>
        </w:rPr>
        <w:t>r</w:t>
      </w:r>
      <w:r>
        <w:t>oot</w:t>
      </w:r>
      <w:r>
        <w:rPr>
          <w:rFonts w:hint="eastAsia"/>
        </w:rPr>
        <w:t>操作系统并安装相应的无线网络配置工具（例如，</w:t>
      </w:r>
      <w:r>
        <w:rPr>
          <w:rFonts w:hint="eastAsia"/>
        </w:rPr>
        <w:t>i</w:t>
      </w:r>
      <w:r>
        <w:t>wconfig</w:t>
      </w:r>
      <w:r>
        <w:rPr>
          <w:rFonts w:hint="eastAsia"/>
        </w:rPr>
        <w:t>）对无线网卡进行设置后使用</w:t>
      </w:r>
      <w:r>
        <w:rPr>
          <w:rFonts w:hint="eastAsia"/>
        </w:rPr>
        <w:t>A</w:t>
      </w:r>
      <w:r>
        <w:t>d Hoc</w:t>
      </w:r>
      <w:r>
        <w:rPr>
          <w:rFonts w:hint="eastAsia"/>
        </w:rPr>
        <w:t>模式来进行多跳通信网络的组建</w:t>
      </w:r>
      <w:r w:rsidRPr="00093E87">
        <w:rPr>
          <w:vertAlign w:val="superscript"/>
        </w:rPr>
        <w:fldChar w:fldCharType="begin"/>
      </w:r>
      <w:r w:rsidRPr="00093E87">
        <w:rPr>
          <w:vertAlign w:val="superscript"/>
        </w:rPr>
        <w:instrText xml:space="preserve"> </w:instrText>
      </w:r>
      <w:r w:rsidRPr="00093E87">
        <w:rPr>
          <w:rFonts w:hint="eastAsia"/>
          <w:vertAlign w:val="superscript"/>
        </w:rPr>
        <w:instrText>REF _Ref60166738 \n \h</w:instrText>
      </w:r>
      <w:r w:rsidRPr="00093E87">
        <w:rPr>
          <w:vertAlign w:val="superscript"/>
        </w:rPr>
        <w:instrText xml:space="preserve"> </w:instrText>
      </w:r>
      <w:r>
        <w:rPr>
          <w:vertAlign w:val="superscript"/>
        </w:rPr>
        <w:instrText xml:space="preserve"> \* MERGEFORMAT </w:instrText>
      </w:r>
      <w:r w:rsidRPr="00093E87">
        <w:rPr>
          <w:vertAlign w:val="superscript"/>
        </w:rPr>
      </w:r>
      <w:r w:rsidRPr="00093E87">
        <w:rPr>
          <w:vertAlign w:val="superscript"/>
        </w:rPr>
        <w:fldChar w:fldCharType="separate"/>
      </w:r>
      <w:r w:rsidRPr="00093E87">
        <w:rPr>
          <w:vertAlign w:val="superscript"/>
        </w:rPr>
        <w:t>[4-7]</w:t>
      </w:r>
      <w:r w:rsidRPr="00093E87">
        <w:rPr>
          <w:vertAlign w:val="superscript"/>
        </w:rPr>
        <w:fldChar w:fldCharType="end"/>
      </w:r>
      <w:r>
        <w:rPr>
          <w:rFonts w:hint="eastAsia"/>
        </w:rPr>
        <w:t>，或者在不使用无线网络配置工具情况下，需要重新修改并编译</w:t>
      </w:r>
      <w:r>
        <w:rPr>
          <w:rFonts w:hint="eastAsia"/>
        </w:rPr>
        <w:t>A</w:t>
      </w:r>
      <w:r>
        <w:t>ndroid</w:t>
      </w:r>
      <w:r>
        <w:rPr>
          <w:rFonts w:hint="eastAsia"/>
        </w:rPr>
        <w:t>操作系统的相关代码才可以将无线网络设置成</w:t>
      </w:r>
      <w:r>
        <w:rPr>
          <w:rFonts w:hint="eastAsia"/>
        </w:rPr>
        <w:t>A</w:t>
      </w:r>
      <w:r>
        <w:t>d Hoc</w:t>
      </w:r>
      <w:r>
        <w:rPr>
          <w:rFonts w:hint="eastAsia"/>
        </w:rPr>
        <w:t>模式。</w:t>
      </w:r>
      <w:r>
        <w:t>root</w:t>
      </w:r>
      <w:r>
        <w:rPr>
          <w:rFonts w:hint="eastAsia"/>
        </w:rPr>
        <w:t>操作系统会使得手机中的应用获得最高的执行权限，因此会大大降低系统的安全性和可靠性。此外，</w:t>
      </w:r>
      <w:r>
        <w:rPr>
          <w:rFonts w:hint="eastAsia"/>
        </w:rPr>
        <w:t>r</w:t>
      </w:r>
      <w:r>
        <w:t>oot</w:t>
      </w:r>
      <w:r>
        <w:rPr>
          <w:rFonts w:hint="eastAsia"/>
        </w:rPr>
        <w:t>操作对大多数手机用户属于较高难度的操作，不利于该</w:t>
      </w:r>
      <w:r>
        <w:rPr>
          <w:rFonts w:hint="eastAsia"/>
        </w:rPr>
        <w:t>A</w:t>
      </w:r>
      <w:r>
        <w:t>d Hoc</w:t>
      </w:r>
      <w:r>
        <w:rPr>
          <w:rFonts w:hint="eastAsia"/>
        </w:rPr>
        <w:t>模式设计的多跳网络的实现。</w:t>
      </w:r>
    </w:p>
    <w:p w14:paraId="1F07CB0D" w14:textId="779B6E55" w:rsidR="00373A83" w:rsidRPr="00373A83" w:rsidRDefault="00373A83" w:rsidP="006B2263">
      <w:pPr>
        <w:ind w:firstLine="480"/>
      </w:pPr>
      <w:r>
        <w:rPr>
          <w:rFonts w:hint="eastAsia"/>
        </w:rPr>
        <w:t>W</w:t>
      </w:r>
      <w:r>
        <w:t xml:space="preserve">i-Fi </w:t>
      </w:r>
      <w:r>
        <w:rPr>
          <w:rFonts w:hint="eastAsia"/>
        </w:rPr>
        <w:t>联盟于</w:t>
      </w:r>
      <w:r>
        <w:rPr>
          <w:rFonts w:hint="eastAsia"/>
        </w:rPr>
        <w:t>2</w:t>
      </w:r>
      <w:r>
        <w:t>010</w:t>
      </w:r>
      <w:r>
        <w:rPr>
          <w:rFonts w:hint="eastAsia"/>
        </w:rPr>
        <w:t>年十月提出一种新型的点对对连接技术——</w:t>
      </w:r>
      <w:r>
        <w:rPr>
          <w:rFonts w:hint="eastAsia"/>
        </w:rPr>
        <w:t>W</w:t>
      </w:r>
      <w:r>
        <w:t>i-Fi Direct</w:t>
      </w:r>
      <w:r>
        <w:rPr>
          <w:rFonts w:hint="eastAsia"/>
        </w:rPr>
        <w:t>。与以往的技术不同，</w:t>
      </w:r>
      <w:r>
        <w:rPr>
          <w:rFonts w:hint="eastAsia"/>
        </w:rPr>
        <w:t>W</w:t>
      </w:r>
      <w:r>
        <w:t>i-Fi Direct</w:t>
      </w:r>
      <w:r>
        <w:rPr>
          <w:rFonts w:hint="eastAsia"/>
        </w:rPr>
        <w:t>技术采用了不同的方法来增强设备到设备的连接性。</w:t>
      </w:r>
      <w:r>
        <w:rPr>
          <w:rFonts w:hint="eastAsia"/>
        </w:rPr>
        <w:t>W</w:t>
      </w:r>
      <w:r>
        <w:t xml:space="preserve">i-Fi </w:t>
      </w:r>
      <w:r>
        <w:rPr>
          <w:rFonts w:hint="eastAsia"/>
        </w:rPr>
        <w:t>Di</w:t>
      </w:r>
      <w:r>
        <w:t xml:space="preserve">rect </w:t>
      </w:r>
      <w:r>
        <w:rPr>
          <w:rFonts w:hint="eastAsia"/>
        </w:rPr>
        <w:t>无需利用</w:t>
      </w:r>
      <w:r>
        <w:rPr>
          <w:rFonts w:hint="eastAsia"/>
        </w:rPr>
        <w:t>A</w:t>
      </w:r>
      <w:r>
        <w:t>d Hoc</w:t>
      </w:r>
      <w:r>
        <w:rPr>
          <w:rFonts w:hint="eastAsia"/>
        </w:rPr>
        <w:t>的操作模式，而是基于成功的</w:t>
      </w:r>
      <w:r>
        <w:rPr>
          <w:rFonts w:hint="eastAsia"/>
        </w:rPr>
        <w:t>IEEE</w:t>
      </w:r>
      <w:r>
        <w:t xml:space="preserve"> </w:t>
      </w:r>
      <w:r>
        <w:rPr>
          <w:rFonts w:hint="eastAsia"/>
        </w:rPr>
        <w:t>802.</w:t>
      </w:r>
      <w:r>
        <w:t>11</w:t>
      </w:r>
      <w:r>
        <w:rPr>
          <w:rFonts w:hint="eastAsia"/>
        </w:rPr>
        <w:t>基于架构模式，并让设备协商准将接管类似</w:t>
      </w:r>
      <w:r>
        <w:rPr>
          <w:rFonts w:hint="eastAsia"/>
        </w:rPr>
        <w:t>AP</w:t>
      </w:r>
      <w:r>
        <w:rPr>
          <w:rFonts w:hint="eastAsia"/>
        </w:rPr>
        <w:t>的功能。因此，传统的</w:t>
      </w:r>
      <w:r>
        <w:rPr>
          <w:rFonts w:hint="eastAsia"/>
        </w:rPr>
        <w:t>W</w:t>
      </w:r>
      <w:r>
        <w:t>i-Fi</w:t>
      </w:r>
      <w:r>
        <w:rPr>
          <w:rFonts w:hint="eastAsia"/>
        </w:rPr>
        <w:t>设备可以无缝连接到</w:t>
      </w:r>
      <w:r>
        <w:rPr>
          <w:rFonts w:hint="eastAsia"/>
        </w:rPr>
        <w:t>W</w:t>
      </w:r>
      <w:r>
        <w:t xml:space="preserve">i-Fi Direct </w:t>
      </w:r>
      <w:r>
        <w:rPr>
          <w:rFonts w:hint="eastAsia"/>
        </w:rPr>
        <w:t>设备。使用</w:t>
      </w:r>
      <w:r>
        <w:rPr>
          <w:rFonts w:hint="eastAsia"/>
        </w:rPr>
        <w:t>W</w:t>
      </w:r>
      <w:r>
        <w:t xml:space="preserve">i-Fi Direct </w:t>
      </w:r>
      <w:r>
        <w:rPr>
          <w:rFonts w:hint="eastAsia"/>
        </w:rPr>
        <w:t>技术，可以让具备相应硬件的</w:t>
      </w:r>
      <w:r>
        <w:rPr>
          <w:rFonts w:hint="eastAsia"/>
        </w:rPr>
        <w:t>A</w:t>
      </w:r>
      <w:r>
        <w:t>ndroid 4.0</w:t>
      </w:r>
      <w:r>
        <w:rPr>
          <w:rFonts w:hint="eastAsia"/>
        </w:rPr>
        <w:t>（</w:t>
      </w:r>
      <w:r>
        <w:rPr>
          <w:rFonts w:hint="eastAsia"/>
        </w:rPr>
        <w:t>API</w:t>
      </w:r>
      <w:r>
        <w:rPr>
          <w:rFonts w:hint="eastAsia"/>
        </w:rPr>
        <w:t>级别</w:t>
      </w:r>
      <w:r>
        <w:rPr>
          <w:rFonts w:hint="eastAsia"/>
        </w:rPr>
        <w:t>14</w:t>
      </w:r>
      <w:r>
        <w:rPr>
          <w:rFonts w:hint="eastAsia"/>
        </w:rPr>
        <w:t>）或更高版本的设备在没有中间接入点的情况下，通过</w:t>
      </w:r>
      <w:r>
        <w:rPr>
          <w:rFonts w:hint="eastAsia"/>
        </w:rPr>
        <w:t>WLAN</w:t>
      </w:r>
      <w:r>
        <w:rPr>
          <w:rFonts w:hint="eastAsia"/>
        </w:rPr>
        <w:t>进行直接连接</w:t>
      </w:r>
      <w:r w:rsidRPr="004A2F1F">
        <w:rPr>
          <w:vertAlign w:val="superscript"/>
        </w:rPr>
        <w:fldChar w:fldCharType="begin"/>
      </w:r>
      <w:r w:rsidRPr="004A2F1F">
        <w:rPr>
          <w:vertAlign w:val="superscript"/>
        </w:rPr>
        <w:instrText xml:space="preserve"> </w:instrText>
      </w:r>
      <w:r w:rsidRPr="004A2F1F">
        <w:rPr>
          <w:rFonts w:hint="eastAsia"/>
          <w:vertAlign w:val="superscript"/>
        </w:rPr>
        <w:instrText>REF _Ref60170745 \n \h</w:instrText>
      </w:r>
      <w:r w:rsidRPr="004A2F1F">
        <w:rPr>
          <w:vertAlign w:val="superscript"/>
        </w:rPr>
        <w:instrText xml:space="preserve"> </w:instrText>
      </w:r>
      <w:r>
        <w:rPr>
          <w:vertAlign w:val="superscript"/>
        </w:rPr>
        <w:instrText xml:space="preserve"> \* MERGEFORMAT </w:instrText>
      </w:r>
      <w:r w:rsidRPr="004A2F1F">
        <w:rPr>
          <w:vertAlign w:val="superscript"/>
        </w:rPr>
      </w:r>
      <w:r w:rsidRPr="004A2F1F">
        <w:rPr>
          <w:vertAlign w:val="superscript"/>
        </w:rPr>
        <w:fldChar w:fldCharType="separate"/>
      </w:r>
      <w:r w:rsidRPr="004A2F1F">
        <w:rPr>
          <w:vertAlign w:val="superscript"/>
        </w:rPr>
        <w:t>[8]</w:t>
      </w:r>
      <w:r w:rsidRPr="004A2F1F">
        <w:rPr>
          <w:vertAlign w:val="superscript"/>
        </w:rPr>
        <w:fldChar w:fldCharType="end"/>
      </w:r>
      <w:r>
        <w:rPr>
          <w:rFonts w:hint="eastAsia"/>
        </w:rPr>
        <w:t>。</w:t>
      </w:r>
    </w:p>
    <w:p w14:paraId="4DDE6C9A" w14:textId="4A3B9F9C" w:rsidR="00CF73A2" w:rsidRDefault="00B048E4" w:rsidP="00B1533F">
      <w:pPr>
        <w:ind w:firstLine="480"/>
      </w:pPr>
      <w:r>
        <w:rPr>
          <w:rFonts w:hint="eastAsia"/>
        </w:rPr>
        <w:lastRenderedPageBreak/>
        <w:t>本文</w:t>
      </w:r>
      <w:r w:rsidR="00371A1A">
        <w:rPr>
          <w:rFonts w:hint="eastAsia"/>
        </w:rPr>
        <w:t>在</w:t>
      </w:r>
      <w:r w:rsidR="009D5AF7">
        <w:rPr>
          <w:rFonts w:hint="eastAsia"/>
        </w:rPr>
        <w:t>详细研究</w:t>
      </w:r>
      <w:r w:rsidR="00952B30">
        <w:rPr>
          <w:rFonts w:hint="eastAsia"/>
        </w:rPr>
        <w:t>了</w:t>
      </w:r>
      <w:r w:rsidR="00952B30">
        <w:rPr>
          <w:rFonts w:hint="eastAsia"/>
        </w:rPr>
        <w:t>W</w:t>
      </w:r>
      <w:r w:rsidR="00952B30">
        <w:t>i-Fi Direct</w:t>
      </w:r>
      <w:r w:rsidR="00952B30">
        <w:rPr>
          <w:rFonts w:hint="eastAsia"/>
        </w:rPr>
        <w:t>技术</w:t>
      </w:r>
      <w:r w:rsidR="001078BF">
        <w:rPr>
          <w:rFonts w:hint="eastAsia"/>
        </w:rPr>
        <w:t>和</w:t>
      </w:r>
      <w:r w:rsidR="001078BF">
        <w:rPr>
          <w:rFonts w:hint="eastAsia"/>
        </w:rPr>
        <w:t>Wi</w:t>
      </w:r>
      <w:r w:rsidR="001078BF">
        <w:t>-Fi Legacy</w:t>
      </w:r>
      <w:r w:rsidR="001078BF">
        <w:rPr>
          <w:rFonts w:hint="eastAsia"/>
        </w:rPr>
        <w:t>技术</w:t>
      </w:r>
      <w:r w:rsidR="00F42FF8">
        <w:rPr>
          <w:rFonts w:hint="eastAsia"/>
        </w:rPr>
        <w:t>底层</w:t>
      </w:r>
      <w:r w:rsidR="00D204B7">
        <w:rPr>
          <w:rFonts w:hint="eastAsia"/>
        </w:rPr>
        <w:t>协议的基础上</w:t>
      </w:r>
      <w:r w:rsidR="00593BC9">
        <w:rPr>
          <w:rFonts w:hint="eastAsia"/>
        </w:rPr>
        <w:t>，将</w:t>
      </w:r>
      <w:r w:rsidR="00BF0D80">
        <w:rPr>
          <w:rFonts w:hint="eastAsia"/>
        </w:rPr>
        <w:t>W</w:t>
      </w:r>
      <w:r w:rsidR="00BF0D80">
        <w:t xml:space="preserve">i-Fi Direct </w:t>
      </w:r>
      <w:r w:rsidR="00BF0D80">
        <w:rPr>
          <w:rFonts w:hint="eastAsia"/>
        </w:rPr>
        <w:t>与</w:t>
      </w:r>
      <w:r w:rsidR="00BF0D80">
        <w:rPr>
          <w:rFonts w:hint="eastAsia"/>
        </w:rPr>
        <w:t xml:space="preserve"> </w:t>
      </w:r>
      <w:r w:rsidR="00BF0D80">
        <w:t>W</w:t>
      </w:r>
      <w:r w:rsidR="00BF0D80">
        <w:rPr>
          <w:rFonts w:hint="eastAsia"/>
        </w:rPr>
        <w:t>i</w:t>
      </w:r>
      <w:r w:rsidR="00BF0D80">
        <w:t>-Fi Legacy</w:t>
      </w:r>
      <w:r w:rsidR="00A16BB3">
        <w:rPr>
          <w:rFonts w:hint="eastAsia"/>
        </w:rPr>
        <w:t>两种无线通信</w:t>
      </w:r>
      <w:r w:rsidR="000357B4">
        <w:rPr>
          <w:rFonts w:hint="eastAsia"/>
        </w:rPr>
        <w:t>技术结合</w:t>
      </w:r>
      <w:r w:rsidR="000831A9">
        <w:rPr>
          <w:rFonts w:hint="eastAsia"/>
        </w:rPr>
        <w:t>起来</w:t>
      </w:r>
      <w:r w:rsidR="005100FB">
        <w:rPr>
          <w:rFonts w:hint="eastAsia"/>
        </w:rPr>
        <w:t>，</w:t>
      </w:r>
      <w:r w:rsidR="005F7C95">
        <w:rPr>
          <w:rFonts w:hint="eastAsia"/>
        </w:rPr>
        <w:t>为移动自组织</w:t>
      </w:r>
      <w:r w:rsidR="00AD06CE">
        <w:rPr>
          <w:rFonts w:hint="eastAsia"/>
        </w:rPr>
        <w:t>网络组网</w:t>
      </w:r>
      <w:r w:rsidR="00BE7DB4">
        <w:rPr>
          <w:rFonts w:hint="eastAsia"/>
        </w:rPr>
        <w:t>开辟</w:t>
      </w:r>
      <w:r w:rsidR="00611A1B">
        <w:rPr>
          <w:rFonts w:hint="eastAsia"/>
        </w:rPr>
        <w:t>一条新的路径</w:t>
      </w:r>
      <w:r w:rsidR="00944A2D">
        <w:rPr>
          <w:rFonts w:hint="eastAsia"/>
        </w:rPr>
        <w:t>，</w:t>
      </w:r>
      <w:r w:rsidR="000B0FC2">
        <w:rPr>
          <w:rFonts w:hint="eastAsia"/>
        </w:rPr>
        <w:t>并在此基础上</w:t>
      </w:r>
      <w:r w:rsidR="000B261A">
        <w:rPr>
          <w:rFonts w:hint="eastAsia"/>
        </w:rPr>
        <w:t>，进一步利用</w:t>
      </w:r>
      <w:r w:rsidR="00CD16C9">
        <w:rPr>
          <w:rFonts w:hint="eastAsia"/>
        </w:rPr>
        <w:t>A</w:t>
      </w:r>
      <w:r w:rsidR="00CD16C9">
        <w:t>ndroid</w:t>
      </w:r>
      <w:r w:rsidR="00CD16C9">
        <w:rPr>
          <w:rFonts w:hint="eastAsia"/>
        </w:rPr>
        <w:t>平台</w:t>
      </w:r>
      <w:r w:rsidR="003722AB">
        <w:rPr>
          <w:rFonts w:hint="eastAsia"/>
        </w:rPr>
        <w:t>实现</w:t>
      </w:r>
      <w:r w:rsidR="0019442C">
        <w:rPr>
          <w:rFonts w:hint="eastAsia"/>
        </w:rPr>
        <w:t>了</w:t>
      </w:r>
      <w:r w:rsidR="00BD1057">
        <w:rPr>
          <w:rFonts w:hint="eastAsia"/>
        </w:rPr>
        <w:t>该移动自组织</w:t>
      </w:r>
      <w:r w:rsidR="003F4BC8">
        <w:rPr>
          <w:rFonts w:hint="eastAsia"/>
        </w:rPr>
        <w:t>网络系统的搭建。</w:t>
      </w:r>
    </w:p>
    <w:p w14:paraId="642BCF84" w14:textId="25EEFD7C" w:rsidR="00DF38DE" w:rsidRDefault="00DF38DE" w:rsidP="00DF38DE">
      <w:pPr>
        <w:pStyle w:val="20"/>
        <w:widowControl/>
        <w:ind w:left="88"/>
      </w:pPr>
      <w:bookmarkStart w:id="138" w:name="_Toc35086219"/>
      <w:bookmarkStart w:id="139" w:name="_Toc35722001"/>
      <w:bookmarkStart w:id="140" w:name="_Toc35722121"/>
      <w:bookmarkStart w:id="141" w:name="_Toc35725787"/>
      <w:bookmarkStart w:id="142" w:name="_Toc35725991"/>
      <w:bookmarkStart w:id="143" w:name="_Toc35766616"/>
      <w:bookmarkStart w:id="144" w:name="_Toc35875585"/>
      <w:r>
        <w:t>研究现状</w:t>
      </w:r>
      <w:bookmarkEnd w:id="138"/>
      <w:bookmarkEnd w:id="139"/>
      <w:bookmarkEnd w:id="140"/>
      <w:bookmarkEnd w:id="141"/>
      <w:bookmarkEnd w:id="142"/>
      <w:bookmarkEnd w:id="143"/>
      <w:bookmarkEnd w:id="144"/>
    </w:p>
    <w:p w14:paraId="5A6A56BD" w14:textId="34898692" w:rsidR="005D73A8" w:rsidRPr="00DE5300" w:rsidRDefault="005D73A8" w:rsidP="009228A2">
      <w:pPr>
        <w:ind w:firstLine="482"/>
        <w:rPr>
          <w:b/>
        </w:rPr>
      </w:pPr>
      <w:r w:rsidRPr="00DE5300">
        <w:rPr>
          <w:rFonts w:hint="eastAsia"/>
          <w:b/>
        </w:rPr>
        <w:t>【</w:t>
      </w:r>
      <w:r w:rsidRPr="00DE5300">
        <w:rPr>
          <w:rStyle w:val="fontstyle01"/>
          <w:b/>
        </w:rPr>
        <w:t>A Framework for Hotspot Support using Wi-Fi direct</w:t>
      </w:r>
      <w:r w:rsidR="003F3BD9" w:rsidRPr="00DE5300">
        <w:rPr>
          <w:rStyle w:val="fontstyle01"/>
          <w:b/>
        </w:rPr>
        <w:t xml:space="preserve"> </w:t>
      </w:r>
      <w:r w:rsidRPr="00DE5300">
        <w:rPr>
          <w:rStyle w:val="fontstyle01"/>
          <w:b/>
        </w:rPr>
        <w:t>based Device-to-Device Links</w:t>
      </w:r>
      <w:r w:rsidRPr="00DE5300">
        <w:rPr>
          <w:rFonts w:hint="eastAsia"/>
          <w:b/>
        </w:rPr>
        <w:t>】</w:t>
      </w:r>
    </w:p>
    <w:p w14:paraId="68BFF012" w14:textId="7623E738" w:rsidR="006C0895" w:rsidRDefault="00F606E4" w:rsidP="009228A2">
      <w:pPr>
        <w:ind w:firstLine="480"/>
      </w:pPr>
      <w:r>
        <w:rPr>
          <w:rFonts w:hint="eastAsia"/>
        </w:rPr>
        <w:t>在</w:t>
      </w:r>
      <w:r>
        <w:rPr>
          <w:rFonts w:hint="eastAsia"/>
        </w:rPr>
        <w:t>W</w:t>
      </w:r>
      <w:r>
        <w:t>i-Fi Direc</w:t>
      </w:r>
      <w:r w:rsidR="00EF17DC">
        <w:rPr>
          <w:rFonts w:hint="eastAsia"/>
        </w:rPr>
        <w:t>t</w:t>
      </w:r>
      <w:r w:rsidR="00EF17DC">
        <w:rPr>
          <w:rFonts w:hint="eastAsia"/>
        </w:rPr>
        <w:t>研究</w:t>
      </w:r>
      <w:r w:rsidR="00C05F52">
        <w:rPr>
          <w:rFonts w:hint="eastAsia"/>
        </w:rPr>
        <w:t>领域</w:t>
      </w:r>
      <w:r w:rsidR="00D02E6A">
        <w:rPr>
          <w:rFonts w:hint="eastAsia"/>
        </w:rPr>
        <w:t>已经完成了许多</w:t>
      </w:r>
      <w:r w:rsidR="00BD5B57">
        <w:rPr>
          <w:rFonts w:hint="eastAsia"/>
        </w:rPr>
        <w:t>工作</w:t>
      </w:r>
      <w:r w:rsidR="00794E1D">
        <w:rPr>
          <w:rFonts w:hint="eastAsia"/>
        </w:rPr>
        <w:t>。</w:t>
      </w:r>
      <w:r w:rsidR="00FB44EE">
        <w:rPr>
          <w:rFonts w:hint="eastAsia"/>
        </w:rPr>
        <w:t>大部分提出的</w:t>
      </w:r>
      <w:r w:rsidR="002B3C4E">
        <w:rPr>
          <w:rFonts w:hint="eastAsia"/>
        </w:rPr>
        <w:t>应用程序都集中</w:t>
      </w:r>
      <w:r w:rsidR="00EF2C77">
        <w:rPr>
          <w:rFonts w:hint="eastAsia"/>
        </w:rPr>
        <w:t>实现数据</w:t>
      </w:r>
      <w:r w:rsidR="00226363">
        <w:rPr>
          <w:rFonts w:hint="eastAsia"/>
        </w:rPr>
        <w:t>分发协议和</w:t>
      </w:r>
      <w:r w:rsidR="00435F72">
        <w:rPr>
          <w:rFonts w:hint="eastAsia"/>
        </w:rPr>
        <w:t>实现多跳</w:t>
      </w:r>
      <w:r w:rsidR="00435F72">
        <w:rPr>
          <w:rFonts w:hint="eastAsia"/>
        </w:rPr>
        <w:t>D</w:t>
      </w:r>
      <w:r w:rsidR="00435F72">
        <w:t>2D</w:t>
      </w:r>
      <w:r w:rsidR="00B507E9">
        <w:rPr>
          <w:rFonts w:hint="eastAsia"/>
        </w:rPr>
        <w:t>（</w:t>
      </w:r>
      <w:r w:rsidR="007D12EE">
        <w:t>device to device</w:t>
      </w:r>
      <w:r w:rsidR="00B507E9">
        <w:rPr>
          <w:rFonts w:hint="eastAsia"/>
        </w:rPr>
        <w:t>）</w:t>
      </w:r>
      <w:r w:rsidR="00435F72">
        <w:rPr>
          <w:rFonts w:hint="eastAsia"/>
        </w:rPr>
        <w:t>通信上</w:t>
      </w:r>
      <w:r w:rsidR="00B507E9">
        <w:rPr>
          <w:rFonts w:hint="eastAsia"/>
        </w:rPr>
        <w:t>。</w:t>
      </w:r>
    </w:p>
    <w:p w14:paraId="1C26E7D5" w14:textId="4FA3C15D" w:rsidR="00E4457D" w:rsidRDefault="00AE7B59" w:rsidP="009228A2">
      <w:pPr>
        <w:ind w:firstLine="480"/>
        <w:rPr>
          <w:szCs w:val="24"/>
        </w:rPr>
      </w:pPr>
      <w:r>
        <w:rPr>
          <w:szCs w:val="24"/>
        </w:rPr>
        <w:t>Motta</w:t>
      </w:r>
      <w:r w:rsidR="003C6A3E">
        <w:rPr>
          <w:rFonts w:hint="eastAsia"/>
          <w:szCs w:val="24"/>
        </w:rPr>
        <w:t>和</w:t>
      </w:r>
      <w:r>
        <w:rPr>
          <w:szCs w:val="24"/>
        </w:rPr>
        <w:t xml:space="preserve"> Pasquale</w:t>
      </w:r>
      <w:r w:rsidR="009C77AB">
        <w:rPr>
          <w:rFonts w:hint="eastAsia"/>
          <w:szCs w:val="24"/>
        </w:rPr>
        <w:t>强调了</w:t>
      </w:r>
      <w:r w:rsidR="00D06DD8">
        <w:rPr>
          <w:rFonts w:hint="eastAsia"/>
          <w:szCs w:val="24"/>
        </w:rPr>
        <w:t>W</w:t>
      </w:r>
      <w:r w:rsidR="00D06DD8">
        <w:rPr>
          <w:szCs w:val="24"/>
        </w:rPr>
        <w:t>i-Fi Direct</w:t>
      </w:r>
      <w:r w:rsidR="002267EB">
        <w:rPr>
          <w:rFonts w:hint="eastAsia"/>
          <w:szCs w:val="24"/>
        </w:rPr>
        <w:t>在</w:t>
      </w:r>
      <w:r w:rsidR="009E4D54">
        <w:rPr>
          <w:rFonts w:hint="eastAsia"/>
          <w:szCs w:val="24"/>
        </w:rPr>
        <w:t>实现移动设备中的</w:t>
      </w:r>
      <w:r w:rsidR="009E4D54">
        <w:rPr>
          <w:rFonts w:hint="eastAsia"/>
          <w:szCs w:val="24"/>
        </w:rPr>
        <w:t>P2P</w:t>
      </w:r>
      <w:r w:rsidR="009E4D54">
        <w:rPr>
          <w:rFonts w:hint="eastAsia"/>
          <w:szCs w:val="24"/>
        </w:rPr>
        <w:t>系统</w:t>
      </w:r>
      <w:r w:rsidR="00245F19">
        <w:rPr>
          <w:rFonts w:hint="eastAsia"/>
          <w:szCs w:val="24"/>
        </w:rPr>
        <w:t>方面的优势及其在聊天和交通数据分发等许多</w:t>
      </w:r>
      <w:r w:rsidR="007A6F93">
        <w:rPr>
          <w:rFonts w:hint="eastAsia"/>
          <w:szCs w:val="24"/>
        </w:rPr>
        <w:t>应用中的实用性</w:t>
      </w:r>
      <w:r w:rsidR="00A169B8" w:rsidRPr="00A169B8">
        <w:rPr>
          <w:szCs w:val="24"/>
          <w:vertAlign w:val="superscript"/>
        </w:rPr>
        <w:fldChar w:fldCharType="begin"/>
      </w:r>
      <w:r w:rsidR="00A169B8" w:rsidRPr="00A169B8">
        <w:rPr>
          <w:szCs w:val="24"/>
          <w:vertAlign w:val="superscript"/>
        </w:rPr>
        <w:instrText xml:space="preserve"> </w:instrText>
      </w:r>
      <w:r w:rsidR="00A169B8" w:rsidRPr="00A169B8">
        <w:rPr>
          <w:rFonts w:hint="eastAsia"/>
          <w:szCs w:val="24"/>
          <w:vertAlign w:val="superscript"/>
        </w:rPr>
        <w:instrText>REF _Ref60231820 \n \h</w:instrText>
      </w:r>
      <w:r w:rsidR="00A169B8" w:rsidRPr="00A169B8">
        <w:rPr>
          <w:szCs w:val="24"/>
          <w:vertAlign w:val="superscript"/>
        </w:rPr>
        <w:instrText xml:space="preserve"> </w:instrText>
      </w:r>
      <w:r w:rsidR="00A169B8" w:rsidRPr="00A169B8">
        <w:rPr>
          <w:szCs w:val="24"/>
          <w:vertAlign w:val="superscript"/>
        </w:rPr>
      </w:r>
      <w:r w:rsidR="00A169B8">
        <w:rPr>
          <w:szCs w:val="24"/>
          <w:vertAlign w:val="superscript"/>
        </w:rPr>
        <w:instrText xml:space="preserve"> \* MERGEFORMAT </w:instrText>
      </w:r>
      <w:r w:rsidR="00A169B8" w:rsidRPr="00A169B8">
        <w:rPr>
          <w:szCs w:val="24"/>
          <w:vertAlign w:val="superscript"/>
        </w:rPr>
        <w:fldChar w:fldCharType="separate"/>
      </w:r>
      <w:r w:rsidR="00A169B8" w:rsidRPr="00A169B8">
        <w:rPr>
          <w:szCs w:val="24"/>
          <w:vertAlign w:val="superscript"/>
        </w:rPr>
        <w:t>[9]</w:t>
      </w:r>
      <w:r w:rsidR="00A169B8" w:rsidRPr="00A169B8">
        <w:rPr>
          <w:szCs w:val="24"/>
          <w:vertAlign w:val="superscript"/>
        </w:rPr>
        <w:fldChar w:fldCharType="end"/>
      </w:r>
      <w:r w:rsidR="00A169B8">
        <w:rPr>
          <w:rFonts w:hint="eastAsia"/>
          <w:szCs w:val="24"/>
        </w:rPr>
        <w:t>。</w:t>
      </w:r>
      <w:r w:rsidR="00F379D5">
        <w:rPr>
          <w:rFonts w:hint="eastAsia"/>
          <w:szCs w:val="24"/>
        </w:rPr>
        <w:t>S</w:t>
      </w:r>
      <w:r w:rsidR="00F379D5">
        <w:rPr>
          <w:szCs w:val="24"/>
        </w:rPr>
        <w:t>hahin</w:t>
      </w:r>
      <w:r w:rsidR="00F379D5">
        <w:rPr>
          <w:rFonts w:hint="eastAsia"/>
          <w:szCs w:val="24"/>
        </w:rPr>
        <w:t>和</w:t>
      </w:r>
      <w:r w:rsidR="00772E2A">
        <w:rPr>
          <w:rFonts w:hint="eastAsia"/>
          <w:szCs w:val="24"/>
        </w:rPr>
        <w:t>Y</w:t>
      </w:r>
      <w:r w:rsidR="00772E2A">
        <w:rPr>
          <w:szCs w:val="24"/>
        </w:rPr>
        <w:t>ounis</w:t>
      </w:r>
      <w:r w:rsidR="00CC60D0">
        <w:rPr>
          <w:rFonts w:hint="eastAsia"/>
          <w:szCs w:val="24"/>
        </w:rPr>
        <w:t>将</w:t>
      </w:r>
      <w:r w:rsidR="00CC60D0">
        <w:rPr>
          <w:rFonts w:hint="eastAsia"/>
          <w:szCs w:val="24"/>
        </w:rPr>
        <w:t>W</w:t>
      </w:r>
      <w:r w:rsidR="00CC60D0">
        <w:rPr>
          <w:szCs w:val="24"/>
        </w:rPr>
        <w:t>i-Fi Direct</w:t>
      </w:r>
      <w:r w:rsidR="00626836">
        <w:rPr>
          <w:rFonts w:hint="eastAsia"/>
          <w:szCs w:val="24"/>
        </w:rPr>
        <w:t>的服务发现</w:t>
      </w:r>
      <w:r w:rsidR="00952C0E">
        <w:rPr>
          <w:rFonts w:hint="eastAsia"/>
          <w:szCs w:val="24"/>
        </w:rPr>
        <w:t>功能用</w:t>
      </w:r>
      <w:r w:rsidR="006128C4">
        <w:rPr>
          <w:rFonts w:hint="eastAsia"/>
          <w:szCs w:val="24"/>
        </w:rPr>
        <w:t>作</w:t>
      </w:r>
      <w:r w:rsidR="00C563C6">
        <w:rPr>
          <w:rFonts w:hint="eastAsia"/>
          <w:szCs w:val="24"/>
        </w:rPr>
        <w:t>在设备之间</w:t>
      </w:r>
      <w:r w:rsidR="00F22565">
        <w:rPr>
          <w:rFonts w:hint="eastAsia"/>
          <w:szCs w:val="24"/>
        </w:rPr>
        <w:t>共享时间敏感</w:t>
      </w:r>
      <w:r w:rsidR="00C87CD3">
        <w:rPr>
          <w:rFonts w:hint="eastAsia"/>
          <w:szCs w:val="24"/>
        </w:rPr>
        <w:t>数据的一种手段</w:t>
      </w:r>
      <w:r w:rsidR="005D73A8">
        <w:rPr>
          <w:rFonts w:hint="eastAsia"/>
          <w:szCs w:val="24"/>
        </w:rPr>
        <w:t>。</w:t>
      </w:r>
      <w:r w:rsidR="00C6411A">
        <w:rPr>
          <w:rFonts w:hint="eastAsia"/>
          <w:szCs w:val="24"/>
        </w:rPr>
        <w:t>他们</w:t>
      </w:r>
      <w:r w:rsidR="005D2BC0">
        <w:rPr>
          <w:rFonts w:hint="eastAsia"/>
          <w:szCs w:val="24"/>
        </w:rPr>
        <w:t>提出的警报分发协议</w:t>
      </w:r>
      <w:r w:rsidR="003C065B">
        <w:rPr>
          <w:rFonts w:hint="eastAsia"/>
          <w:szCs w:val="24"/>
        </w:rPr>
        <w:t>基本上是基于服务记录的。</w:t>
      </w:r>
      <w:r w:rsidR="00454171">
        <w:rPr>
          <w:rFonts w:hint="eastAsia"/>
          <w:szCs w:val="24"/>
        </w:rPr>
        <w:t>基本上</w:t>
      </w:r>
      <w:r w:rsidR="008705C1">
        <w:rPr>
          <w:rFonts w:hint="eastAsia"/>
          <w:szCs w:val="24"/>
        </w:rPr>
        <w:t>，</w:t>
      </w:r>
      <w:r w:rsidR="009D1A0D">
        <w:rPr>
          <w:rFonts w:hint="eastAsia"/>
          <w:szCs w:val="24"/>
        </w:rPr>
        <w:t>交换服务发现帧是用于通告</w:t>
      </w:r>
      <w:r w:rsidR="00AB5D95">
        <w:rPr>
          <w:rFonts w:hint="eastAsia"/>
          <w:szCs w:val="24"/>
        </w:rPr>
        <w:t>有关新出现</w:t>
      </w:r>
      <w:r w:rsidR="00856A3C">
        <w:rPr>
          <w:rFonts w:hint="eastAsia"/>
          <w:szCs w:val="24"/>
        </w:rPr>
        <w:t>紧急</w:t>
      </w:r>
      <w:r w:rsidR="00342B87">
        <w:rPr>
          <w:rFonts w:hint="eastAsia"/>
          <w:szCs w:val="24"/>
        </w:rPr>
        <w:t>警报事件</w:t>
      </w:r>
      <w:r w:rsidR="00856A3C">
        <w:rPr>
          <w:rFonts w:hint="eastAsia"/>
          <w:szCs w:val="24"/>
        </w:rPr>
        <w:t>的方法</w:t>
      </w:r>
      <w:r w:rsidR="00DD48D9">
        <w:rPr>
          <w:rFonts w:hint="eastAsia"/>
          <w:szCs w:val="24"/>
        </w:rPr>
        <w:t>。</w:t>
      </w:r>
      <w:r w:rsidR="00F362E1">
        <w:rPr>
          <w:rFonts w:hint="eastAsia"/>
          <w:szCs w:val="24"/>
        </w:rPr>
        <w:t>服务发现过程可以发现在组所有者</w:t>
      </w:r>
      <w:r w:rsidR="00440BEC">
        <w:rPr>
          <w:rFonts w:hint="eastAsia"/>
          <w:szCs w:val="24"/>
        </w:rPr>
        <w:t>协商阶段之前</w:t>
      </w:r>
      <w:r w:rsidR="00691CD9">
        <w:rPr>
          <w:rFonts w:hint="eastAsia"/>
          <w:szCs w:val="24"/>
        </w:rPr>
        <w:t>，以便设备可以决定是否加入该组以跟踪事件的进展</w:t>
      </w:r>
      <w:r w:rsidR="00EC4689" w:rsidRPr="00EC4689">
        <w:rPr>
          <w:szCs w:val="24"/>
          <w:vertAlign w:val="superscript"/>
        </w:rPr>
        <w:fldChar w:fldCharType="begin"/>
      </w:r>
      <w:r w:rsidR="00EC4689" w:rsidRPr="00EC4689">
        <w:rPr>
          <w:szCs w:val="24"/>
          <w:vertAlign w:val="superscript"/>
        </w:rPr>
        <w:instrText xml:space="preserve"> </w:instrText>
      </w:r>
      <w:r w:rsidR="00EC4689" w:rsidRPr="00EC4689">
        <w:rPr>
          <w:rFonts w:hint="eastAsia"/>
          <w:szCs w:val="24"/>
          <w:vertAlign w:val="superscript"/>
        </w:rPr>
        <w:instrText>REF _Ref60232583 \n \h</w:instrText>
      </w:r>
      <w:r w:rsidR="00EC4689" w:rsidRPr="00EC4689">
        <w:rPr>
          <w:szCs w:val="24"/>
          <w:vertAlign w:val="superscript"/>
        </w:rPr>
        <w:instrText xml:space="preserve"> </w:instrText>
      </w:r>
      <w:r w:rsidR="00EC4689" w:rsidRPr="00EC4689">
        <w:rPr>
          <w:szCs w:val="24"/>
          <w:vertAlign w:val="superscript"/>
        </w:rPr>
      </w:r>
      <w:r w:rsidR="00EC4689">
        <w:rPr>
          <w:szCs w:val="24"/>
          <w:vertAlign w:val="superscript"/>
        </w:rPr>
        <w:instrText xml:space="preserve"> \* MERGEFORMAT </w:instrText>
      </w:r>
      <w:r w:rsidR="00EC4689" w:rsidRPr="00EC4689">
        <w:rPr>
          <w:szCs w:val="24"/>
          <w:vertAlign w:val="superscript"/>
        </w:rPr>
        <w:fldChar w:fldCharType="separate"/>
      </w:r>
      <w:r w:rsidR="00EC4689" w:rsidRPr="00EC4689">
        <w:rPr>
          <w:szCs w:val="24"/>
          <w:vertAlign w:val="superscript"/>
        </w:rPr>
        <w:t>[10]</w:t>
      </w:r>
      <w:r w:rsidR="00EC4689" w:rsidRPr="00EC4689">
        <w:rPr>
          <w:szCs w:val="24"/>
          <w:vertAlign w:val="superscript"/>
        </w:rPr>
        <w:fldChar w:fldCharType="end"/>
      </w:r>
      <w:r w:rsidR="00691CD9">
        <w:rPr>
          <w:rFonts w:hint="eastAsia"/>
          <w:szCs w:val="24"/>
        </w:rPr>
        <w:t>。</w:t>
      </w:r>
      <w:r w:rsidR="002C4E03">
        <w:rPr>
          <w:rFonts w:hint="eastAsia"/>
          <w:szCs w:val="24"/>
        </w:rPr>
        <w:t>D</w:t>
      </w:r>
      <w:r w:rsidR="002C4E03">
        <w:rPr>
          <w:szCs w:val="24"/>
        </w:rPr>
        <w:t>irectSpace</w:t>
      </w:r>
      <w:r w:rsidR="002C4E03">
        <w:rPr>
          <w:rFonts w:hint="eastAsia"/>
          <w:szCs w:val="24"/>
        </w:rPr>
        <w:t>通过利用</w:t>
      </w:r>
      <w:r w:rsidR="002C4E03">
        <w:rPr>
          <w:rFonts w:hint="eastAsia"/>
          <w:szCs w:val="24"/>
        </w:rPr>
        <w:t>W</w:t>
      </w:r>
      <w:r w:rsidR="002C4E03">
        <w:rPr>
          <w:szCs w:val="24"/>
        </w:rPr>
        <w:t>i-Fi Direct</w:t>
      </w:r>
      <w:r w:rsidR="00DB3189">
        <w:rPr>
          <w:rFonts w:hint="eastAsia"/>
          <w:szCs w:val="24"/>
        </w:rPr>
        <w:t>来提供跨移动设备</w:t>
      </w:r>
      <w:r w:rsidR="0047438E">
        <w:rPr>
          <w:rFonts w:hint="eastAsia"/>
          <w:szCs w:val="24"/>
        </w:rPr>
        <w:t>共享工作区</w:t>
      </w:r>
      <w:r w:rsidR="0027345E">
        <w:rPr>
          <w:rFonts w:hint="eastAsia"/>
          <w:szCs w:val="24"/>
        </w:rPr>
        <w:t>的框架</w:t>
      </w:r>
      <w:r w:rsidR="00BA5035">
        <w:rPr>
          <w:rFonts w:hint="eastAsia"/>
          <w:szCs w:val="24"/>
        </w:rPr>
        <w:t>以实现</w:t>
      </w:r>
      <w:r w:rsidR="00BA5035">
        <w:rPr>
          <w:rFonts w:hint="eastAsia"/>
          <w:szCs w:val="24"/>
        </w:rPr>
        <w:t>P2P</w:t>
      </w:r>
      <w:r w:rsidR="00BA5035">
        <w:rPr>
          <w:rFonts w:hint="eastAsia"/>
          <w:szCs w:val="24"/>
        </w:rPr>
        <w:t>组中</w:t>
      </w:r>
      <w:r w:rsidR="0093341F">
        <w:rPr>
          <w:rFonts w:hint="eastAsia"/>
          <w:szCs w:val="24"/>
        </w:rPr>
        <w:t>用户之间的协作</w:t>
      </w:r>
      <w:r w:rsidR="00654C78" w:rsidRPr="00654C78">
        <w:rPr>
          <w:szCs w:val="24"/>
          <w:vertAlign w:val="superscript"/>
        </w:rPr>
        <w:fldChar w:fldCharType="begin"/>
      </w:r>
      <w:r w:rsidR="00654C78" w:rsidRPr="00654C78">
        <w:rPr>
          <w:szCs w:val="24"/>
          <w:vertAlign w:val="superscript"/>
        </w:rPr>
        <w:instrText xml:space="preserve"> </w:instrText>
      </w:r>
      <w:r w:rsidR="00654C78" w:rsidRPr="00654C78">
        <w:rPr>
          <w:rFonts w:hint="eastAsia"/>
          <w:szCs w:val="24"/>
          <w:vertAlign w:val="superscript"/>
        </w:rPr>
        <w:instrText>REF _Ref60232868 \n \h</w:instrText>
      </w:r>
      <w:r w:rsidR="00654C78" w:rsidRPr="00654C78">
        <w:rPr>
          <w:szCs w:val="24"/>
          <w:vertAlign w:val="superscript"/>
        </w:rPr>
        <w:instrText xml:space="preserve"> </w:instrText>
      </w:r>
      <w:r w:rsidR="00654C78" w:rsidRPr="00654C78">
        <w:rPr>
          <w:szCs w:val="24"/>
          <w:vertAlign w:val="superscript"/>
        </w:rPr>
      </w:r>
      <w:r w:rsidR="00654C78">
        <w:rPr>
          <w:szCs w:val="24"/>
          <w:vertAlign w:val="superscript"/>
        </w:rPr>
        <w:instrText xml:space="preserve"> \* MERGEFORMAT </w:instrText>
      </w:r>
      <w:r w:rsidR="00654C78" w:rsidRPr="00654C78">
        <w:rPr>
          <w:szCs w:val="24"/>
          <w:vertAlign w:val="superscript"/>
        </w:rPr>
        <w:fldChar w:fldCharType="separate"/>
      </w:r>
      <w:r w:rsidR="00654C78" w:rsidRPr="00654C78">
        <w:rPr>
          <w:szCs w:val="24"/>
          <w:vertAlign w:val="superscript"/>
        </w:rPr>
        <w:t>[11]</w:t>
      </w:r>
      <w:r w:rsidR="00654C78" w:rsidRPr="00654C78">
        <w:rPr>
          <w:szCs w:val="24"/>
          <w:vertAlign w:val="superscript"/>
        </w:rPr>
        <w:fldChar w:fldCharType="end"/>
      </w:r>
      <w:r w:rsidR="0093341F">
        <w:rPr>
          <w:rFonts w:hint="eastAsia"/>
          <w:szCs w:val="24"/>
        </w:rPr>
        <w:t>。</w:t>
      </w:r>
    </w:p>
    <w:p w14:paraId="583DF8E8" w14:textId="1432BF3D" w:rsidR="001F5B16" w:rsidRDefault="00630BDD" w:rsidP="005F7255">
      <w:pPr>
        <w:ind w:firstLine="480"/>
        <w:rPr>
          <w:rStyle w:val="fontstyle01"/>
        </w:rPr>
      </w:pPr>
      <w:r>
        <w:rPr>
          <w:rFonts w:hint="eastAsia"/>
          <w:szCs w:val="24"/>
        </w:rPr>
        <w:t>许多</w:t>
      </w:r>
      <w:r w:rsidR="00B22C35">
        <w:rPr>
          <w:rFonts w:hint="eastAsia"/>
          <w:szCs w:val="24"/>
        </w:rPr>
        <w:t>研究人员在</w:t>
      </w:r>
      <w:r w:rsidR="00FC4DB7">
        <w:rPr>
          <w:rFonts w:hint="eastAsia"/>
          <w:szCs w:val="24"/>
        </w:rPr>
        <w:t>解决组的形成与维护方面</w:t>
      </w:r>
      <w:r w:rsidR="003B4AC6">
        <w:rPr>
          <w:rFonts w:hint="eastAsia"/>
          <w:szCs w:val="24"/>
        </w:rPr>
        <w:t>做了很多工作</w:t>
      </w:r>
      <w:r w:rsidR="002B14C2">
        <w:rPr>
          <w:rFonts w:hint="eastAsia"/>
          <w:szCs w:val="24"/>
        </w:rPr>
        <w:t>。</w:t>
      </w:r>
      <w:r w:rsidR="006A23EA" w:rsidRPr="006A23EA">
        <w:rPr>
          <w:szCs w:val="24"/>
        </w:rPr>
        <w:t>Conti</w:t>
      </w:r>
      <w:r w:rsidR="006A23EA">
        <w:rPr>
          <w:rFonts w:hint="eastAsia"/>
          <w:szCs w:val="24"/>
        </w:rPr>
        <w:t>等人</w:t>
      </w:r>
      <w:r w:rsidR="008020D0" w:rsidRPr="008020D0">
        <w:rPr>
          <w:szCs w:val="24"/>
          <w:vertAlign w:val="superscript"/>
        </w:rPr>
        <w:fldChar w:fldCharType="begin"/>
      </w:r>
      <w:r w:rsidR="008020D0" w:rsidRPr="008020D0">
        <w:rPr>
          <w:szCs w:val="24"/>
          <w:vertAlign w:val="superscript"/>
        </w:rPr>
        <w:instrText xml:space="preserve"> </w:instrText>
      </w:r>
      <w:r w:rsidR="008020D0" w:rsidRPr="008020D0">
        <w:rPr>
          <w:rFonts w:hint="eastAsia"/>
          <w:szCs w:val="24"/>
          <w:vertAlign w:val="superscript"/>
        </w:rPr>
        <w:instrText>REF _Ref60233173 \n \h</w:instrText>
      </w:r>
      <w:r w:rsidR="008020D0" w:rsidRPr="008020D0">
        <w:rPr>
          <w:szCs w:val="24"/>
          <w:vertAlign w:val="superscript"/>
        </w:rPr>
        <w:instrText xml:space="preserve"> </w:instrText>
      </w:r>
      <w:r w:rsidR="008020D0" w:rsidRPr="008020D0">
        <w:rPr>
          <w:szCs w:val="24"/>
          <w:vertAlign w:val="superscript"/>
        </w:rPr>
      </w:r>
      <w:r w:rsidR="008020D0">
        <w:rPr>
          <w:szCs w:val="24"/>
          <w:vertAlign w:val="superscript"/>
        </w:rPr>
        <w:instrText xml:space="preserve"> \* MERGEFORMAT </w:instrText>
      </w:r>
      <w:r w:rsidR="008020D0" w:rsidRPr="008020D0">
        <w:rPr>
          <w:szCs w:val="24"/>
          <w:vertAlign w:val="superscript"/>
        </w:rPr>
        <w:fldChar w:fldCharType="separate"/>
      </w:r>
      <w:r w:rsidR="008020D0" w:rsidRPr="008020D0">
        <w:rPr>
          <w:szCs w:val="24"/>
          <w:vertAlign w:val="superscript"/>
        </w:rPr>
        <w:t>[12]</w:t>
      </w:r>
      <w:r w:rsidR="008020D0" w:rsidRPr="008020D0">
        <w:rPr>
          <w:szCs w:val="24"/>
          <w:vertAlign w:val="superscript"/>
        </w:rPr>
        <w:fldChar w:fldCharType="end"/>
      </w:r>
      <w:r w:rsidR="005D02CD">
        <w:rPr>
          <w:rFonts w:hint="eastAsia"/>
          <w:szCs w:val="24"/>
        </w:rPr>
        <w:t>和</w:t>
      </w:r>
      <w:r w:rsidR="005D02CD" w:rsidRPr="005D02CD">
        <w:rPr>
          <w:szCs w:val="24"/>
        </w:rPr>
        <w:t>Camps</w:t>
      </w:r>
      <w:r w:rsidR="000607D1">
        <w:rPr>
          <w:rFonts w:hint="eastAsia"/>
          <w:szCs w:val="24"/>
        </w:rPr>
        <w:t>-Mur</w:t>
      </w:r>
      <w:r w:rsidR="005D02CD">
        <w:rPr>
          <w:rFonts w:hint="eastAsia"/>
          <w:szCs w:val="24"/>
        </w:rPr>
        <w:t>等人</w:t>
      </w:r>
      <w:r w:rsidR="008020D0" w:rsidRPr="008020D0">
        <w:rPr>
          <w:szCs w:val="24"/>
          <w:vertAlign w:val="superscript"/>
        </w:rPr>
        <w:fldChar w:fldCharType="begin"/>
      </w:r>
      <w:r w:rsidR="008020D0" w:rsidRPr="008020D0">
        <w:rPr>
          <w:szCs w:val="24"/>
          <w:vertAlign w:val="superscript"/>
        </w:rPr>
        <w:instrText xml:space="preserve"> </w:instrText>
      </w:r>
      <w:r w:rsidR="008020D0" w:rsidRPr="008020D0">
        <w:rPr>
          <w:rFonts w:hint="eastAsia"/>
          <w:szCs w:val="24"/>
          <w:vertAlign w:val="superscript"/>
        </w:rPr>
        <w:instrText>REF _Ref60233224 \n \h</w:instrText>
      </w:r>
      <w:r w:rsidR="008020D0" w:rsidRPr="008020D0">
        <w:rPr>
          <w:szCs w:val="24"/>
          <w:vertAlign w:val="superscript"/>
        </w:rPr>
        <w:instrText xml:space="preserve"> </w:instrText>
      </w:r>
      <w:r w:rsidR="008020D0" w:rsidRPr="008020D0">
        <w:rPr>
          <w:szCs w:val="24"/>
          <w:vertAlign w:val="superscript"/>
        </w:rPr>
      </w:r>
      <w:r w:rsidR="008020D0">
        <w:rPr>
          <w:szCs w:val="24"/>
          <w:vertAlign w:val="superscript"/>
        </w:rPr>
        <w:instrText xml:space="preserve"> \* MERGEFORMAT </w:instrText>
      </w:r>
      <w:r w:rsidR="008020D0" w:rsidRPr="008020D0">
        <w:rPr>
          <w:szCs w:val="24"/>
          <w:vertAlign w:val="superscript"/>
        </w:rPr>
        <w:fldChar w:fldCharType="separate"/>
      </w:r>
      <w:r w:rsidR="008020D0" w:rsidRPr="008020D0">
        <w:rPr>
          <w:szCs w:val="24"/>
          <w:vertAlign w:val="superscript"/>
        </w:rPr>
        <w:t>[13]</w:t>
      </w:r>
      <w:r w:rsidR="008020D0" w:rsidRPr="008020D0">
        <w:rPr>
          <w:szCs w:val="24"/>
          <w:vertAlign w:val="superscript"/>
        </w:rPr>
        <w:fldChar w:fldCharType="end"/>
      </w:r>
      <w:r w:rsidR="008020D0">
        <w:rPr>
          <w:rFonts w:hint="eastAsia"/>
          <w:szCs w:val="24"/>
        </w:rPr>
        <w:t>通过使用智能手机进行广泛的实现研究了组创建延迟。</w:t>
      </w:r>
      <w:r w:rsidR="005F7255">
        <w:rPr>
          <w:rStyle w:val="fontstyle01"/>
        </w:rPr>
        <w:t>Wong</w:t>
      </w:r>
      <w:r w:rsidR="000D7E89" w:rsidRPr="000D7E89">
        <w:rPr>
          <w:rStyle w:val="fontstyle01"/>
          <w:rFonts w:hint="eastAsia"/>
          <w:vertAlign w:val="superscript"/>
        </w:rPr>
        <w:fldChar w:fldCharType="begin"/>
      </w:r>
      <w:r w:rsidR="000D7E89" w:rsidRPr="000D7E89">
        <w:rPr>
          <w:rStyle w:val="fontstyle01"/>
          <w:rFonts w:hint="eastAsia"/>
          <w:vertAlign w:val="superscript"/>
        </w:rPr>
        <w:instrText xml:space="preserve"> </w:instrText>
      </w:r>
      <w:r w:rsidR="000D7E89" w:rsidRPr="000D7E89">
        <w:rPr>
          <w:rStyle w:val="fontstyle01"/>
          <w:vertAlign w:val="superscript"/>
        </w:rPr>
        <w:instrText>REF _Ref60233957 \n \h</w:instrText>
      </w:r>
      <w:r w:rsidR="000D7E89" w:rsidRPr="000D7E89">
        <w:rPr>
          <w:rStyle w:val="fontstyle01"/>
          <w:rFonts w:hint="eastAsia"/>
          <w:vertAlign w:val="superscript"/>
        </w:rPr>
        <w:instrText xml:space="preserve"> </w:instrText>
      </w:r>
      <w:r w:rsidR="000D7E89" w:rsidRPr="000D7E89">
        <w:rPr>
          <w:rStyle w:val="fontstyle01"/>
          <w:rFonts w:hint="eastAsia"/>
          <w:vertAlign w:val="superscript"/>
        </w:rPr>
      </w:r>
      <w:r w:rsidR="000D7E89">
        <w:rPr>
          <w:rStyle w:val="fontstyle01"/>
          <w:rFonts w:hint="eastAsia"/>
          <w:vertAlign w:val="superscript"/>
        </w:rPr>
        <w:instrText xml:space="preserve"> \* MERGEFORMAT </w:instrText>
      </w:r>
      <w:r w:rsidR="000D7E89" w:rsidRPr="000D7E89">
        <w:rPr>
          <w:rStyle w:val="fontstyle01"/>
          <w:rFonts w:hint="eastAsia"/>
          <w:vertAlign w:val="superscript"/>
        </w:rPr>
        <w:fldChar w:fldCharType="separate"/>
      </w:r>
      <w:r w:rsidR="000D7E89" w:rsidRPr="000D7E89">
        <w:rPr>
          <w:rStyle w:val="fontstyle01"/>
          <w:rFonts w:hint="eastAsia"/>
          <w:vertAlign w:val="superscript"/>
        </w:rPr>
        <w:t>[14]</w:t>
      </w:r>
      <w:r w:rsidR="000D7E89" w:rsidRPr="000D7E89">
        <w:rPr>
          <w:rStyle w:val="fontstyle01"/>
          <w:rFonts w:hint="eastAsia"/>
          <w:vertAlign w:val="superscript"/>
        </w:rPr>
        <w:fldChar w:fldCharType="end"/>
      </w:r>
      <w:r w:rsidR="005F7255">
        <w:rPr>
          <w:rStyle w:val="fontstyle01"/>
          <w:rFonts w:hint="eastAsia"/>
        </w:rPr>
        <w:t>等人</w:t>
      </w:r>
      <w:r w:rsidR="00FE2AD8">
        <w:rPr>
          <w:rStyle w:val="fontstyle01"/>
          <w:rFonts w:hint="eastAsia"/>
        </w:rPr>
        <w:t>提出了一种使用软件接入点（</w:t>
      </w:r>
      <w:r w:rsidR="00FE2AD8">
        <w:rPr>
          <w:rStyle w:val="fontstyle01"/>
          <w:rFonts w:hint="eastAsia"/>
        </w:rPr>
        <w:t>S</w:t>
      </w:r>
      <w:r w:rsidR="00FE2AD8">
        <w:rPr>
          <w:rStyle w:val="fontstyle01"/>
        </w:rPr>
        <w:t>oft AP</w:t>
      </w:r>
      <w:r w:rsidR="00FE2AD8">
        <w:rPr>
          <w:rStyle w:val="fontstyle01"/>
          <w:rFonts w:hint="eastAsia"/>
        </w:rPr>
        <w:t>）</w:t>
      </w:r>
      <w:r w:rsidR="00030809">
        <w:rPr>
          <w:rStyle w:val="fontstyle01"/>
          <w:rFonts w:hint="eastAsia"/>
        </w:rPr>
        <w:t>创建网关网络</w:t>
      </w:r>
      <w:r w:rsidR="0053580B">
        <w:rPr>
          <w:rStyle w:val="fontstyle01"/>
          <w:rFonts w:hint="eastAsia"/>
        </w:rPr>
        <w:t>的方法。</w:t>
      </w:r>
      <w:r w:rsidR="00C33160">
        <w:rPr>
          <w:rStyle w:val="fontstyle01"/>
          <w:rFonts w:hint="eastAsia"/>
        </w:rPr>
        <w:t>该方法将加密密钥和</w:t>
      </w:r>
      <w:r w:rsidR="00C33160">
        <w:rPr>
          <w:rStyle w:val="fontstyle01"/>
          <w:rFonts w:hint="eastAsia"/>
        </w:rPr>
        <w:t>SSID</w:t>
      </w:r>
      <w:r w:rsidR="00965DCE">
        <w:rPr>
          <w:rStyle w:val="fontstyle01"/>
          <w:rFonts w:hint="eastAsia"/>
        </w:rPr>
        <w:t>分配给选出作为</w:t>
      </w:r>
      <w:r w:rsidR="00965DCE">
        <w:rPr>
          <w:rStyle w:val="fontstyle01"/>
          <w:rFonts w:hint="eastAsia"/>
        </w:rPr>
        <w:t>GO</w:t>
      </w:r>
      <w:r w:rsidR="00965DCE">
        <w:rPr>
          <w:rStyle w:val="fontstyle01"/>
          <w:rFonts w:hint="eastAsia"/>
        </w:rPr>
        <w:t>的设备</w:t>
      </w:r>
      <w:r w:rsidR="00861A72">
        <w:rPr>
          <w:rStyle w:val="fontstyle01"/>
          <w:rFonts w:hint="eastAsia"/>
        </w:rPr>
        <w:t>，以用作网关路由器</w:t>
      </w:r>
      <w:r w:rsidR="00BA590B">
        <w:rPr>
          <w:rStyle w:val="fontstyle01"/>
          <w:rFonts w:hint="eastAsia"/>
        </w:rPr>
        <w:t>。服务发现帧用于将连接凭据（</w:t>
      </w:r>
      <w:r w:rsidR="000D7EB6">
        <w:rPr>
          <w:rStyle w:val="fontstyle01"/>
          <w:rFonts w:hint="eastAsia"/>
        </w:rPr>
        <w:t>即</w:t>
      </w:r>
      <w:r w:rsidR="000D7EB6">
        <w:rPr>
          <w:rStyle w:val="fontstyle01"/>
          <w:rFonts w:hint="eastAsia"/>
        </w:rPr>
        <w:t>SSID</w:t>
      </w:r>
      <w:r w:rsidR="000D7EB6">
        <w:rPr>
          <w:rStyle w:val="fontstyle01"/>
          <w:rFonts w:hint="eastAsia"/>
        </w:rPr>
        <w:t>和</w:t>
      </w:r>
      <w:r w:rsidR="00A654D3">
        <w:rPr>
          <w:rStyle w:val="fontstyle01"/>
          <w:rFonts w:hint="eastAsia"/>
        </w:rPr>
        <w:t>密钥</w:t>
      </w:r>
      <w:r w:rsidR="00BA590B">
        <w:rPr>
          <w:rStyle w:val="fontstyle01"/>
          <w:rFonts w:hint="eastAsia"/>
        </w:rPr>
        <w:t>）</w:t>
      </w:r>
      <w:r w:rsidR="003A305F">
        <w:rPr>
          <w:rStyle w:val="fontstyle01"/>
          <w:rFonts w:hint="eastAsia"/>
        </w:rPr>
        <w:t>分发到附近愿意加入该组的设备</w:t>
      </w:r>
      <w:r w:rsidR="00BF7E6A">
        <w:rPr>
          <w:rStyle w:val="fontstyle01"/>
          <w:rFonts w:hint="eastAsia"/>
        </w:rPr>
        <w:t>。</w:t>
      </w:r>
      <w:r w:rsidR="00B4323E">
        <w:rPr>
          <w:rStyle w:val="fontstyle01"/>
          <w:rFonts w:hint="eastAsia"/>
        </w:rPr>
        <w:t>为了避免</w:t>
      </w:r>
      <w:r w:rsidR="00333693">
        <w:rPr>
          <w:rStyle w:val="fontstyle01"/>
          <w:rFonts w:hint="eastAsia"/>
        </w:rPr>
        <w:t>用户对组成员的确认交互</w:t>
      </w:r>
      <w:r w:rsidR="00623D40">
        <w:rPr>
          <w:rStyle w:val="fontstyle01"/>
          <w:rFonts w:hint="eastAsia"/>
        </w:rPr>
        <w:t>，</w:t>
      </w:r>
      <w:r w:rsidR="008A1912">
        <w:rPr>
          <w:rStyle w:val="fontstyle01"/>
          <w:rFonts w:hint="eastAsia"/>
        </w:rPr>
        <w:t>设备作为传统的</w:t>
      </w:r>
      <w:r w:rsidR="00864BF2">
        <w:rPr>
          <w:rStyle w:val="fontstyle01"/>
          <w:rFonts w:hint="eastAsia"/>
        </w:rPr>
        <w:t>客户端</w:t>
      </w:r>
      <w:r w:rsidR="0047679D">
        <w:rPr>
          <w:rStyle w:val="fontstyle01"/>
          <w:rFonts w:hint="eastAsia"/>
        </w:rPr>
        <w:t>（</w:t>
      </w:r>
      <w:r w:rsidR="0047679D">
        <w:rPr>
          <w:rStyle w:val="fontstyle01"/>
          <w:rFonts w:hint="eastAsia"/>
        </w:rPr>
        <w:t>L</w:t>
      </w:r>
      <w:r w:rsidR="0047679D">
        <w:rPr>
          <w:rStyle w:val="fontstyle01"/>
        </w:rPr>
        <w:t>egacy Client</w:t>
      </w:r>
      <w:r w:rsidR="0047679D">
        <w:rPr>
          <w:rStyle w:val="fontstyle01"/>
          <w:rFonts w:hint="eastAsia"/>
        </w:rPr>
        <w:t>）</w:t>
      </w:r>
      <w:r w:rsidR="00864BF2">
        <w:rPr>
          <w:rStyle w:val="fontstyle01"/>
          <w:rFonts w:hint="eastAsia"/>
        </w:rPr>
        <w:t>而非</w:t>
      </w:r>
      <w:r w:rsidR="00864BF2">
        <w:rPr>
          <w:rStyle w:val="fontstyle01"/>
          <w:rFonts w:hint="eastAsia"/>
        </w:rPr>
        <w:t>W</w:t>
      </w:r>
      <w:r w:rsidR="00864BF2">
        <w:rPr>
          <w:rStyle w:val="fontstyle01"/>
        </w:rPr>
        <w:t>i-Fi Direct</w:t>
      </w:r>
      <w:r w:rsidR="00864BF2">
        <w:rPr>
          <w:rStyle w:val="fontstyle01"/>
          <w:rFonts w:hint="eastAsia"/>
        </w:rPr>
        <w:t>客户端</w:t>
      </w:r>
      <w:r w:rsidR="0047679D">
        <w:rPr>
          <w:rStyle w:val="fontstyle01"/>
          <w:rFonts w:hint="eastAsia"/>
        </w:rPr>
        <w:t>（</w:t>
      </w:r>
      <w:r w:rsidR="0047679D">
        <w:rPr>
          <w:rStyle w:val="fontstyle01"/>
          <w:rFonts w:hint="eastAsia"/>
        </w:rPr>
        <w:t>P</w:t>
      </w:r>
      <w:r w:rsidR="0047679D">
        <w:rPr>
          <w:rStyle w:val="fontstyle01"/>
        </w:rPr>
        <w:t>2P Client</w:t>
      </w:r>
      <w:r w:rsidR="0047679D">
        <w:rPr>
          <w:rStyle w:val="fontstyle01"/>
          <w:rFonts w:hint="eastAsia"/>
        </w:rPr>
        <w:t>）</w:t>
      </w:r>
      <w:r w:rsidR="00864BF2">
        <w:rPr>
          <w:rStyle w:val="fontstyle01"/>
          <w:rFonts w:hint="eastAsia"/>
        </w:rPr>
        <w:t>进行连接。</w:t>
      </w:r>
      <w:r w:rsidR="000901A5">
        <w:rPr>
          <w:rStyle w:val="fontstyle01"/>
          <w:rFonts w:hint="eastAsia"/>
        </w:rPr>
        <w:t>S</w:t>
      </w:r>
      <w:r w:rsidR="000901A5">
        <w:rPr>
          <w:rStyle w:val="fontstyle01"/>
        </w:rPr>
        <w:t>hahin</w:t>
      </w:r>
      <w:r w:rsidR="000901A5">
        <w:rPr>
          <w:rStyle w:val="fontstyle01"/>
          <w:rFonts w:hint="eastAsia"/>
        </w:rPr>
        <w:t>提出</w:t>
      </w:r>
      <w:r w:rsidR="009D4AD7">
        <w:rPr>
          <w:rStyle w:val="fontstyle01"/>
          <w:rFonts w:hint="eastAsia"/>
        </w:rPr>
        <w:t>了一个框架，</w:t>
      </w:r>
      <w:r w:rsidR="009A79D6">
        <w:rPr>
          <w:rStyle w:val="fontstyle01"/>
          <w:rFonts w:hint="eastAsia"/>
        </w:rPr>
        <w:t>其重点在于克服</w:t>
      </w:r>
      <w:r w:rsidR="009A79D6">
        <w:rPr>
          <w:rStyle w:val="fontstyle01"/>
          <w:rFonts w:hint="eastAsia"/>
        </w:rPr>
        <w:t>W</w:t>
      </w:r>
      <w:r w:rsidR="009A79D6">
        <w:rPr>
          <w:rStyle w:val="fontstyle01"/>
        </w:rPr>
        <w:t>i-Fi Direct</w:t>
      </w:r>
      <w:r w:rsidR="00D54B0F">
        <w:rPr>
          <w:rStyle w:val="fontstyle01"/>
          <w:rFonts w:hint="eastAsia"/>
        </w:rPr>
        <w:t>组管理的局限性</w:t>
      </w:r>
      <w:r w:rsidR="008451D8">
        <w:rPr>
          <w:rStyle w:val="fontstyle01"/>
          <w:rFonts w:hint="eastAsia"/>
        </w:rPr>
        <w:t>。在该框架中</w:t>
      </w:r>
      <w:r w:rsidR="0040282B">
        <w:rPr>
          <w:rStyle w:val="fontstyle01"/>
          <w:rFonts w:hint="eastAsia"/>
        </w:rPr>
        <w:t>，组所有者</w:t>
      </w:r>
      <w:r w:rsidR="006F3AE8">
        <w:rPr>
          <w:rStyle w:val="fontstyle01"/>
          <w:rFonts w:hint="eastAsia"/>
        </w:rPr>
        <w:t>负责跟踪已连接和已断开连接的</w:t>
      </w:r>
      <w:r w:rsidR="00DA5CDE">
        <w:rPr>
          <w:rStyle w:val="fontstyle01"/>
          <w:rFonts w:hint="eastAsia"/>
        </w:rPr>
        <w:t>设备</w:t>
      </w:r>
      <w:r w:rsidR="007C7F30">
        <w:rPr>
          <w:rStyle w:val="fontstyle01"/>
          <w:rFonts w:hint="eastAsia"/>
        </w:rPr>
        <w:t>。</w:t>
      </w:r>
      <w:r w:rsidR="0015233C">
        <w:rPr>
          <w:rStyle w:val="fontstyle01"/>
          <w:rFonts w:hint="eastAsia"/>
        </w:rPr>
        <w:t>另外，</w:t>
      </w:r>
      <w:r w:rsidR="00831E2A">
        <w:rPr>
          <w:rStyle w:val="fontstyle01"/>
          <w:rFonts w:hint="eastAsia"/>
        </w:rPr>
        <w:t>组所有者还向每个组成员</w:t>
      </w:r>
      <w:r w:rsidR="000A1138">
        <w:rPr>
          <w:rStyle w:val="fontstyle01"/>
          <w:rFonts w:hint="eastAsia"/>
        </w:rPr>
        <w:t>通知其他</w:t>
      </w:r>
      <w:r w:rsidR="002A1BC9">
        <w:rPr>
          <w:rStyle w:val="fontstyle01"/>
          <w:rFonts w:hint="eastAsia"/>
        </w:rPr>
        <w:t>成员的可用性和身份</w:t>
      </w:r>
      <w:r w:rsidR="000E6230">
        <w:rPr>
          <w:rStyle w:val="fontstyle01"/>
          <w:rFonts w:hint="eastAsia"/>
        </w:rPr>
        <w:t>，以促进组内设备之间的交互。</w:t>
      </w:r>
    </w:p>
    <w:p w14:paraId="79DF4C2A" w14:textId="35F0D8F7" w:rsidR="00D44660" w:rsidRDefault="000D7793" w:rsidP="007C5183">
      <w:pPr>
        <w:ind w:firstLine="480"/>
        <w:rPr>
          <w:rStyle w:val="fontstyle01"/>
        </w:rPr>
      </w:pPr>
      <w:r>
        <w:rPr>
          <w:rFonts w:hint="eastAsia"/>
          <w:szCs w:val="24"/>
        </w:rPr>
        <w:t>一些工作</w:t>
      </w:r>
      <w:r w:rsidR="003F3691">
        <w:rPr>
          <w:rFonts w:hint="eastAsia"/>
          <w:szCs w:val="24"/>
        </w:rPr>
        <w:t>集中在建立</w:t>
      </w:r>
      <w:r w:rsidR="00B64F2D">
        <w:rPr>
          <w:rFonts w:hint="eastAsia"/>
          <w:szCs w:val="24"/>
        </w:rPr>
        <w:t>组间多跳通信能力上</w:t>
      </w:r>
      <w:r w:rsidR="00D2786A">
        <w:rPr>
          <w:rFonts w:hint="eastAsia"/>
          <w:szCs w:val="24"/>
        </w:rPr>
        <w:t>。</w:t>
      </w:r>
      <w:r w:rsidR="007C5183">
        <w:rPr>
          <w:rStyle w:val="fontstyle01"/>
        </w:rPr>
        <w:t>Yufeng Duan</w:t>
      </w:r>
      <w:r w:rsidR="007C5183">
        <w:rPr>
          <w:rStyle w:val="fontstyle01"/>
          <w:rFonts w:hint="eastAsia"/>
        </w:rPr>
        <w:t>等人</w:t>
      </w:r>
      <w:r w:rsidR="00E91837">
        <w:rPr>
          <w:rStyle w:val="fontstyle01"/>
          <w:rFonts w:hint="eastAsia"/>
        </w:rPr>
        <w:t>提出了一种组间多跳通信的方法</w:t>
      </w:r>
      <w:r w:rsidR="0091346D">
        <w:rPr>
          <w:rStyle w:val="fontstyle01"/>
          <w:rFonts w:hint="eastAsia"/>
        </w:rPr>
        <w:t>，</w:t>
      </w:r>
      <w:r w:rsidR="009B5C68">
        <w:rPr>
          <w:rStyle w:val="fontstyle01"/>
          <w:rFonts w:hint="eastAsia"/>
        </w:rPr>
        <w:t>该方法</w:t>
      </w:r>
      <w:r w:rsidR="00191219">
        <w:rPr>
          <w:rStyle w:val="fontstyle01"/>
          <w:rFonts w:hint="eastAsia"/>
        </w:rPr>
        <w:t>将第</w:t>
      </w:r>
      <w:r w:rsidR="0081392E">
        <w:rPr>
          <w:rStyle w:val="fontstyle01"/>
          <w:rFonts w:hint="eastAsia"/>
        </w:rPr>
        <w:t>一个组所有者</w:t>
      </w:r>
      <w:r w:rsidR="000C0E29">
        <w:rPr>
          <w:rStyle w:val="fontstyle01"/>
          <w:rFonts w:hint="eastAsia"/>
        </w:rPr>
        <w:t>使用其</w:t>
      </w:r>
      <w:r w:rsidR="000C0E29">
        <w:rPr>
          <w:rStyle w:val="fontstyle01"/>
          <w:rFonts w:hint="eastAsia"/>
        </w:rPr>
        <w:t>WLAN</w:t>
      </w:r>
      <w:r w:rsidR="00BB7572">
        <w:rPr>
          <w:rStyle w:val="fontstyle01"/>
          <w:rFonts w:hint="eastAsia"/>
        </w:rPr>
        <w:t>接口连接到第二个组所有者作为其传统客户端（</w:t>
      </w:r>
      <w:r w:rsidR="00F518ED">
        <w:rPr>
          <w:rStyle w:val="fontstyle01"/>
          <w:rFonts w:hint="eastAsia"/>
        </w:rPr>
        <w:t>L</w:t>
      </w:r>
      <w:r w:rsidR="00F518ED">
        <w:rPr>
          <w:rStyle w:val="fontstyle01"/>
        </w:rPr>
        <w:t>egacy Client</w:t>
      </w:r>
      <w:r w:rsidR="00BB7572">
        <w:rPr>
          <w:rStyle w:val="fontstyle01"/>
          <w:rFonts w:hint="eastAsia"/>
        </w:rPr>
        <w:t>）</w:t>
      </w:r>
      <w:r w:rsidR="00BB5DAD">
        <w:rPr>
          <w:rStyle w:val="fontstyle01"/>
          <w:rFonts w:hint="eastAsia"/>
        </w:rPr>
        <w:t>，</w:t>
      </w:r>
      <w:r w:rsidR="00F963C6">
        <w:rPr>
          <w:rStyle w:val="fontstyle01"/>
          <w:rFonts w:hint="eastAsia"/>
        </w:rPr>
        <w:t>通过该方法</w:t>
      </w:r>
      <w:r w:rsidR="000D3E00">
        <w:rPr>
          <w:rStyle w:val="fontstyle01"/>
          <w:rFonts w:hint="eastAsia"/>
        </w:rPr>
        <w:t>可以</w:t>
      </w:r>
      <w:r w:rsidR="00867C4C">
        <w:rPr>
          <w:rStyle w:val="fontstyle01"/>
          <w:rFonts w:hint="eastAsia"/>
        </w:rPr>
        <w:t>完成不同组间的设备通信。</w:t>
      </w:r>
      <w:r w:rsidR="00A95BB8">
        <w:rPr>
          <w:rStyle w:val="fontstyle01"/>
          <w:rFonts w:hint="eastAsia"/>
        </w:rPr>
        <w:t>尽管</w:t>
      </w:r>
      <w:r w:rsidR="0046102E">
        <w:rPr>
          <w:rStyle w:val="fontstyle01"/>
          <w:rFonts w:hint="eastAsia"/>
        </w:rPr>
        <w:t>该方法有效</w:t>
      </w:r>
      <w:r w:rsidR="00046DC7">
        <w:rPr>
          <w:rStyle w:val="fontstyle01"/>
          <w:rFonts w:hint="eastAsia"/>
        </w:rPr>
        <w:t>，但该方法</w:t>
      </w:r>
      <w:r w:rsidR="00AA42EA">
        <w:rPr>
          <w:rStyle w:val="fontstyle01"/>
          <w:rFonts w:hint="eastAsia"/>
        </w:rPr>
        <w:t>在</w:t>
      </w:r>
      <w:r w:rsidR="00AA42EA">
        <w:rPr>
          <w:rStyle w:val="fontstyle01"/>
          <w:rFonts w:hint="eastAsia"/>
        </w:rPr>
        <w:t>A</w:t>
      </w:r>
      <w:r w:rsidR="00AA42EA">
        <w:rPr>
          <w:rStyle w:val="fontstyle01"/>
        </w:rPr>
        <w:t>ndroid</w:t>
      </w:r>
      <w:r w:rsidR="00AA42EA">
        <w:rPr>
          <w:rStyle w:val="fontstyle01"/>
          <w:rFonts w:hint="eastAsia"/>
        </w:rPr>
        <w:t>操作系统中的实现受到很大的限制</w:t>
      </w:r>
      <w:r w:rsidR="00E24BC9">
        <w:rPr>
          <w:rStyle w:val="fontstyle01"/>
          <w:rFonts w:hint="eastAsia"/>
        </w:rPr>
        <w:t>。</w:t>
      </w:r>
      <w:r w:rsidR="000C1AD0">
        <w:rPr>
          <w:rStyle w:val="fontstyle01"/>
          <w:rFonts w:hint="eastAsia"/>
        </w:rPr>
        <w:t>由于</w:t>
      </w:r>
      <w:r w:rsidR="00810F0A">
        <w:rPr>
          <w:rStyle w:val="fontstyle01"/>
          <w:rFonts w:hint="eastAsia"/>
        </w:rPr>
        <w:t>W</w:t>
      </w:r>
      <w:r w:rsidR="00810F0A">
        <w:rPr>
          <w:rStyle w:val="fontstyle01"/>
        </w:rPr>
        <w:t xml:space="preserve">i-Fi Direct </w:t>
      </w:r>
      <w:r w:rsidR="00810F0A">
        <w:rPr>
          <w:rStyle w:val="fontstyle01"/>
          <w:rFonts w:hint="eastAsia"/>
        </w:rPr>
        <w:t>使用虚拟接口</w:t>
      </w:r>
      <w:r w:rsidR="00F303EC">
        <w:rPr>
          <w:rStyle w:val="fontstyle01"/>
          <w:rFonts w:hint="eastAsia"/>
        </w:rPr>
        <w:t>，该接口的</w:t>
      </w:r>
      <w:r w:rsidR="00F303EC">
        <w:rPr>
          <w:rStyle w:val="fontstyle01"/>
          <w:rFonts w:hint="eastAsia"/>
        </w:rPr>
        <w:t>IP</w:t>
      </w:r>
      <w:r w:rsidR="00F303EC">
        <w:rPr>
          <w:rStyle w:val="fontstyle01"/>
          <w:rFonts w:hint="eastAsia"/>
        </w:rPr>
        <w:t>地址是使用在组所有者上运行的动态主机配置协议（</w:t>
      </w:r>
      <w:r w:rsidR="00F303EC">
        <w:rPr>
          <w:rStyle w:val="fontstyle01"/>
          <w:rFonts w:hint="eastAsia"/>
        </w:rPr>
        <w:t>DHCP</w:t>
      </w:r>
      <w:r w:rsidR="00F303EC">
        <w:rPr>
          <w:rStyle w:val="fontstyle01"/>
          <w:rFonts w:hint="eastAsia"/>
        </w:rPr>
        <w:t>）</w:t>
      </w:r>
      <w:r w:rsidR="00530A0B">
        <w:rPr>
          <w:rStyle w:val="fontstyle01"/>
          <w:rFonts w:hint="eastAsia"/>
        </w:rPr>
        <w:t>服务器配置的</w:t>
      </w:r>
      <w:r w:rsidR="00856500">
        <w:rPr>
          <w:rStyle w:val="fontstyle01"/>
          <w:rFonts w:hint="eastAsia"/>
        </w:rPr>
        <w:t>，</w:t>
      </w:r>
      <w:r w:rsidR="00A92E67">
        <w:rPr>
          <w:rStyle w:val="fontstyle01"/>
          <w:rFonts w:hint="eastAsia"/>
        </w:rPr>
        <w:t>这样的</w:t>
      </w:r>
      <w:r w:rsidR="00A92E67">
        <w:rPr>
          <w:rStyle w:val="fontstyle01"/>
          <w:rFonts w:hint="eastAsia"/>
        </w:rPr>
        <w:t>DHCP</w:t>
      </w:r>
      <w:r w:rsidR="00A92E67">
        <w:rPr>
          <w:rStyle w:val="fontstyle01"/>
          <w:rFonts w:hint="eastAsia"/>
        </w:rPr>
        <w:t>服务器具有硬编码的</w:t>
      </w:r>
      <w:r w:rsidR="00A92E67">
        <w:rPr>
          <w:rStyle w:val="fontstyle01"/>
          <w:rFonts w:hint="eastAsia"/>
        </w:rPr>
        <w:t>IP</w:t>
      </w:r>
      <w:r w:rsidR="00A92E67">
        <w:rPr>
          <w:rStyle w:val="fontstyle01"/>
          <w:rFonts w:hint="eastAsia"/>
        </w:rPr>
        <w:t>地址范围（</w:t>
      </w:r>
      <w:r w:rsidR="00A92E67">
        <w:rPr>
          <w:rStyle w:val="fontstyle01"/>
          <w:rFonts w:hint="eastAsia"/>
        </w:rPr>
        <w:t>1</w:t>
      </w:r>
      <w:r w:rsidR="00A92E67">
        <w:rPr>
          <w:rStyle w:val="fontstyle01"/>
        </w:rPr>
        <w:t>92.168.49.x/24</w:t>
      </w:r>
      <w:r w:rsidR="00A92E67">
        <w:rPr>
          <w:rStyle w:val="fontstyle01"/>
          <w:rFonts w:hint="eastAsia"/>
        </w:rPr>
        <w:t>）</w:t>
      </w:r>
      <w:r w:rsidR="00232648">
        <w:rPr>
          <w:rStyle w:val="fontstyle01"/>
          <w:rFonts w:hint="eastAsia"/>
        </w:rPr>
        <w:t>。</w:t>
      </w:r>
      <w:r w:rsidR="00C7501A">
        <w:rPr>
          <w:rStyle w:val="fontstyle01"/>
          <w:rFonts w:hint="eastAsia"/>
        </w:rPr>
        <w:t>连接到第一个组</w:t>
      </w:r>
      <w:r w:rsidR="00B51C5D">
        <w:rPr>
          <w:rStyle w:val="fontstyle01"/>
          <w:rFonts w:hint="eastAsia"/>
        </w:rPr>
        <w:t>所有者的任何设备都将收到该地址范围</w:t>
      </w:r>
      <w:r w:rsidR="00D77ED5">
        <w:rPr>
          <w:rStyle w:val="fontstyle01"/>
          <w:rFonts w:hint="eastAsia"/>
        </w:rPr>
        <w:t>内的</w:t>
      </w:r>
      <w:r w:rsidR="00D77ED5">
        <w:rPr>
          <w:rStyle w:val="fontstyle01"/>
          <w:rFonts w:hint="eastAsia"/>
        </w:rPr>
        <w:t>IP</w:t>
      </w:r>
      <w:r w:rsidR="00D77ED5">
        <w:rPr>
          <w:rStyle w:val="fontstyle01"/>
          <w:rFonts w:hint="eastAsia"/>
        </w:rPr>
        <w:lastRenderedPageBreak/>
        <w:t>地址</w:t>
      </w:r>
      <w:r w:rsidR="00A50B23">
        <w:rPr>
          <w:rStyle w:val="fontstyle01"/>
          <w:rFonts w:hint="eastAsia"/>
        </w:rPr>
        <w:t>，若第二个组所有者未更改</w:t>
      </w:r>
      <w:r w:rsidR="00A50B23">
        <w:rPr>
          <w:rStyle w:val="fontstyle01"/>
          <w:rFonts w:hint="eastAsia"/>
        </w:rPr>
        <w:t>DHCP</w:t>
      </w:r>
      <w:r w:rsidR="00823F44">
        <w:rPr>
          <w:rStyle w:val="fontstyle01"/>
          <w:rFonts w:hint="eastAsia"/>
        </w:rPr>
        <w:t>范围</w:t>
      </w:r>
      <w:r w:rsidR="00FF34C5">
        <w:rPr>
          <w:rStyle w:val="fontstyle01"/>
          <w:rFonts w:hint="eastAsia"/>
        </w:rPr>
        <w:t>，则设备</w:t>
      </w:r>
      <w:r w:rsidR="00E2341A">
        <w:rPr>
          <w:rStyle w:val="fontstyle01"/>
          <w:rFonts w:hint="eastAsia"/>
        </w:rPr>
        <w:t>的</w:t>
      </w:r>
      <w:r w:rsidR="00E2341A">
        <w:rPr>
          <w:rStyle w:val="fontstyle01"/>
          <w:rFonts w:hint="eastAsia"/>
        </w:rPr>
        <w:t>IP</w:t>
      </w:r>
      <w:r w:rsidR="00E2341A">
        <w:rPr>
          <w:rStyle w:val="fontstyle01"/>
          <w:rFonts w:hint="eastAsia"/>
        </w:rPr>
        <w:t>地址将重叠。</w:t>
      </w:r>
      <w:r w:rsidR="00E50504">
        <w:rPr>
          <w:rStyle w:val="fontstyle01"/>
          <w:rFonts w:hint="eastAsia"/>
        </w:rPr>
        <w:t>为了克服这个问题，</w:t>
      </w:r>
      <w:r w:rsidR="00D925EC">
        <w:rPr>
          <w:rStyle w:val="fontstyle01"/>
          <w:rFonts w:hint="eastAsia"/>
        </w:rPr>
        <w:t>文献</w:t>
      </w:r>
      <w:r w:rsidR="00C67557">
        <w:rPr>
          <w:rStyle w:val="fontstyle01"/>
          <w:rFonts w:hint="eastAsia"/>
        </w:rPr>
        <w:fldChar w:fldCharType="begin"/>
      </w:r>
      <w:r w:rsidR="00C67557">
        <w:rPr>
          <w:rStyle w:val="fontstyle01"/>
          <w:rFonts w:hint="eastAsia"/>
        </w:rPr>
        <w:instrText xml:space="preserve"> REF _Ref60235875 \n \h </w:instrText>
      </w:r>
      <w:r w:rsidR="00C67557">
        <w:rPr>
          <w:rStyle w:val="fontstyle01"/>
          <w:rFonts w:hint="eastAsia"/>
        </w:rPr>
      </w:r>
      <w:r w:rsidR="00C67557">
        <w:rPr>
          <w:rStyle w:val="fontstyle01"/>
          <w:rFonts w:hint="eastAsia"/>
        </w:rPr>
        <w:fldChar w:fldCharType="separate"/>
      </w:r>
      <w:r w:rsidR="00C67557">
        <w:rPr>
          <w:rStyle w:val="fontstyle01"/>
          <w:rFonts w:hint="eastAsia"/>
        </w:rPr>
        <w:t>[17]</w:t>
      </w:r>
      <w:r w:rsidR="00C67557">
        <w:rPr>
          <w:rStyle w:val="fontstyle01"/>
          <w:rFonts w:hint="eastAsia"/>
        </w:rPr>
        <w:fldChar w:fldCharType="end"/>
      </w:r>
      <w:r w:rsidR="00C67557">
        <w:rPr>
          <w:rStyle w:val="fontstyle01"/>
          <w:rFonts w:hint="eastAsia"/>
        </w:rPr>
        <w:t>中提出了一种协商机制</w:t>
      </w:r>
      <w:r w:rsidR="009C2F37">
        <w:rPr>
          <w:rStyle w:val="fontstyle01"/>
          <w:rFonts w:hint="eastAsia"/>
        </w:rPr>
        <w:t>，允许附近的组协商其</w:t>
      </w:r>
      <w:r w:rsidR="009C2F37">
        <w:rPr>
          <w:rStyle w:val="fontstyle01"/>
          <w:rFonts w:hint="eastAsia"/>
        </w:rPr>
        <w:t>DHCP</w:t>
      </w:r>
      <w:r w:rsidR="009C2F37">
        <w:rPr>
          <w:rStyle w:val="fontstyle01"/>
          <w:rFonts w:hint="eastAsia"/>
        </w:rPr>
        <w:t>范围</w:t>
      </w:r>
      <w:r w:rsidR="00F503B2">
        <w:rPr>
          <w:rStyle w:val="fontstyle01"/>
          <w:rFonts w:hint="eastAsia"/>
        </w:rPr>
        <w:t>。</w:t>
      </w:r>
      <w:r w:rsidR="00F91B63">
        <w:rPr>
          <w:rStyle w:val="fontstyle01"/>
          <w:rFonts w:hint="eastAsia"/>
        </w:rPr>
        <w:t>在文献</w:t>
      </w:r>
      <w:r w:rsidR="00F91B63">
        <w:rPr>
          <w:rStyle w:val="fontstyle01"/>
          <w:rFonts w:hint="eastAsia"/>
        </w:rPr>
        <w:fldChar w:fldCharType="begin"/>
      </w:r>
      <w:r w:rsidR="00F91B63">
        <w:rPr>
          <w:rStyle w:val="fontstyle01"/>
          <w:rFonts w:hint="eastAsia"/>
        </w:rPr>
        <w:instrText xml:space="preserve"> REF _Ref60236036 \n \h </w:instrText>
      </w:r>
      <w:r w:rsidR="00F91B63">
        <w:rPr>
          <w:rStyle w:val="fontstyle01"/>
          <w:rFonts w:hint="eastAsia"/>
        </w:rPr>
      </w:r>
      <w:r w:rsidR="00F91B63">
        <w:rPr>
          <w:rStyle w:val="fontstyle01"/>
          <w:rFonts w:hint="eastAsia"/>
        </w:rPr>
        <w:fldChar w:fldCharType="separate"/>
      </w:r>
      <w:r w:rsidR="00F91B63">
        <w:rPr>
          <w:rStyle w:val="fontstyle01"/>
          <w:rFonts w:hint="eastAsia"/>
        </w:rPr>
        <w:t>[18]</w:t>
      </w:r>
      <w:r w:rsidR="00F91B63">
        <w:rPr>
          <w:rStyle w:val="fontstyle01"/>
          <w:rFonts w:hint="eastAsia"/>
        </w:rPr>
        <w:fldChar w:fldCharType="end"/>
      </w:r>
      <w:r w:rsidR="00F91B63">
        <w:rPr>
          <w:rStyle w:val="fontstyle01"/>
          <w:rFonts w:hint="eastAsia"/>
        </w:rPr>
        <w:t>中</w:t>
      </w:r>
      <w:r w:rsidR="009B4A50">
        <w:rPr>
          <w:rStyle w:val="fontstyle01"/>
          <w:rFonts w:hint="eastAsia"/>
        </w:rPr>
        <w:t>，作者</w:t>
      </w:r>
      <w:r w:rsidR="006553C4">
        <w:rPr>
          <w:rStyle w:val="fontstyle01"/>
          <w:rFonts w:hint="eastAsia"/>
        </w:rPr>
        <w:t>重点在使用</w:t>
      </w:r>
      <w:r w:rsidR="006553C4">
        <w:rPr>
          <w:rStyle w:val="fontstyle01"/>
          <w:rFonts w:hint="eastAsia"/>
        </w:rPr>
        <w:t>W</w:t>
      </w:r>
      <w:r w:rsidR="006553C4">
        <w:rPr>
          <w:rStyle w:val="fontstyle01"/>
        </w:rPr>
        <w:t>i-Fi Direct</w:t>
      </w:r>
      <w:r w:rsidR="006553C4">
        <w:rPr>
          <w:rStyle w:val="fontstyle01"/>
          <w:rFonts w:hint="eastAsia"/>
        </w:rPr>
        <w:t>来实现四种路由协议。</w:t>
      </w:r>
      <w:r w:rsidR="001061BD">
        <w:rPr>
          <w:rStyle w:val="fontstyle01"/>
          <w:rFonts w:hint="eastAsia"/>
        </w:rPr>
        <w:t>协议包括泛洪路由</w:t>
      </w:r>
      <w:r w:rsidR="006F2DBE">
        <w:rPr>
          <w:rStyle w:val="fontstyle01"/>
          <w:rFonts w:hint="eastAsia"/>
        </w:rPr>
        <w:t>、临时按需距离矢量（</w:t>
      </w:r>
      <w:r w:rsidR="006F2DBE">
        <w:rPr>
          <w:rStyle w:val="fontstyle01"/>
          <w:rFonts w:hint="eastAsia"/>
        </w:rPr>
        <w:t>AODV</w:t>
      </w:r>
      <w:r w:rsidR="006F2DBE">
        <w:rPr>
          <w:rStyle w:val="fontstyle01"/>
          <w:rFonts w:hint="eastAsia"/>
        </w:rPr>
        <w:t>）</w:t>
      </w:r>
      <w:r w:rsidR="005C2098">
        <w:rPr>
          <w:rStyle w:val="fontstyle01"/>
          <w:rFonts w:hint="eastAsia"/>
        </w:rPr>
        <w:t>、</w:t>
      </w:r>
      <w:r w:rsidR="005C2098">
        <w:rPr>
          <w:rStyle w:val="fontstyle01"/>
          <w:rFonts w:hint="eastAsia"/>
        </w:rPr>
        <w:t>AODV</w:t>
      </w:r>
      <w:r w:rsidR="005C2098">
        <w:rPr>
          <w:rStyle w:val="fontstyle01"/>
          <w:rFonts w:hint="eastAsia"/>
        </w:rPr>
        <w:t>备份路由</w:t>
      </w:r>
      <w:r w:rsidR="003A5DF8">
        <w:rPr>
          <w:rStyle w:val="fontstyle01"/>
          <w:rFonts w:hint="eastAsia"/>
        </w:rPr>
        <w:t>和位置辅助路由</w:t>
      </w:r>
      <w:r w:rsidR="00180449">
        <w:rPr>
          <w:rStyle w:val="fontstyle01"/>
          <w:rFonts w:hint="eastAsia"/>
        </w:rPr>
        <w:t>。</w:t>
      </w:r>
    </w:p>
    <w:p w14:paraId="73C0502C" w14:textId="5CEB677F" w:rsidR="00CC0505" w:rsidRPr="003C6A3E" w:rsidRDefault="00D87B3B" w:rsidP="008519AB">
      <w:pPr>
        <w:ind w:firstLine="480"/>
        <w:rPr>
          <w:rFonts w:hint="eastAsia"/>
          <w:szCs w:val="24"/>
        </w:rPr>
      </w:pPr>
      <w:r>
        <w:rPr>
          <w:rFonts w:hint="eastAsia"/>
          <w:szCs w:val="24"/>
        </w:rPr>
        <w:t>在</w:t>
      </w:r>
      <w:r>
        <w:rPr>
          <w:rFonts w:hint="eastAsia"/>
          <w:szCs w:val="24"/>
        </w:rPr>
        <w:t>W</w:t>
      </w:r>
      <w:r>
        <w:rPr>
          <w:szCs w:val="24"/>
        </w:rPr>
        <w:t>i-Fi Ad Hoc</w:t>
      </w:r>
      <w:r>
        <w:rPr>
          <w:rFonts w:hint="eastAsia"/>
          <w:szCs w:val="24"/>
        </w:rPr>
        <w:t>模式下</w:t>
      </w:r>
      <w:r w:rsidR="00E65FF1">
        <w:rPr>
          <w:rFonts w:hint="eastAsia"/>
          <w:szCs w:val="24"/>
        </w:rPr>
        <w:t>，</w:t>
      </w:r>
      <w:r w:rsidR="008519AB">
        <w:t>Teranishi</w:t>
      </w:r>
      <w:r w:rsidR="008519AB">
        <w:rPr>
          <w:rFonts w:hint="eastAsia"/>
        </w:rPr>
        <w:t>等人</w:t>
      </w:r>
      <w:r w:rsidR="00C4202B">
        <w:rPr>
          <w:rFonts w:hint="eastAsia"/>
        </w:rPr>
        <w:t>提出</w:t>
      </w:r>
      <w:r w:rsidR="007B33D2">
        <w:rPr>
          <w:rFonts w:hint="eastAsia"/>
        </w:rPr>
        <w:t>了</w:t>
      </w:r>
      <w:r w:rsidR="00FA2C83">
        <w:rPr>
          <w:rFonts w:hint="eastAsia"/>
        </w:rPr>
        <w:t>一种在互联网访问丢失的情况下传递社交网络消息的</w:t>
      </w:r>
      <w:r w:rsidR="00101C7F">
        <w:rPr>
          <w:rFonts w:hint="eastAsia"/>
        </w:rPr>
        <w:t>方法</w:t>
      </w:r>
      <w:r w:rsidR="00543528">
        <w:rPr>
          <w:rFonts w:hint="eastAsia"/>
        </w:rPr>
        <w:t>。消息将在多个移动设备之间传播</w:t>
      </w:r>
      <w:r w:rsidR="00592788">
        <w:rPr>
          <w:rFonts w:hint="eastAsia"/>
        </w:rPr>
        <w:t>，直到它们到达互联网为止。</w:t>
      </w:r>
      <w:r w:rsidR="00C4202B">
        <w:rPr>
          <w:rFonts w:hint="eastAsia"/>
        </w:rPr>
        <w:t>此方法</w:t>
      </w:r>
      <w:r w:rsidR="000406BC">
        <w:rPr>
          <w:rFonts w:hint="eastAsia"/>
        </w:rPr>
        <w:t>还用于将警报消息分发到社交网络。</w:t>
      </w:r>
      <w:r w:rsidR="00F8188D">
        <w:rPr>
          <w:rFonts w:hint="eastAsia"/>
        </w:rPr>
        <w:t>但在</w:t>
      </w:r>
      <w:r w:rsidR="00F8188D">
        <w:rPr>
          <w:rFonts w:hint="eastAsia"/>
        </w:rPr>
        <w:t>A</w:t>
      </w:r>
      <w:r w:rsidR="00F8188D">
        <w:t>ndroid</w:t>
      </w:r>
      <w:r w:rsidR="00F8188D">
        <w:rPr>
          <w:rFonts w:hint="eastAsia"/>
        </w:rPr>
        <w:t>中，</w:t>
      </w:r>
      <w:r w:rsidR="00F8188D">
        <w:t>Wi-Fi Ad Hoc</w:t>
      </w:r>
      <w:r w:rsidR="00F8188D">
        <w:rPr>
          <w:rFonts w:hint="eastAsia"/>
        </w:rPr>
        <w:t>模式</w:t>
      </w:r>
      <w:r w:rsidR="00DD0015">
        <w:rPr>
          <w:rFonts w:hint="eastAsia"/>
        </w:rPr>
        <w:t>是在内核级别实现的，因此在应用程序级别无法访问。</w:t>
      </w:r>
    </w:p>
    <w:p w14:paraId="11B67A1F" w14:textId="5CDCB731" w:rsidR="00DF38DE" w:rsidRDefault="00DF38DE" w:rsidP="00DF38DE">
      <w:pPr>
        <w:pStyle w:val="20"/>
        <w:widowControl/>
        <w:ind w:left="88"/>
      </w:pPr>
      <w:bookmarkStart w:id="145" w:name="_Toc35086222"/>
      <w:bookmarkStart w:id="146" w:name="_Toc35722004"/>
      <w:bookmarkStart w:id="147" w:name="_Toc35722124"/>
      <w:bookmarkStart w:id="148" w:name="_Toc35725790"/>
      <w:bookmarkStart w:id="149" w:name="_Toc35725994"/>
      <w:bookmarkStart w:id="150" w:name="_Toc35766619"/>
      <w:bookmarkStart w:id="151" w:name="_Toc35875588"/>
      <w:r>
        <w:t>论文结构安排</w:t>
      </w:r>
      <w:bookmarkEnd w:id="145"/>
      <w:bookmarkEnd w:id="146"/>
      <w:bookmarkEnd w:id="147"/>
      <w:bookmarkEnd w:id="148"/>
      <w:bookmarkEnd w:id="149"/>
      <w:bookmarkEnd w:id="150"/>
      <w:bookmarkEnd w:id="151"/>
    </w:p>
    <w:p w14:paraId="496E6DB9" w14:textId="2742DF99" w:rsidR="00DF38DE" w:rsidRDefault="00F67CD3" w:rsidP="00DF38DE">
      <w:pPr>
        <w:ind w:firstLine="480"/>
        <w:rPr>
          <w:color w:val="000000"/>
          <w:szCs w:val="24"/>
        </w:rPr>
      </w:pPr>
      <w:r w:rsidRPr="006340EF">
        <w:rPr>
          <w:rFonts w:hint="eastAsia"/>
          <w:color w:val="000000"/>
          <w:szCs w:val="24"/>
        </w:rPr>
        <w:t>本文主要研究</w:t>
      </w:r>
      <w:r w:rsidR="00AE009E" w:rsidRPr="006340EF">
        <w:rPr>
          <w:rFonts w:hint="eastAsia"/>
          <w:color w:val="000000"/>
          <w:szCs w:val="24"/>
        </w:rPr>
        <w:t>基于</w:t>
      </w:r>
      <w:r w:rsidR="00AE009E" w:rsidRPr="006340EF">
        <w:rPr>
          <w:rFonts w:hint="eastAsia"/>
          <w:color w:val="000000"/>
          <w:szCs w:val="24"/>
        </w:rPr>
        <w:t>W</w:t>
      </w:r>
      <w:r w:rsidR="00AE009E" w:rsidRPr="006340EF">
        <w:rPr>
          <w:color w:val="000000"/>
          <w:szCs w:val="24"/>
        </w:rPr>
        <w:t>i-Fi Direct</w:t>
      </w:r>
      <w:r w:rsidR="00241063" w:rsidRPr="006340EF">
        <w:rPr>
          <w:rFonts w:hint="eastAsia"/>
          <w:color w:val="000000"/>
          <w:szCs w:val="24"/>
        </w:rPr>
        <w:t>技术的多跳通信网络的实现方法与系统实现</w:t>
      </w:r>
      <w:r w:rsidR="00D33920" w:rsidRPr="006340EF">
        <w:rPr>
          <w:rFonts w:hint="eastAsia"/>
          <w:color w:val="000000"/>
          <w:szCs w:val="24"/>
        </w:rPr>
        <w:t>。</w:t>
      </w:r>
      <w:r w:rsidR="00FB1330" w:rsidRPr="006340EF">
        <w:rPr>
          <w:rFonts w:hint="eastAsia"/>
          <w:color w:val="000000"/>
          <w:szCs w:val="24"/>
        </w:rPr>
        <w:t>本文主要工作如下：</w:t>
      </w:r>
      <w:r w:rsidR="006340EF" w:rsidRPr="006340EF">
        <w:rPr>
          <w:rFonts w:hint="eastAsia"/>
          <w:color w:val="000000"/>
          <w:szCs w:val="24"/>
        </w:rPr>
        <w:t>1</w:t>
      </w:r>
      <w:r w:rsidR="006340EF" w:rsidRPr="006340EF">
        <w:rPr>
          <w:color w:val="000000"/>
          <w:szCs w:val="24"/>
        </w:rPr>
        <w:t>)</w:t>
      </w:r>
      <w:r w:rsidR="00150C58">
        <w:rPr>
          <w:rFonts w:hint="eastAsia"/>
          <w:color w:val="000000"/>
          <w:szCs w:val="24"/>
        </w:rPr>
        <w:t>对现有</w:t>
      </w:r>
      <w:r w:rsidR="007977D2">
        <w:rPr>
          <w:rFonts w:hint="eastAsia"/>
          <w:color w:val="000000"/>
          <w:szCs w:val="24"/>
        </w:rPr>
        <w:t>基于</w:t>
      </w:r>
      <w:r w:rsidR="007977D2">
        <w:rPr>
          <w:rFonts w:hint="eastAsia"/>
          <w:color w:val="000000"/>
          <w:szCs w:val="24"/>
        </w:rPr>
        <w:t>W</w:t>
      </w:r>
      <w:r w:rsidR="007977D2">
        <w:rPr>
          <w:color w:val="000000"/>
          <w:szCs w:val="24"/>
        </w:rPr>
        <w:t>i-Fi Direct</w:t>
      </w:r>
      <w:r w:rsidR="00D5676F">
        <w:rPr>
          <w:rFonts w:hint="eastAsia"/>
          <w:color w:val="000000"/>
          <w:szCs w:val="24"/>
        </w:rPr>
        <w:t>技术</w:t>
      </w:r>
      <w:r w:rsidR="002D6AE8">
        <w:rPr>
          <w:rFonts w:hint="eastAsia"/>
          <w:color w:val="000000"/>
          <w:szCs w:val="24"/>
        </w:rPr>
        <w:t>和</w:t>
      </w:r>
      <w:r w:rsidR="002D6AE8">
        <w:rPr>
          <w:rFonts w:hint="eastAsia"/>
          <w:color w:val="000000"/>
          <w:szCs w:val="24"/>
        </w:rPr>
        <w:t>W</w:t>
      </w:r>
      <w:r w:rsidR="002D6AE8">
        <w:rPr>
          <w:color w:val="000000"/>
          <w:szCs w:val="24"/>
        </w:rPr>
        <w:t>i-Fi Ad Hoc</w:t>
      </w:r>
      <w:r w:rsidR="002D6AE8">
        <w:rPr>
          <w:rFonts w:hint="eastAsia"/>
          <w:color w:val="000000"/>
          <w:szCs w:val="24"/>
        </w:rPr>
        <w:t>的</w:t>
      </w:r>
      <w:r w:rsidR="0065342E">
        <w:rPr>
          <w:rFonts w:hint="eastAsia"/>
          <w:color w:val="000000"/>
          <w:szCs w:val="24"/>
        </w:rPr>
        <w:t>组网方法进行总结</w:t>
      </w:r>
      <w:r w:rsidR="008D227C">
        <w:rPr>
          <w:rFonts w:hint="eastAsia"/>
          <w:color w:val="000000"/>
          <w:szCs w:val="24"/>
        </w:rPr>
        <w:t>和归纳</w:t>
      </w:r>
      <w:r w:rsidR="00E515D7">
        <w:rPr>
          <w:rFonts w:hint="eastAsia"/>
          <w:color w:val="000000"/>
          <w:szCs w:val="24"/>
        </w:rPr>
        <w:t>；</w:t>
      </w:r>
      <w:r w:rsidR="007426E5">
        <w:rPr>
          <w:rFonts w:hint="eastAsia"/>
          <w:color w:val="000000"/>
          <w:szCs w:val="24"/>
        </w:rPr>
        <w:t>2</w:t>
      </w:r>
      <w:r w:rsidR="007426E5">
        <w:rPr>
          <w:rFonts w:hint="eastAsia"/>
          <w:color w:val="000000"/>
          <w:szCs w:val="24"/>
        </w:rPr>
        <w:t>）</w:t>
      </w:r>
      <w:r w:rsidR="00C9584D">
        <w:rPr>
          <w:rFonts w:hint="eastAsia"/>
          <w:color w:val="000000"/>
          <w:szCs w:val="24"/>
        </w:rPr>
        <w:t>提出一种</w:t>
      </w:r>
      <w:r w:rsidR="00C4011D">
        <w:rPr>
          <w:rFonts w:hint="eastAsia"/>
          <w:color w:val="000000"/>
          <w:szCs w:val="24"/>
        </w:rPr>
        <w:t>利用</w:t>
      </w:r>
      <w:r w:rsidR="00C4011D">
        <w:rPr>
          <w:rFonts w:hint="eastAsia"/>
          <w:color w:val="000000"/>
          <w:szCs w:val="24"/>
        </w:rPr>
        <w:t>W</w:t>
      </w:r>
      <w:r w:rsidR="00C4011D">
        <w:rPr>
          <w:color w:val="000000"/>
          <w:szCs w:val="24"/>
        </w:rPr>
        <w:t>i-Fi Direct</w:t>
      </w:r>
      <w:r w:rsidR="00C4011D">
        <w:rPr>
          <w:rFonts w:hint="eastAsia"/>
          <w:color w:val="000000"/>
          <w:szCs w:val="24"/>
        </w:rPr>
        <w:t>中的服务发现机制的协议</w:t>
      </w:r>
      <w:r w:rsidR="009A5363">
        <w:rPr>
          <w:rFonts w:hint="eastAsia"/>
          <w:color w:val="000000"/>
          <w:szCs w:val="24"/>
        </w:rPr>
        <w:t>，</w:t>
      </w:r>
      <w:r w:rsidR="00666504">
        <w:rPr>
          <w:rFonts w:hint="eastAsia"/>
          <w:color w:val="000000"/>
          <w:szCs w:val="24"/>
        </w:rPr>
        <w:t>该</w:t>
      </w:r>
      <w:r w:rsidR="0098469B">
        <w:rPr>
          <w:rFonts w:hint="eastAsia"/>
          <w:color w:val="000000"/>
          <w:szCs w:val="24"/>
        </w:rPr>
        <w:t>协议将要分发的警报数据嵌入到</w:t>
      </w:r>
      <w:r w:rsidR="0098469B">
        <w:rPr>
          <w:rFonts w:hint="eastAsia"/>
          <w:color w:val="000000"/>
          <w:szCs w:val="24"/>
        </w:rPr>
        <w:t>W</w:t>
      </w:r>
      <w:r w:rsidR="0098469B">
        <w:rPr>
          <w:color w:val="000000"/>
          <w:szCs w:val="24"/>
        </w:rPr>
        <w:t>i-Fi Direct</w:t>
      </w:r>
      <w:r w:rsidR="0098469B">
        <w:rPr>
          <w:rFonts w:hint="eastAsia"/>
          <w:color w:val="000000"/>
          <w:szCs w:val="24"/>
        </w:rPr>
        <w:t>服务发出帧</w:t>
      </w:r>
      <w:r w:rsidR="00E97115">
        <w:rPr>
          <w:rFonts w:hint="eastAsia"/>
          <w:color w:val="000000"/>
          <w:szCs w:val="24"/>
        </w:rPr>
        <w:t>，并将极存储在本地。</w:t>
      </w:r>
      <w:r w:rsidR="009934E5">
        <w:rPr>
          <w:rFonts w:hint="eastAsia"/>
          <w:color w:val="000000"/>
          <w:szCs w:val="24"/>
        </w:rPr>
        <w:t>其他有兴趣接收该类型警报的设备会发送服务发现请求以获取更新</w:t>
      </w:r>
      <w:r w:rsidR="00C62B10">
        <w:rPr>
          <w:rFonts w:hint="eastAsia"/>
          <w:color w:val="000000"/>
          <w:szCs w:val="24"/>
        </w:rPr>
        <w:t>。</w:t>
      </w:r>
      <w:r w:rsidR="00196137">
        <w:rPr>
          <w:rFonts w:hint="eastAsia"/>
          <w:color w:val="000000"/>
          <w:szCs w:val="24"/>
        </w:rPr>
        <w:t>该协议还负责将接收到的警报转发到其他设备。</w:t>
      </w:r>
      <w:r w:rsidR="005F03B4">
        <w:rPr>
          <w:rFonts w:hint="eastAsia"/>
          <w:color w:val="000000"/>
          <w:szCs w:val="24"/>
        </w:rPr>
        <w:t>3</w:t>
      </w:r>
      <w:r w:rsidR="005F03B4">
        <w:rPr>
          <w:rFonts w:hint="eastAsia"/>
          <w:color w:val="000000"/>
          <w:szCs w:val="24"/>
        </w:rPr>
        <w:t>）</w:t>
      </w:r>
      <w:r w:rsidR="00D01E33">
        <w:rPr>
          <w:rFonts w:hint="eastAsia"/>
          <w:color w:val="000000"/>
          <w:szCs w:val="24"/>
        </w:rPr>
        <w:t>提出一种利用</w:t>
      </w:r>
      <w:r w:rsidR="00D01E33">
        <w:rPr>
          <w:rFonts w:hint="eastAsia"/>
          <w:color w:val="000000"/>
          <w:szCs w:val="24"/>
        </w:rPr>
        <w:t>W</w:t>
      </w:r>
      <w:r w:rsidR="00D01E33">
        <w:rPr>
          <w:color w:val="000000"/>
          <w:szCs w:val="24"/>
        </w:rPr>
        <w:t xml:space="preserve">i-Fi Direct </w:t>
      </w:r>
      <w:r w:rsidR="00D01E33">
        <w:rPr>
          <w:rFonts w:hint="eastAsia"/>
          <w:color w:val="000000"/>
          <w:szCs w:val="24"/>
        </w:rPr>
        <w:t>与</w:t>
      </w:r>
      <w:r w:rsidR="00D01E33">
        <w:rPr>
          <w:rFonts w:hint="eastAsia"/>
          <w:color w:val="000000"/>
          <w:szCs w:val="24"/>
        </w:rPr>
        <w:t xml:space="preserve"> </w:t>
      </w:r>
      <w:r w:rsidR="00D01E33">
        <w:rPr>
          <w:color w:val="000000"/>
          <w:szCs w:val="24"/>
        </w:rPr>
        <w:t>Wi-Fi Legacy</w:t>
      </w:r>
      <w:r w:rsidR="00577E06">
        <w:rPr>
          <w:color w:val="000000"/>
          <w:szCs w:val="24"/>
        </w:rPr>
        <w:t xml:space="preserve"> </w:t>
      </w:r>
      <w:r w:rsidR="00577E06">
        <w:rPr>
          <w:rFonts w:hint="eastAsia"/>
          <w:color w:val="000000"/>
          <w:szCs w:val="24"/>
        </w:rPr>
        <w:t>技术</w:t>
      </w:r>
      <w:r w:rsidR="00E136CE">
        <w:rPr>
          <w:rFonts w:hint="eastAsia"/>
          <w:color w:val="000000"/>
          <w:szCs w:val="24"/>
        </w:rPr>
        <w:t>结合的</w:t>
      </w:r>
      <w:r w:rsidR="00ED1437">
        <w:rPr>
          <w:rFonts w:hint="eastAsia"/>
          <w:color w:val="000000"/>
          <w:szCs w:val="24"/>
        </w:rPr>
        <w:t>方法，</w:t>
      </w:r>
      <w:r w:rsidR="00A20FF7">
        <w:rPr>
          <w:rFonts w:hint="eastAsia"/>
          <w:color w:val="000000"/>
          <w:szCs w:val="24"/>
        </w:rPr>
        <w:t>该方法解决了不同组间设备的通信问题</w:t>
      </w:r>
      <w:r w:rsidR="00F70EC5">
        <w:rPr>
          <w:rFonts w:hint="eastAsia"/>
          <w:color w:val="000000"/>
          <w:szCs w:val="24"/>
        </w:rPr>
        <w:t>。</w:t>
      </w:r>
      <w:r w:rsidR="00FC799C">
        <w:rPr>
          <w:rFonts w:hint="eastAsia"/>
          <w:color w:val="000000"/>
          <w:szCs w:val="24"/>
        </w:rPr>
        <w:t>在蜂窝网络</w:t>
      </w:r>
      <w:r w:rsidR="00B20878">
        <w:rPr>
          <w:rFonts w:hint="eastAsia"/>
          <w:color w:val="000000"/>
          <w:szCs w:val="24"/>
        </w:rPr>
        <w:t>突然丢失情况下</w:t>
      </w:r>
      <w:r w:rsidR="00DF1B48">
        <w:rPr>
          <w:rFonts w:hint="eastAsia"/>
          <w:color w:val="000000"/>
          <w:szCs w:val="24"/>
        </w:rPr>
        <w:t>，利用该方法可以完成</w:t>
      </w:r>
      <w:r w:rsidR="00964905">
        <w:rPr>
          <w:rFonts w:hint="eastAsia"/>
          <w:color w:val="000000"/>
          <w:szCs w:val="24"/>
        </w:rPr>
        <w:t>设备间的自动连接与多跳通信。</w:t>
      </w:r>
      <w:r w:rsidR="00E24165">
        <w:rPr>
          <w:rFonts w:hint="eastAsia"/>
          <w:color w:val="000000"/>
          <w:szCs w:val="24"/>
        </w:rPr>
        <w:t>本文的主要内容均</w:t>
      </w:r>
      <w:r w:rsidR="00E54574">
        <w:rPr>
          <w:rFonts w:hint="eastAsia"/>
          <w:color w:val="000000"/>
          <w:szCs w:val="24"/>
        </w:rPr>
        <w:t>围绕上述</w:t>
      </w:r>
      <w:r w:rsidR="00E4156E">
        <w:rPr>
          <w:rFonts w:hint="eastAsia"/>
          <w:color w:val="000000"/>
          <w:szCs w:val="24"/>
        </w:rPr>
        <w:t>内容展开</w:t>
      </w:r>
      <w:r w:rsidR="00B75337">
        <w:rPr>
          <w:rFonts w:hint="eastAsia"/>
          <w:color w:val="000000"/>
          <w:szCs w:val="24"/>
        </w:rPr>
        <w:t>，一共分为五个章节，结构安排如下：</w:t>
      </w:r>
    </w:p>
    <w:p w14:paraId="4B88B7EA" w14:textId="304BB671" w:rsidR="006A5391" w:rsidRDefault="004B1E8C" w:rsidP="00DF38DE">
      <w:pPr>
        <w:ind w:firstLine="480"/>
        <w:rPr>
          <w:color w:val="000000"/>
          <w:szCs w:val="24"/>
        </w:rPr>
      </w:pPr>
      <w:r>
        <w:rPr>
          <w:rFonts w:hint="eastAsia"/>
          <w:color w:val="000000"/>
          <w:szCs w:val="24"/>
        </w:rPr>
        <w:t>第一章：</w:t>
      </w:r>
    </w:p>
    <w:p w14:paraId="63A2DC19" w14:textId="79AB0D04" w:rsidR="00A51C37" w:rsidRDefault="00A51C37" w:rsidP="00DF38DE">
      <w:pPr>
        <w:ind w:firstLine="480"/>
        <w:rPr>
          <w:color w:val="000000"/>
          <w:szCs w:val="24"/>
        </w:rPr>
      </w:pPr>
      <w:r>
        <w:rPr>
          <w:rFonts w:hint="eastAsia"/>
          <w:color w:val="000000"/>
          <w:szCs w:val="24"/>
        </w:rPr>
        <w:t>第二章：</w:t>
      </w:r>
    </w:p>
    <w:p w14:paraId="321F3A01" w14:textId="67FA8C43" w:rsidR="00A51C37" w:rsidRDefault="00A51C37" w:rsidP="00DF38DE">
      <w:pPr>
        <w:ind w:firstLine="480"/>
        <w:rPr>
          <w:color w:val="000000"/>
          <w:szCs w:val="24"/>
        </w:rPr>
      </w:pPr>
      <w:r>
        <w:rPr>
          <w:rFonts w:hint="eastAsia"/>
          <w:color w:val="000000"/>
          <w:szCs w:val="24"/>
        </w:rPr>
        <w:t>第三章：</w:t>
      </w:r>
    </w:p>
    <w:p w14:paraId="11E3CA4C" w14:textId="5350D20F" w:rsidR="00A51C37" w:rsidRDefault="00A51C37" w:rsidP="00DF38DE">
      <w:pPr>
        <w:ind w:firstLine="480"/>
        <w:rPr>
          <w:color w:val="000000"/>
          <w:szCs w:val="24"/>
        </w:rPr>
      </w:pPr>
      <w:r>
        <w:rPr>
          <w:rFonts w:hint="eastAsia"/>
          <w:color w:val="000000"/>
          <w:szCs w:val="24"/>
        </w:rPr>
        <w:t>第四章：</w:t>
      </w:r>
    </w:p>
    <w:p w14:paraId="5E9764DC" w14:textId="01E03B9E" w:rsidR="00A51C37" w:rsidRPr="006340EF" w:rsidRDefault="00A51C37" w:rsidP="00DF38DE">
      <w:pPr>
        <w:ind w:firstLine="480"/>
        <w:rPr>
          <w:rFonts w:hint="eastAsia"/>
          <w:color w:val="000000"/>
          <w:szCs w:val="24"/>
        </w:rPr>
      </w:pPr>
      <w:r>
        <w:rPr>
          <w:rFonts w:hint="eastAsia"/>
          <w:color w:val="000000"/>
          <w:szCs w:val="24"/>
        </w:rPr>
        <w:t>第五章：</w:t>
      </w:r>
      <w:bookmarkStart w:id="152" w:name="_GoBack"/>
      <w:bookmarkEnd w:id="152"/>
    </w:p>
    <w:p w14:paraId="2860F2F8" w14:textId="77777777" w:rsidR="005F05DA" w:rsidRDefault="005F05DA" w:rsidP="00DF38DE">
      <w:pPr>
        <w:ind w:firstLine="480"/>
        <w:rPr>
          <w:rFonts w:ascii="宋体" w:hAnsi="宋体"/>
          <w:color w:val="000000"/>
          <w:szCs w:val="24"/>
        </w:rPr>
      </w:pPr>
    </w:p>
    <w:p w14:paraId="5028A138" w14:textId="77777777" w:rsidR="005F05DA" w:rsidRDefault="005F05DA" w:rsidP="00DF38DE">
      <w:pPr>
        <w:ind w:firstLine="480"/>
        <w:rPr>
          <w:rFonts w:ascii="宋体" w:hAnsi="宋体"/>
          <w:color w:val="000000"/>
          <w:szCs w:val="24"/>
        </w:rPr>
        <w:sectPr w:rsidR="005F05DA" w:rsidSect="00C33393">
          <w:headerReference w:type="default" r:id="rId47"/>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616C29E" w14:textId="77777777" w:rsidR="00DF38DE" w:rsidRDefault="00DF38DE" w:rsidP="00DF38DE">
      <w:pPr>
        <w:ind w:firstLine="480"/>
        <w:rPr>
          <w:rFonts w:ascii="宋体" w:hAnsi="宋体"/>
          <w:color w:val="000000"/>
          <w:szCs w:val="24"/>
        </w:rPr>
        <w:sectPr w:rsidR="00DF38DE" w:rsidSect="00DF38DE">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43C96AF9" w14:textId="77777777" w:rsidR="00DF38DE" w:rsidRPr="00B90067" w:rsidRDefault="00DF38DE" w:rsidP="00DF38DE">
      <w:pPr>
        <w:pStyle w:val="10"/>
        <w:numPr>
          <w:ilvl w:val="0"/>
          <w:numId w:val="7"/>
        </w:numPr>
        <w:rPr>
          <w:rStyle w:val="11"/>
        </w:rPr>
      </w:pPr>
      <w:bookmarkStart w:id="153" w:name="_Toc35086223"/>
      <w:bookmarkStart w:id="154" w:name="_Toc35722005"/>
      <w:bookmarkStart w:id="155" w:name="_Toc35722125"/>
      <w:bookmarkStart w:id="156" w:name="_Toc35725791"/>
      <w:bookmarkStart w:id="157" w:name="_Toc35725995"/>
      <w:bookmarkStart w:id="158" w:name="_Toc35766620"/>
      <w:bookmarkStart w:id="159" w:name="_Ref35863791"/>
      <w:bookmarkStart w:id="160" w:name="_Ref35864071"/>
      <w:bookmarkStart w:id="161" w:name="_Toc35875589"/>
      <w:bookmarkStart w:id="162" w:name="_Ref406403300"/>
      <w:bookmarkStart w:id="163" w:name="_Toc480015576"/>
      <w:r w:rsidRPr="00B90067">
        <w:rPr>
          <w:rStyle w:val="11"/>
        </w:rPr>
        <w:lastRenderedPageBreak/>
        <w:t>极化码的基本理论</w:t>
      </w:r>
      <w:bookmarkEnd w:id="153"/>
      <w:bookmarkEnd w:id="154"/>
      <w:bookmarkEnd w:id="155"/>
      <w:bookmarkEnd w:id="156"/>
      <w:bookmarkEnd w:id="157"/>
      <w:bookmarkEnd w:id="158"/>
      <w:bookmarkEnd w:id="159"/>
      <w:bookmarkEnd w:id="160"/>
      <w:bookmarkEnd w:id="161"/>
    </w:p>
    <w:p w14:paraId="43B54AF2" w14:textId="77777777" w:rsidR="00DF38DE" w:rsidRPr="001924D5" w:rsidRDefault="00DF38DE" w:rsidP="00DF38DE">
      <w:pPr>
        <w:ind w:firstLine="480"/>
      </w:pPr>
      <w:r w:rsidRPr="00386B8C">
        <w:t>极化码是基于信道极化现象提出的一种新的线性分组码</w:t>
      </w:r>
      <w:r>
        <w:rPr>
          <w:rFonts w:hint="eastAsia"/>
        </w:rPr>
        <w:t>，</w:t>
      </w:r>
      <w:r w:rsidRPr="00386B8C">
        <w:t>随着信道数目</w:t>
      </w:r>
      <w:r w:rsidRPr="00386B8C">
        <w:object w:dxaOrig="279" w:dyaOrig="279" w14:anchorId="3FD40449">
          <v:shape id="_x0000_i1035" type="#_x0000_t75" style="width:12pt;height:12pt" o:ole="">
            <v:imagedata r:id="rId48" o:title=""/>
          </v:shape>
          <o:OLEObject Type="Embed" ProgID="Equation.DSMT4" ShapeID="_x0000_i1035" DrawAspect="Content" ObjectID="_1671421614" r:id="rId49"/>
        </w:object>
      </w:r>
      <w:r>
        <w:t>的增加，子信道的信道容量呈现两极分化的现象</w:t>
      </w:r>
      <w:r>
        <w:rPr>
          <w:rFonts w:hint="eastAsia"/>
        </w:rPr>
        <w:t>。</w:t>
      </w:r>
      <w:r>
        <w:t>随着码长的增加</w:t>
      </w:r>
      <w:r>
        <w:rPr>
          <w:rFonts w:hint="eastAsia"/>
        </w:rPr>
        <w:t>，</w:t>
      </w:r>
      <w:r>
        <w:t>极化现象越发明显</w:t>
      </w:r>
      <w:r>
        <w:rPr>
          <w:rFonts w:hint="eastAsia"/>
        </w:rPr>
        <w:t>，</w:t>
      </w:r>
      <w:r>
        <w:t>极化码越发接近香农限</w:t>
      </w:r>
      <w:r>
        <w:rPr>
          <w:rFonts w:hint="eastAsia"/>
        </w:rPr>
        <w:t>。</w:t>
      </w:r>
      <w:r>
        <w:t>另外极化码的编码结构基于递归完成</w:t>
      </w:r>
      <w:r>
        <w:rPr>
          <w:rFonts w:hint="eastAsia"/>
        </w:rPr>
        <w:t>，</w:t>
      </w:r>
      <w:r>
        <w:t>十分优美</w:t>
      </w:r>
      <w:r>
        <w:rPr>
          <w:rFonts w:hint="eastAsia"/>
        </w:rPr>
        <w:t>。本章主要介绍极化码相关概念与编码，重点介绍置信度传播译码算法。</w:t>
      </w:r>
    </w:p>
    <w:p w14:paraId="7F05ECBC" w14:textId="77777777" w:rsidR="00DF38DE" w:rsidRPr="00B90067" w:rsidRDefault="00DF38DE" w:rsidP="00DF38DE">
      <w:pPr>
        <w:pStyle w:val="20"/>
        <w:widowControl/>
        <w:ind w:left="88"/>
      </w:pPr>
      <w:bookmarkStart w:id="164" w:name="_Toc35086224"/>
      <w:bookmarkStart w:id="165" w:name="_Toc35722006"/>
      <w:bookmarkStart w:id="166" w:name="_Toc35722126"/>
      <w:bookmarkStart w:id="167" w:name="_Toc35725792"/>
      <w:bookmarkStart w:id="168" w:name="_Toc35725996"/>
      <w:bookmarkStart w:id="169" w:name="_Toc35766621"/>
      <w:bookmarkStart w:id="170" w:name="_Toc35875590"/>
      <w:r w:rsidRPr="00B90067">
        <w:t>相关基础知识及定义</w:t>
      </w:r>
      <w:bookmarkEnd w:id="164"/>
      <w:bookmarkEnd w:id="165"/>
      <w:bookmarkEnd w:id="166"/>
      <w:bookmarkEnd w:id="167"/>
      <w:bookmarkEnd w:id="168"/>
      <w:bookmarkEnd w:id="169"/>
      <w:bookmarkEnd w:id="170"/>
    </w:p>
    <w:p w14:paraId="00672099" w14:textId="77777777" w:rsidR="00DF38DE" w:rsidRDefault="00DF38DE" w:rsidP="005F05DA">
      <w:pPr>
        <w:ind w:firstLine="480"/>
      </w:pPr>
      <w:r w:rsidRPr="00386B8C">
        <w:t>编</w:t>
      </w:r>
      <w:r>
        <w:t>码</w:t>
      </w:r>
      <w:r w:rsidRPr="00386B8C">
        <w:t>理论离不开信道，</w:t>
      </w:r>
      <w:r w:rsidRPr="00386B8C">
        <w:rPr>
          <w:shd w:val="clear" w:color="auto" w:fill="FFFFFF"/>
        </w:rPr>
        <w:t>2008</w:t>
      </w:r>
      <w:r w:rsidRPr="00386B8C">
        <w:rPr>
          <w:shd w:val="clear" w:color="auto" w:fill="FFFFFF"/>
        </w:rPr>
        <w:t>年，</w:t>
      </w:r>
      <w:r w:rsidRPr="00386B8C">
        <w:rPr>
          <w:shd w:val="clear" w:color="auto" w:fill="FFFFFF"/>
        </w:rPr>
        <w:t>Erdal Arikan</w:t>
      </w:r>
      <w:r w:rsidRPr="00386B8C">
        <w:rPr>
          <w:shd w:val="clear" w:color="auto" w:fill="FFFFFF"/>
        </w:rPr>
        <w:t>在国际信息论</w:t>
      </w:r>
      <w:r w:rsidRPr="00386B8C">
        <w:rPr>
          <w:shd w:val="clear" w:color="auto" w:fill="FFFFFF"/>
        </w:rPr>
        <w:t>ISIT</w:t>
      </w:r>
      <w:r w:rsidRPr="00386B8C">
        <w:rPr>
          <w:shd w:val="clear" w:color="auto" w:fill="FFFFFF"/>
        </w:rPr>
        <w:t>会议上首次提出了</w:t>
      </w:r>
      <w:r w:rsidRPr="00B90067">
        <w:rPr>
          <w:rStyle w:val="affa"/>
          <w:b w:val="0"/>
          <w:color w:val="555555"/>
          <w:shd w:val="clear" w:color="auto" w:fill="FFFFFF"/>
        </w:rPr>
        <w:t>信道极化（</w:t>
      </w:r>
      <w:r w:rsidRPr="00B90067">
        <w:rPr>
          <w:rStyle w:val="affa"/>
          <w:b w:val="0"/>
          <w:color w:val="555555"/>
          <w:shd w:val="clear" w:color="auto" w:fill="FFFFFF"/>
        </w:rPr>
        <w:t>Channel Polarization</w:t>
      </w:r>
      <w:r w:rsidRPr="00B90067">
        <w:rPr>
          <w:rStyle w:val="affa"/>
          <w:b w:val="0"/>
          <w:color w:val="555555"/>
          <w:shd w:val="clear" w:color="auto" w:fill="FFFFFF"/>
        </w:rPr>
        <w:t>）</w:t>
      </w:r>
      <w:r w:rsidRPr="00386B8C">
        <w:rPr>
          <w:shd w:val="clear" w:color="auto" w:fill="FFFFFF"/>
        </w:rPr>
        <w:t>的概念，信道极化的概念就是基于二进制输出离散无记忆信道（</w:t>
      </w:r>
      <w:r w:rsidRPr="00386B8C">
        <w:rPr>
          <w:shd w:val="clear" w:color="auto" w:fill="FFFFFF"/>
        </w:rPr>
        <w:t>B-DMC</w:t>
      </w:r>
      <w:r w:rsidRPr="00386B8C">
        <w:rPr>
          <w:shd w:val="clear" w:color="auto" w:fill="FFFFFF"/>
        </w:rPr>
        <w:t>）提出来的。离散信道是指输入符号集合和输出符号集合都是离散集合的信道，信道的无记忆性是指信道的任意两次传输都是独立的。</w:t>
      </w:r>
      <w:r w:rsidRPr="00386B8C">
        <w:rPr>
          <w:color w:val="555555"/>
          <w:shd w:val="clear" w:color="auto" w:fill="FFFFFF"/>
        </w:rPr>
        <w:t>一个</w:t>
      </w:r>
      <w:r w:rsidRPr="00386B8C">
        <w:rPr>
          <w:color w:val="555555"/>
          <w:shd w:val="clear" w:color="auto" w:fill="FFFFFF"/>
        </w:rPr>
        <w:t>B-DMC</w:t>
      </w:r>
      <w:r w:rsidRPr="00386B8C">
        <w:rPr>
          <w:color w:val="555555"/>
          <w:shd w:val="clear" w:color="auto" w:fill="FFFFFF"/>
        </w:rPr>
        <w:t>信道</w:t>
      </w:r>
      <w:r w:rsidRPr="00386B8C">
        <w:rPr>
          <w:color w:val="555555"/>
          <w:shd w:val="clear" w:color="auto" w:fill="FFFFFF"/>
        </w:rPr>
        <w:t>W</w:t>
      </w:r>
      <w:r w:rsidRPr="00386B8C">
        <w:rPr>
          <w:color w:val="555555"/>
          <w:shd w:val="clear" w:color="auto" w:fill="FFFFFF"/>
        </w:rPr>
        <w:t>可以表示为：</w:t>
      </w:r>
      <w:r w:rsidRPr="00386B8C">
        <w:object w:dxaOrig="760" w:dyaOrig="279" w14:anchorId="3B51E6AB">
          <v:shape id="_x0000_i1036" type="#_x0000_t75" style="width:36pt;height:12pt" o:ole="">
            <v:imagedata r:id="rId50" o:title=""/>
          </v:shape>
          <o:OLEObject Type="Embed" ProgID="Equation.DSMT4" ShapeID="_x0000_i1036" DrawAspect="Content" ObjectID="_1671421615" r:id="rId51"/>
        </w:object>
      </w:r>
      <w:r w:rsidRPr="00386B8C">
        <w:t>，其中</w:t>
      </w:r>
      <w:r w:rsidRPr="00D33BFE">
        <w:object w:dxaOrig="279" w:dyaOrig="260" w14:anchorId="500AF8E6">
          <v:shape id="_x0000_i1037" type="#_x0000_t75" style="width:14.25pt;height:12.75pt" o:ole="">
            <v:imagedata r:id="rId52" o:title=""/>
          </v:shape>
          <o:OLEObject Type="Embed" ProgID="Equation.DSMT4" ShapeID="_x0000_i1037" DrawAspect="Content" ObjectID="_1671421616" r:id="rId53"/>
        </w:object>
      </w:r>
      <w:r w:rsidRPr="00386B8C">
        <w:t>是输入符号集合，</w:t>
      </w:r>
      <w:r w:rsidRPr="00D33BFE">
        <w:object w:dxaOrig="220" w:dyaOrig="260" w14:anchorId="4FFB7408">
          <v:shape id="_x0000_i1038" type="#_x0000_t75" style="width:11.25pt;height:12.75pt" o:ole="">
            <v:imagedata r:id="rId54" o:title=""/>
          </v:shape>
          <o:OLEObject Type="Embed" ProgID="Equation.DSMT4" ShapeID="_x0000_i1038" DrawAspect="Content" ObjectID="_1671421617" r:id="rId55"/>
        </w:object>
      </w:r>
      <w:r w:rsidRPr="00386B8C">
        <w:t>是输出符号集合。由于是二进制信道，因此集合</w:t>
      </w:r>
      <w:r w:rsidRPr="00386B8C">
        <w:object w:dxaOrig="940" w:dyaOrig="320" w14:anchorId="7C9F46FF">
          <v:shape id="_x0000_i1039" type="#_x0000_t75" style="width:48pt;height:18pt" o:ole="">
            <v:imagedata r:id="rId56" o:title=""/>
          </v:shape>
          <o:OLEObject Type="Embed" ProgID="Equation.DSMT4" ShapeID="_x0000_i1039" DrawAspect="Content" ObjectID="_1671421618" r:id="rId57"/>
        </w:object>
      </w:r>
      <w:r w:rsidRPr="00386B8C">
        <w:t>。</w:t>
      </w:r>
      <w:r w:rsidRPr="00386B8C">
        <w:object w:dxaOrig="859" w:dyaOrig="320" w14:anchorId="05739AA7">
          <v:shape id="_x0000_i1040" type="#_x0000_t75" style="width:42pt;height:18pt" o:ole="">
            <v:imagedata r:id="rId58" o:title=""/>
          </v:shape>
          <o:OLEObject Type="Embed" ProgID="Equation.DSMT4" ShapeID="_x0000_i1040" DrawAspect="Content" ObjectID="_1671421619" r:id="rId59"/>
        </w:object>
      </w:r>
      <w:r w:rsidRPr="00386B8C">
        <w:t>表示转移概率，其中</w:t>
      </w:r>
      <w:r w:rsidRPr="00386B8C">
        <w:object w:dxaOrig="639" w:dyaOrig="279" w14:anchorId="3F00AF71">
          <v:shape id="_x0000_i1041" type="#_x0000_t75" style="width:30pt;height:12pt" o:ole="">
            <v:imagedata r:id="rId60" o:title=""/>
          </v:shape>
          <o:OLEObject Type="Embed" ProgID="Equation.DSMT4" ShapeID="_x0000_i1041" DrawAspect="Content" ObjectID="_1671421620" r:id="rId61"/>
        </w:object>
      </w:r>
      <w:r w:rsidRPr="00386B8C">
        <w:t>表示输入集合元素，</w:t>
      </w:r>
      <w:r w:rsidRPr="00386B8C">
        <w:object w:dxaOrig="600" w:dyaOrig="320" w14:anchorId="1857536D">
          <v:shape id="_x0000_i1042" type="#_x0000_t75" style="width:30pt;height:18pt" o:ole="">
            <v:imagedata r:id="rId62" o:title=""/>
          </v:shape>
          <o:OLEObject Type="Embed" ProgID="Equation.DSMT4" ShapeID="_x0000_i1042" DrawAspect="Content" ObjectID="_1671421621" r:id="rId63"/>
        </w:object>
      </w:r>
      <w:r w:rsidRPr="00386B8C">
        <w:t>表示输出集合元素。</w:t>
      </w:r>
      <w:r w:rsidRPr="00386B8C">
        <w:object w:dxaOrig="859" w:dyaOrig="320" w14:anchorId="69283A1D">
          <v:shape id="_x0000_i1043" type="#_x0000_t75" style="width:42pt;height:18pt" o:ole="">
            <v:imagedata r:id="rId64" o:title=""/>
          </v:shape>
          <o:OLEObject Type="Embed" ProgID="Equation.DSMT4" ShapeID="_x0000_i1043" DrawAspect="Content" ObjectID="_1671421622" r:id="rId65"/>
        </w:object>
      </w:r>
      <w:r w:rsidRPr="00386B8C">
        <w:t>表示在输入符号为</w:t>
      </w:r>
      <w:r w:rsidRPr="00386B8C">
        <w:object w:dxaOrig="200" w:dyaOrig="220" w14:anchorId="474A493F">
          <v:shape id="_x0000_i1044" type="#_x0000_t75" style="width:12pt;height:12pt" o:ole="">
            <v:imagedata r:id="rId66" o:title=""/>
          </v:shape>
          <o:OLEObject Type="Embed" ProgID="Equation.DSMT4" ShapeID="_x0000_i1044" DrawAspect="Content" ObjectID="_1671421623" r:id="rId67"/>
        </w:object>
      </w:r>
      <w:r w:rsidRPr="00386B8C">
        <w:t>的条件下，输出符号为</w:t>
      </w:r>
      <w:r w:rsidRPr="00386B8C">
        <w:object w:dxaOrig="220" w:dyaOrig="260" w14:anchorId="07E8C025">
          <v:shape id="_x0000_i1045" type="#_x0000_t75" style="width:12pt;height:12pt" o:ole="">
            <v:imagedata r:id="rId68" o:title=""/>
          </v:shape>
          <o:OLEObject Type="Embed" ProgID="Equation.DSMT4" ShapeID="_x0000_i1045" DrawAspect="Content" ObjectID="_1671421624" r:id="rId69"/>
        </w:object>
      </w:r>
      <w:r w:rsidRPr="00386B8C">
        <w:t>的概率。在输入符号分布已知情况下，整个传输系统</w:t>
      </w:r>
      <w:r w:rsidRPr="00386B8C">
        <w:object w:dxaOrig="680" w:dyaOrig="320" w14:anchorId="071FFF25">
          <v:shape id="_x0000_i1046" type="#_x0000_t75" style="width:36pt;height:18pt" o:ole="">
            <v:imagedata r:id="rId70" o:title=""/>
          </v:shape>
          <o:OLEObject Type="Embed" ProgID="Equation.DSMT4" ShapeID="_x0000_i1046" DrawAspect="Content" ObjectID="_1671421625" r:id="rId71"/>
        </w:object>
      </w:r>
      <w:r w:rsidRPr="00386B8C">
        <w:t>的联合概率为</w:t>
      </w:r>
      <w:r w:rsidRPr="00386B8C">
        <w:object w:dxaOrig="3120" w:dyaOrig="320" w14:anchorId="718BEEA7">
          <v:shape id="_x0000_i1047" type="#_x0000_t75" style="width:156pt;height:18pt" o:ole="">
            <v:imagedata r:id="rId72" o:title=""/>
          </v:shape>
          <o:OLEObject Type="Embed" ProgID="Equation.DSMT4" ShapeID="_x0000_i1047" DrawAspect="Content" ObjectID="_1671421626" r:id="rId73"/>
        </w:object>
      </w:r>
      <w:r w:rsidRPr="00386B8C">
        <w:t>。对于无记忆信道，信道</w:t>
      </w:r>
      <w:r w:rsidRPr="00386B8C">
        <w:t>W</w:t>
      </w:r>
      <w:r w:rsidRPr="00386B8C">
        <w:t>的</w:t>
      </w:r>
      <w:r w:rsidRPr="00386B8C">
        <w:t>N</w:t>
      </w:r>
      <w:r w:rsidRPr="00386B8C">
        <w:t>次复用可表示为</w:t>
      </w:r>
      <w:r w:rsidRPr="00386B8C">
        <w:object w:dxaOrig="420" w:dyaOrig="320" w14:anchorId="204F700F">
          <v:shape id="_x0000_i1048" type="#_x0000_t75" style="width:24pt;height:18pt" o:ole="">
            <v:imagedata r:id="rId74" o:title=""/>
          </v:shape>
          <o:OLEObject Type="Embed" ProgID="Equation.DSMT4" ShapeID="_x0000_i1048" DrawAspect="Content" ObjectID="_1671421627" r:id="rId75"/>
        </w:object>
      </w:r>
      <w:r w:rsidRPr="00386B8C">
        <w:t>，因此信道</w:t>
      </w:r>
      <w:r w:rsidRPr="00386B8C">
        <w:object w:dxaOrig="420" w:dyaOrig="320" w14:anchorId="228ABECD">
          <v:shape id="_x0000_i1049" type="#_x0000_t75" style="width:24pt;height:18pt" o:ole="">
            <v:imagedata r:id="rId76" o:title=""/>
          </v:shape>
          <o:OLEObject Type="Embed" ProgID="Equation.DSMT4" ShapeID="_x0000_i1049" DrawAspect="Content" ObjectID="_1671421628" r:id="rId77"/>
        </w:object>
      </w:r>
      <w:r w:rsidRPr="00386B8C">
        <w:t>的转移概率为：</w:t>
      </w:r>
      <w:r w:rsidRPr="00386B8C">
        <w:object w:dxaOrig="1040" w:dyaOrig="320" w14:anchorId="3FC67FA9">
          <v:shape id="_x0000_i1050" type="#_x0000_t75" style="width:54pt;height:18pt" o:ole="">
            <v:imagedata r:id="rId78" o:title=""/>
          </v:shape>
          <o:OLEObject Type="Embed" ProgID="Equation.DSMT4" ShapeID="_x0000_i1050" DrawAspect="Content" ObjectID="_1671421629" r:id="rId79"/>
        </w:object>
      </w:r>
      <w:r w:rsidRPr="00386B8C">
        <w:t>，</w:t>
      </w:r>
      <w:r>
        <w:t>有</w:t>
      </w:r>
    </w:p>
    <w:p w14:paraId="0F5A4D93" w14:textId="77777777" w:rsidR="00DF38DE" w:rsidRDefault="00DF38DE" w:rsidP="00DF38DE">
      <w:pPr>
        <w:ind w:firstLine="480"/>
      </w:pPr>
    </w:p>
    <w:p w14:paraId="165EB887" w14:textId="77777777" w:rsidR="00DF38DE" w:rsidRPr="006C2F2E" w:rsidRDefault="00DF38DE" w:rsidP="00DF38DE">
      <w:pPr>
        <w:pStyle w:val="MTDisplayEquation"/>
      </w:pPr>
      <w:r>
        <w:tab/>
      </w:r>
      <w:r w:rsidRPr="006C2F2E">
        <w:object w:dxaOrig="2840" w:dyaOrig="680" w14:anchorId="3D1C5148">
          <v:shape id="_x0000_i1051" type="#_x0000_t75" style="width:142.5pt;height:34.5pt" o:ole="">
            <v:imagedata r:id="rId80" o:title=""/>
          </v:shape>
          <o:OLEObject Type="Embed" ProgID="Equation.DSMT4" ShapeID="_x0000_i1051" DrawAspect="Content" ObjectID="_1671421630" r:id="rId81"/>
        </w:object>
      </w:r>
      <w:r>
        <w:tab/>
      </w:r>
      <w:r w:rsidRPr="006C2F2E">
        <w:rPr>
          <w:rFonts w:hint="eastAsia"/>
        </w:rPr>
        <w:t>（</w:t>
      </w:r>
      <w:r w:rsidRPr="006C2F2E">
        <w:rPr>
          <w:rFonts w:hint="eastAsia"/>
        </w:rPr>
        <w:t>2-</w:t>
      </w:r>
      <w:r w:rsidRPr="006C2F2E">
        <w:t>1</w:t>
      </w:r>
      <w:r w:rsidRPr="006C2F2E">
        <w:rPr>
          <w:rFonts w:hint="eastAsia"/>
        </w:rPr>
        <w:t>）</w:t>
      </w:r>
    </w:p>
    <w:p w14:paraId="4AD9D6C2" w14:textId="77777777" w:rsidR="00DF38DE" w:rsidRPr="006C2F2E" w:rsidRDefault="00DF38DE" w:rsidP="00DF38DE">
      <w:pPr>
        <w:ind w:firstLine="480"/>
      </w:pPr>
    </w:p>
    <w:p w14:paraId="2210B9F6" w14:textId="77777777" w:rsidR="00DF38DE" w:rsidRDefault="00DF38DE" w:rsidP="00DF38DE">
      <w:pPr>
        <w:ind w:firstLine="480"/>
      </w:pPr>
      <w:r w:rsidRPr="00386B8C">
        <w:t>对于一个</w:t>
      </w:r>
      <w:r w:rsidRPr="00386B8C">
        <w:t>B-DMC</w:t>
      </w:r>
      <w:r w:rsidRPr="00386B8C">
        <w:t>信道，为了研究其信道速率度量和信道可靠性度量，有对称信道容量</w:t>
      </w:r>
      <w:r w:rsidRPr="00386B8C">
        <w:object w:dxaOrig="580" w:dyaOrig="320" w14:anchorId="02671DAA">
          <v:shape id="_x0000_i1052" type="#_x0000_t75" style="width:30pt;height:18pt" o:ole="">
            <v:imagedata r:id="rId82" o:title=""/>
          </v:shape>
          <o:OLEObject Type="Embed" ProgID="Equation.DSMT4" ShapeID="_x0000_i1052" DrawAspect="Content" ObjectID="_1671421631" r:id="rId83"/>
        </w:object>
      </w:r>
      <w:r w:rsidRPr="00386B8C">
        <w:t>和巴氏参数</w:t>
      </w:r>
      <w:r w:rsidRPr="00386B8C">
        <w:object w:dxaOrig="620" w:dyaOrig="320" w14:anchorId="48E9A274">
          <v:shape id="_x0000_i1053" type="#_x0000_t75" style="width:30pt;height:18pt" o:ole="">
            <v:imagedata r:id="rId84" o:title=""/>
          </v:shape>
          <o:OLEObject Type="Embed" ProgID="Equation.DSMT4" ShapeID="_x0000_i1053" DrawAspect="Content" ObjectID="_1671421632" r:id="rId85"/>
        </w:object>
      </w:r>
      <w:r w:rsidRPr="00386B8C">
        <w:t>两个参数，具体定义如下：</w:t>
      </w:r>
    </w:p>
    <w:p w14:paraId="76BAC41E" w14:textId="77777777" w:rsidR="00DF38DE" w:rsidRPr="00386B8C" w:rsidRDefault="00DF38DE" w:rsidP="00DF38DE">
      <w:pPr>
        <w:ind w:firstLine="480"/>
      </w:pPr>
    </w:p>
    <w:p w14:paraId="7602A41D" w14:textId="77777777" w:rsidR="00DF38DE" w:rsidRDefault="00DF38DE" w:rsidP="00DF38DE">
      <w:pPr>
        <w:pStyle w:val="MTDisplayEquation"/>
        <w:spacing w:line="240" w:lineRule="auto"/>
      </w:pPr>
      <w:r>
        <w:tab/>
      </w:r>
      <w:r w:rsidRPr="006C2F2E">
        <w:drawing>
          <wp:inline distT="0" distB="0" distL="0" distR="0" wp14:anchorId="4935BC23" wp14:editId="2D7F67A1">
            <wp:extent cx="2743200" cy="45720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r>
      <w:r>
        <w:tab/>
      </w:r>
      <w:r w:rsidRPr="006C2F2E">
        <w:rPr>
          <w:rFonts w:hint="eastAsia"/>
        </w:rPr>
        <w:t>（</w:t>
      </w:r>
      <w:r w:rsidRPr="006C2F2E">
        <w:rPr>
          <w:rFonts w:hint="eastAsia"/>
        </w:rPr>
        <w:t>2-</w:t>
      </w:r>
      <w:r w:rsidRPr="006C2F2E">
        <w:t>2</w:t>
      </w:r>
      <w:r w:rsidRPr="006C2F2E">
        <w:rPr>
          <w:rFonts w:hint="eastAsia"/>
        </w:rPr>
        <w:t>）</w:t>
      </w:r>
    </w:p>
    <w:p w14:paraId="5E5ED80E" w14:textId="77777777" w:rsidR="00DF38DE" w:rsidRPr="006C2F2E" w:rsidRDefault="00DF38DE" w:rsidP="00DF38DE">
      <w:pPr>
        <w:ind w:firstLine="480"/>
      </w:pPr>
    </w:p>
    <w:p w14:paraId="77938419" w14:textId="77777777" w:rsidR="00DF38DE" w:rsidRDefault="00DF38DE" w:rsidP="00DF38DE">
      <w:pPr>
        <w:pStyle w:val="MTDisplayEquation"/>
        <w:spacing w:line="240" w:lineRule="auto"/>
      </w:pPr>
      <w:r>
        <w:tab/>
      </w:r>
      <w:r w:rsidRPr="006C2F2E">
        <w:object w:dxaOrig="2840" w:dyaOrig="580" w14:anchorId="460A0F9D">
          <v:shape id="_x0000_i1054" type="#_x0000_t75" style="width:2in;height:30pt" o:ole="">
            <v:imagedata r:id="rId87" o:title=""/>
          </v:shape>
          <o:OLEObject Type="Embed" ProgID="Equation.DSMT4" ShapeID="_x0000_i1054" DrawAspect="Content" ObjectID="_1671421633" r:id="rId88"/>
        </w:object>
      </w:r>
      <w:r>
        <w:tab/>
      </w:r>
      <w:r w:rsidRPr="006C2F2E">
        <w:rPr>
          <w:rFonts w:hint="eastAsia"/>
        </w:rPr>
        <w:t>（</w:t>
      </w:r>
      <w:r w:rsidRPr="006C2F2E">
        <w:rPr>
          <w:rFonts w:hint="eastAsia"/>
        </w:rPr>
        <w:t>2-</w:t>
      </w:r>
      <w:r w:rsidRPr="006C2F2E">
        <w:t>3</w:t>
      </w:r>
      <w:r w:rsidRPr="006C2F2E">
        <w:rPr>
          <w:rFonts w:hint="eastAsia"/>
        </w:rPr>
        <w:t>）</w:t>
      </w:r>
    </w:p>
    <w:p w14:paraId="713FAC50" w14:textId="77777777" w:rsidR="00DF38DE" w:rsidRPr="006C2F2E" w:rsidRDefault="00DF38DE" w:rsidP="00DF38DE">
      <w:pPr>
        <w:ind w:firstLine="480"/>
      </w:pPr>
    </w:p>
    <w:p w14:paraId="32C2755F" w14:textId="77777777" w:rsidR="00DF38DE" w:rsidRDefault="00DF38DE" w:rsidP="00DF38DE">
      <w:pPr>
        <w:ind w:firstLine="480"/>
      </w:pPr>
      <w:r w:rsidRPr="00AD1C98">
        <w:t>在对称信道下，输入符号等概率，此时对称信道容量</w:t>
      </w:r>
      <w:r w:rsidRPr="00AD1C98">
        <w:object w:dxaOrig="580" w:dyaOrig="320" w14:anchorId="0B05D1DB">
          <v:shape id="_x0000_i1055" type="#_x0000_t75" style="width:30pt;height:18pt" o:ole="">
            <v:imagedata r:id="rId89" o:title=""/>
          </v:shape>
          <o:OLEObject Type="Embed" ProgID="Equation.DSMT4" ShapeID="_x0000_i1055" DrawAspect="Content" ObjectID="_1671421634" r:id="rId90"/>
        </w:object>
      </w:r>
      <w:r w:rsidRPr="00AD1C98">
        <w:t>即等于香农信道容量。</w:t>
      </w:r>
      <w:r w:rsidRPr="00AD1C98">
        <w:object w:dxaOrig="620" w:dyaOrig="320" w14:anchorId="79506D89">
          <v:shape id="_x0000_i1056" type="#_x0000_t75" style="width:30pt;height:18pt" o:ole="">
            <v:imagedata r:id="rId91" o:title=""/>
          </v:shape>
          <o:OLEObject Type="Embed" ProgID="Equation.DSMT4" ShapeID="_x0000_i1056" DrawAspect="Content" ObjectID="_1671421635" r:id="rId92"/>
        </w:object>
      </w:r>
      <w:r w:rsidRPr="00AD1C98">
        <w:t>就是当发送等概率信息时的最大似然判决的错误概率的上限。在</w:t>
      </w:r>
      <w:r w:rsidRPr="00AD1C98">
        <w:t>B-DMC</w:t>
      </w:r>
      <w:r w:rsidRPr="00AD1C98">
        <w:t>信道下，</w:t>
      </w:r>
      <w:r w:rsidRPr="00AD1C98">
        <w:object w:dxaOrig="580" w:dyaOrig="320" w14:anchorId="1D871CB4">
          <v:shape id="_x0000_i1057" type="#_x0000_t75" style="width:30pt;height:18pt" o:ole="">
            <v:imagedata r:id="rId93" o:title=""/>
          </v:shape>
          <o:OLEObject Type="Embed" ProgID="Equation.DSMT4" ShapeID="_x0000_i1057" DrawAspect="Content" ObjectID="_1671421636" r:id="rId94"/>
        </w:object>
      </w:r>
      <w:r w:rsidRPr="00AD1C98">
        <w:t>和</w:t>
      </w:r>
      <w:r w:rsidRPr="00AD1C98">
        <w:object w:dxaOrig="620" w:dyaOrig="320" w14:anchorId="6364E9A6">
          <v:shape id="_x0000_i1058" type="#_x0000_t75" style="width:30pt;height:18pt" o:ole="">
            <v:imagedata r:id="rId95" o:title=""/>
          </v:shape>
          <o:OLEObject Type="Embed" ProgID="Equation.DSMT4" ShapeID="_x0000_i1058" DrawAspect="Content" ObjectID="_1671421637" r:id="rId96"/>
        </w:object>
      </w:r>
      <w:r w:rsidRPr="00AD1C98">
        <w:t>具有如下关系：</w:t>
      </w:r>
    </w:p>
    <w:p w14:paraId="691D7E2C" w14:textId="77777777" w:rsidR="00DF38DE" w:rsidRPr="00AD1C98" w:rsidRDefault="00DF38DE" w:rsidP="00DF38DE">
      <w:pPr>
        <w:ind w:firstLine="480"/>
      </w:pPr>
    </w:p>
    <w:p w14:paraId="2B7E54D2" w14:textId="77777777" w:rsidR="00DF38DE" w:rsidRDefault="00DF38DE" w:rsidP="00DF38DE">
      <w:pPr>
        <w:pStyle w:val="MTDisplayEquation"/>
        <w:spacing w:line="240" w:lineRule="auto"/>
      </w:pPr>
      <w:r>
        <w:tab/>
      </w:r>
      <w:r w:rsidRPr="006C2F2E">
        <w:object w:dxaOrig="2120" w:dyaOrig="660" w14:anchorId="3164715A">
          <v:shape id="_x0000_i1059" type="#_x0000_t75" style="width:108pt;height:36pt" o:ole="">
            <v:imagedata r:id="rId97" o:title=""/>
          </v:shape>
          <o:OLEObject Type="Embed" ProgID="Equation.DSMT4" ShapeID="_x0000_i1059" DrawAspect="Content" ObjectID="_1671421638" r:id="rId98"/>
        </w:object>
      </w:r>
      <w:r w:rsidRPr="006C2F2E">
        <w:tab/>
      </w:r>
      <w:r w:rsidRPr="006C2F2E">
        <w:rPr>
          <w:rFonts w:hint="eastAsia"/>
        </w:rPr>
        <w:t>（</w:t>
      </w:r>
      <w:r w:rsidRPr="006C2F2E">
        <w:rPr>
          <w:rFonts w:hint="eastAsia"/>
        </w:rPr>
        <w:t>2-</w:t>
      </w:r>
      <w:r w:rsidRPr="006C2F2E">
        <w:t>4</w:t>
      </w:r>
      <w:r w:rsidRPr="006C2F2E">
        <w:rPr>
          <w:rFonts w:hint="eastAsia"/>
        </w:rPr>
        <w:t>）</w:t>
      </w:r>
    </w:p>
    <w:p w14:paraId="2888D947" w14:textId="77777777" w:rsidR="00DF38DE" w:rsidRPr="005A3B93" w:rsidRDefault="00DF38DE" w:rsidP="00DF38DE">
      <w:pPr>
        <w:ind w:firstLine="480"/>
      </w:pPr>
    </w:p>
    <w:p w14:paraId="25043C3B" w14:textId="77777777" w:rsidR="00DF38DE" w:rsidRDefault="00DF38DE" w:rsidP="00DF38DE">
      <w:pPr>
        <w:pStyle w:val="MTDisplayEquation"/>
        <w:spacing w:line="240" w:lineRule="auto"/>
      </w:pPr>
      <w:r w:rsidRPr="006C2F2E">
        <w:tab/>
      </w:r>
      <w:r w:rsidRPr="005A3B93">
        <w:object w:dxaOrig="1920" w:dyaOrig="440" w14:anchorId="755D60AF">
          <v:shape id="_x0000_i1060" type="#_x0000_t75" style="width:96pt;height:24pt" o:ole="">
            <v:imagedata r:id="rId99" o:title=""/>
          </v:shape>
          <o:OLEObject Type="Embed" ProgID="Equation.DSMT4" ShapeID="_x0000_i1060" DrawAspect="Content" ObjectID="_1671421639" r:id="rId100"/>
        </w:object>
      </w:r>
      <w:r w:rsidRPr="005A3B93">
        <w:tab/>
      </w:r>
      <w:r w:rsidRPr="005A3B93">
        <w:rPr>
          <w:rFonts w:hint="eastAsia"/>
        </w:rPr>
        <w:t>（</w:t>
      </w:r>
      <w:r w:rsidRPr="005A3B93">
        <w:rPr>
          <w:rFonts w:hint="eastAsia"/>
        </w:rPr>
        <w:t>2-</w:t>
      </w:r>
      <w:r w:rsidRPr="005A3B93">
        <w:t>5</w:t>
      </w:r>
      <w:r w:rsidRPr="005A3B93">
        <w:rPr>
          <w:rFonts w:hint="eastAsia"/>
        </w:rPr>
        <w:t>）</w:t>
      </w:r>
    </w:p>
    <w:p w14:paraId="2E876931" w14:textId="77777777" w:rsidR="00DF38DE" w:rsidRPr="00F34983" w:rsidRDefault="00DF38DE" w:rsidP="00DF38DE">
      <w:pPr>
        <w:ind w:firstLine="480"/>
      </w:pPr>
    </w:p>
    <w:p w14:paraId="1BDB5AC3" w14:textId="77777777" w:rsidR="00DF38DE" w:rsidRPr="00AD1C98" w:rsidRDefault="00DF38DE" w:rsidP="00DF38DE">
      <w:pPr>
        <w:ind w:firstLine="480"/>
      </w:pPr>
      <w:r w:rsidRPr="00AD1C98">
        <w:object w:dxaOrig="5100" w:dyaOrig="340" w14:anchorId="1A53155C">
          <v:shape id="_x0000_i1061" type="#_x0000_t75" style="width:258pt;height:18pt" o:ole="">
            <v:imagedata r:id="rId101" o:title=""/>
          </v:shape>
          <o:OLEObject Type="Embed" ProgID="Equation.DSMT4" ShapeID="_x0000_i1061" DrawAspect="Content" ObjectID="_1671421640" r:id="rId102"/>
        </w:object>
      </w:r>
      <w:r w:rsidRPr="00AD1C98">
        <w:t>。也就是说信道容量和信道可靠性呈负相关关系。</w:t>
      </w:r>
    </w:p>
    <w:p w14:paraId="3F5FC9ED" w14:textId="77777777" w:rsidR="00DF38DE" w:rsidRPr="00386B8C" w:rsidRDefault="00DF38DE" w:rsidP="00DF38DE">
      <w:pPr>
        <w:pStyle w:val="20"/>
        <w:widowControl/>
        <w:ind w:left="88"/>
      </w:pPr>
      <w:bookmarkStart w:id="171" w:name="_Toc35086225"/>
      <w:bookmarkStart w:id="172" w:name="_Toc35722007"/>
      <w:bookmarkStart w:id="173" w:name="_Toc35722127"/>
      <w:bookmarkStart w:id="174" w:name="_Toc35725793"/>
      <w:bookmarkStart w:id="175" w:name="_Toc35725997"/>
      <w:bookmarkStart w:id="176" w:name="_Toc35766622"/>
      <w:bookmarkStart w:id="177" w:name="_Toc35875591"/>
      <w:r w:rsidRPr="00386B8C">
        <w:t>信道极化现象</w:t>
      </w:r>
      <w:bookmarkEnd w:id="171"/>
      <w:bookmarkEnd w:id="172"/>
      <w:bookmarkEnd w:id="173"/>
      <w:bookmarkEnd w:id="174"/>
      <w:bookmarkEnd w:id="175"/>
      <w:bookmarkEnd w:id="176"/>
      <w:bookmarkEnd w:id="177"/>
    </w:p>
    <w:p w14:paraId="58D24F3B" w14:textId="40038526" w:rsidR="00DF38DE" w:rsidRDefault="00DF38DE" w:rsidP="00DF38DE">
      <w:pPr>
        <w:ind w:firstLine="480"/>
      </w:pPr>
      <w:r w:rsidRPr="00386B8C">
        <w:t>极化码是基于信道极化现象提出的一种新的线性分组码。信道极化现象是指以特定方式对任意</w:t>
      </w:r>
      <w:r w:rsidRPr="00386B8C">
        <w:object w:dxaOrig="1380" w:dyaOrig="360" w14:anchorId="2C26CAB7">
          <v:shape id="_x0000_i1062" type="#_x0000_t75" style="width:1in;height:18pt" o:ole="">
            <v:imagedata r:id="rId103" o:title=""/>
          </v:shape>
          <o:OLEObject Type="Embed" ProgID="Equation.DSMT4" ShapeID="_x0000_i1062" DrawAspect="Content" ObjectID="_1671421641" r:id="rId104"/>
        </w:object>
      </w:r>
      <w:r>
        <w:t>个</w:t>
      </w:r>
      <w:r w:rsidRPr="00386B8C">
        <w:t>独立</w:t>
      </w:r>
      <w:r w:rsidRPr="00386B8C">
        <w:t>B-DMC</w:t>
      </w:r>
      <w:r w:rsidRPr="00386B8C">
        <w:t>信道进行联合和分裂，随着信道数目</w:t>
      </w:r>
      <w:r w:rsidRPr="00386B8C">
        <w:object w:dxaOrig="279" w:dyaOrig="279" w14:anchorId="673BA253">
          <v:shape id="_x0000_i1063" type="#_x0000_t75" style="width:12pt;height:12pt" o:ole="">
            <v:imagedata r:id="rId48" o:title=""/>
          </v:shape>
          <o:OLEObject Type="Embed" ProgID="Equation.DSMT4" ShapeID="_x0000_i1063" DrawAspect="Content" ObjectID="_1671421642" r:id="rId105"/>
        </w:object>
      </w:r>
      <w:r w:rsidRPr="00386B8C">
        <w:t>的增加，子信道的信道容量呈现两极分化的现象，即一部分子信道的信道容量趋近于</w:t>
      </w:r>
      <w:r w:rsidRPr="00386B8C">
        <w:t>1</w:t>
      </w:r>
      <w:r w:rsidRPr="00386B8C">
        <w:t>，另一部分子信道的信道容量趋近于</w:t>
      </w:r>
      <w:r w:rsidRPr="00386B8C">
        <w:t>0</w:t>
      </w:r>
      <w:r w:rsidR="00E20921" w:rsidRPr="00E20921">
        <w:rPr>
          <w:vertAlign w:val="superscript"/>
        </w:rPr>
        <w:fldChar w:fldCharType="begin"/>
      </w:r>
      <w:r w:rsidR="00E20921" w:rsidRPr="00E20921">
        <w:rPr>
          <w:vertAlign w:val="superscript"/>
        </w:rPr>
        <w:instrText xml:space="preserve"> REF _Ref35853356 \n \h </w:instrText>
      </w:r>
      <w:r w:rsidR="00E20921">
        <w:rPr>
          <w:vertAlign w:val="superscript"/>
        </w:rPr>
        <w:instrText xml:space="preserve"> \* MERGEFORMAT </w:instrText>
      </w:r>
      <w:r w:rsidR="00E20921" w:rsidRPr="00E20921">
        <w:rPr>
          <w:vertAlign w:val="superscript"/>
        </w:rPr>
      </w:r>
      <w:r w:rsidR="00E20921" w:rsidRPr="00E20921">
        <w:rPr>
          <w:vertAlign w:val="superscript"/>
        </w:rPr>
        <w:fldChar w:fldCharType="separate"/>
      </w:r>
      <w:r w:rsidR="00E20921" w:rsidRPr="00E20921">
        <w:rPr>
          <w:vertAlign w:val="superscript"/>
        </w:rPr>
        <w:t>[9]</w:t>
      </w:r>
      <w:r w:rsidR="00E20921" w:rsidRPr="00E20921">
        <w:rPr>
          <w:vertAlign w:val="superscript"/>
        </w:rPr>
        <w:fldChar w:fldCharType="end"/>
      </w:r>
      <w:r w:rsidRPr="00386B8C">
        <w:t>。</w:t>
      </w:r>
    </w:p>
    <w:p w14:paraId="173664E0" w14:textId="77777777" w:rsidR="00DF38DE" w:rsidRPr="001924D5" w:rsidRDefault="00DF38DE" w:rsidP="00DF38DE">
      <w:pPr>
        <w:pStyle w:val="3"/>
        <w:widowControl/>
        <w:tabs>
          <w:tab w:val="clear" w:pos="1304"/>
        </w:tabs>
        <w:ind w:left="425" w:firstLine="0"/>
      </w:pPr>
      <w:bookmarkStart w:id="178" w:name="_Toc35086226"/>
      <w:bookmarkStart w:id="179" w:name="_Toc35722008"/>
      <w:bookmarkStart w:id="180" w:name="_Toc35722128"/>
      <w:bookmarkStart w:id="181" w:name="_Toc35725794"/>
      <w:bookmarkStart w:id="182" w:name="_Toc35725998"/>
      <w:bookmarkStart w:id="183" w:name="_Toc35766623"/>
      <w:bookmarkStart w:id="184" w:name="_Toc35875592"/>
      <w:r w:rsidRPr="001924D5">
        <w:t>信道组合</w:t>
      </w:r>
      <w:bookmarkEnd w:id="178"/>
      <w:bookmarkEnd w:id="179"/>
      <w:bookmarkEnd w:id="180"/>
      <w:bookmarkEnd w:id="181"/>
      <w:bookmarkEnd w:id="182"/>
      <w:bookmarkEnd w:id="183"/>
      <w:bookmarkEnd w:id="184"/>
    </w:p>
    <w:p w14:paraId="1CC8A212" w14:textId="77777777" w:rsidR="00DF38DE" w:rsidRPr="00386B8C" w:rsidRDefault="00DF38DE" w:rsidP="00DF38DE">
      <w:pPr>
        <w:ind w:firstLine="480"/>
      </w:pPr>
      <w:r w:rsidRPr="00386B8C">
        <w:t>信道联合过程是指将原本</w:t>
      </w:r>
      <w:r w:rsidRPr="00386B8C">
        <w:t>N</w:t>
      </w:r>
      <w:r w:rsidRPr="00386B8C">
        <w:t>个独立的</w:t>
      </w:r>
      <w:r w:rsidRPr="00386B8C">
        <w:t>B-DMC</w:t>
      </w:r>
      <w:r w:rsidRPr="00386B8C">
        <w:t>信道通过递归方式组合成一个整体信道</w:t>
      </w:r>
      <w:r w:rsidRPr="00386B8C">
        <w:object w:dxaOrig="2960" w:dyaOrig="360" w14:anchorId="75CF2DCE">
          <v:shape id="_x0000_i1064" type="#_x0000_t75" style="width:150pt;height:18pt" o:ole="">
            <v:imagedata r:id="rId106" o:title=""/>
          </v:shape>
          <o:OLEObject Type="Embed" ProgID="Equation.DSMT4" ShapeID="_x0000_i1064" DrawAspect="Content" ObjectID="_1671421643" r:id="rId107"/>
        </w:object>
      </w:r>
      <w:r w:rsidRPr="00386B8C">
        <w:t>的过程。</w:t>
      </w:r>
    </w:p>
    <w:p w14:paraId="57FE44F5" w14:textId="77777777" w:rsidR="00DF38DE" w:rsidRPr="00386B8C" w:rsidRDefault="00DF38DE" w:rsidP="00DF38DE">
      <w:pPr>
        <w:ind w:firstLine="480"/>
      </w:pPr>
      <w:r w:rsidRPr="00386B8C">
        <w:t>当</w:t>
      </w:r>
      <w:r w:rsidRPr="00386B8C">
        <w:object w:dxaOrig="580" w:dyaOrig="279" w14:anchorId="281D2801">
          <v:shape id="_x0000_i1065" type="#_x0000_t75" style="width:30pt;height:12pt" o:ole="">
            <v:imagedata r:id="rId108" o:title=""/>
          </v:shape>
          <o:OLEObject Type="Embed" ProgID="Equation.DSMT4" ShapeID="_x0000_i1065" DrawAspect="Content" ObjectID="_1671421644" r:id="rId109"/>
        </w:object>
      </w:r>
      <w:r w:rsidRPr="00386B8C">
        <w:t>时，</w:t>
      </w:r>
      <w:r w:rsidRPr="00386B8C">
        <w:object w:dxaOrig="760" w:dyaOrig="360" w14:anchorId="0194850F">
          <v:shape id="_x0000_i1066" type="#_x0000_t75" style="width:36pt;height:18pt" o:ole="">
            <v:imagedata r:id="rId110" o:title=""/>
          </v:shape>
          <o:OLEObject Type="Embed" ProgID="Equation.DSMT4" ShapeID="_x0000_i1066" DrawAspect="Content" ObjectID="_1671421645" r:id="rId111"/>
        </w:object>
      </w:r>
      <w:r w:rsidRPr="00386B8C">
        <w:t>。</w:t>
      </w:r>
    </w:p>
    <w:p w14:paraId="50A86297" w14:textId="77777777" w:rsidR="00DF38DE" w:rsidRDefault="00DF38DE" w:rsidP="00DF38DE">
      <w:pPr>
        <w:ind w:firstLine="480"/>
      </w:pPr>
      <w:r w:rsidRPr="00386B8C">
        <w:t>当</w:t>
      </w:r>
      <w:r w:rsidRPr="00386B8C">
        <w:object w:dxaOrig="639" w:dyaOrig="279" w14:anchorId="39C149FF">
          <v:shape id="_x0000_i1067" type="#_x0000_t75" style="width:30pt;height:12pt" o:ole="">
            <v:imagedata r:id="rId112" o:title=""/>
          </v:shape>
          <o:OLEObject Type="Embed" ProgID="Equation.DSMT4" ShapeID="_x0000_i1067" DrawAspect="Content" ObjectID="_1671421646" r:id="rId113"/>
        </w:object>
      </w:r>
      <w:r w:rsidRPr="00386B8C">
        <w:t>时，即将两个独立的</w:t>
      </w:r>
      <w:r w:rsidRPr="00386B8C">
        <w:t>B-DMC</w:t>
      </w:r>
      <w:r w:rsidRPr="00386B8C">
        <w:t>信道</w:t>
      </w:r>
      <w:r w:rsidRPr="00386B8C">
        <w:object w:dxaOrig="300" w:dyaOrig="360" w14:anchorId="4740824C">
          <v:shape id="_x0000_i1068" type="#_x0000_t75" style="width:18pt;height:18pt" o:ole="">
            <v:imagedata r:id="rId114" o:title=""/>
          </v:shape>
          <o:OLEObject Type="Embed" ProgID="Equation.DSMT4" ShapeID="_x0000_i1068" DrawAspect="Content" ObjectID="_1671421647" r:id="rId115"/>
        </w:object>
      </w:r>
      <w:r w:rsidRPr="00386B8C">
        <w:t>组合成一个</w:t>
      </w:r>
      <w:r w:rsidRPr="00386B8C">
        <w:object w:dxaOrig="320" w:dyaOrig="360" w14:anchorId="10D36791">
          <v:shape id="_x0000_i1069" type="#_x0000_t75" style="width:18pt;height:18pt" o:ole="">
            <v:imagedata r:id="rId116" o:title=""/>
          </v:shape>
          <o:OLEObject Type="Embed" ProgID="Equation.DSMT4" ShapeID="_x0000_i1069" DrawAspect="Content" ObjectID="_1671421648" r:id="rId117"/>
        </w:object>
      </w:r>
      <w:r w:rsidRPr="00386B8C">
        <w:t>信道，其中</w:t>
      </w:r>
      <w:r w:rsidRPr="00386B8C">
        <w:object w:dxaOrig="320" w:dyaOrig="360" w14:anchorId="1938E3DE">
          <v:shape id="_x0000_i1070" type="#_x0000_t75" style="width:18pt;height:18pt" o:ole="">
            <v:imagedata r:id="rId118" o:title=""/>
          </v:shape>
          <o:OLEObject Type="Embed" ProgID="Equation.DSMT4" ShapeID="_x0000_i1070" DrawAspect="Content" ObjectID="_1671421649" r:id="rId119"/>
        </w:object>
      </w:r>
      <w:r w:rsidRPr="00386B8C">
        <w:t>信道模型如图</w:t>
      </w:r>
      <w:r w:rsidRPr="00386B8C">
        <w:t>2-1</w:t>
      </w:r>
      <w:r w:rsidRPr="00386B8C">
        <w:t>所示。其中</w:t>
      </w:r>
      <w:r w:rsidRPr="00386B8C">
        <w:object w:dxaOrig="999" w:dyaOrig="360" w14:anchorId="368A8C59">
          <v:shape id="_x0000_i1071" type="#_x0000_t75" style="width:48pt;height:18pt" o:ole="">
            <v:imagedata r:id="rId120" o:title=""/>
          </v:shape>
          <o:OLEObject Type="Embed" ProgID="Equation.DSMT4" ShapeID="_x0000_i1071" DrawAspect="Content" ObjectID="_1671421650" r:id="rId121"/>
        </w:object>
      </w:r>
      <w:r w:rsidRPr="00386B8C">
        <w:t>为信道</w:t>
      </w:r>
      <w:r w:rsidRPr="00386B8C">
        <w:object w:dxaOrig="320" w:dyaOrig="360" w14:anchorId="7C36FDDB">
          <v:shape id="_x0000_i1072" type="#_x0000_t75" style="width:18pt;height:18pt" o:ole="">
            <v:imagedata r:id="rId122" o:title=""/>
          </v:shape>
          <o:OLEObject Type="Embed" ProgID="Equation.DSMT4" ShapeID="_x0000_i1072" DrawAspect="Content" ObjectID="_1671421651" r:id="rId123"/>
        </w:object>
      </w:r>
      <w:r w:rsidRPr="00386B8C">
        <w:t>的输入向量，</w:t>
      </w:r>
      <w:r w:rsidRPr="00386B8C">
        <w:object w:dxaOrig="960" w:dyaOrig="360" w14:anchorId="64B5BE5B">
          <v:shape id="_x0000_i1073" type="#_x0000_t75" style="width:48pt;height:18pt" o:ole="">
            <v:imagedata r:id="rId124" o:title=""/>
          </v:shape>
          <o:OLEObject Type="Embed" ProgID="Equation.DSMT4" ShapeID="_x0000_i1073" DrawAspect="Content" ObjectID="_1671421652" r:id="rId125"/>
        </w:object>
      </w:r>
      <w:r w:rsidRPr="00386B8C">
        <w:t>为信道</w:t>
      </w:r>
      <w:r w:rsidRPr="00386B8C">
        <w:object w:dxaOrig="320" w:dyaOrig="360" w14:anchorId="2B549661">
          <v:shape id="_x0000_i1074" type="#_x0000_t75" style="width:18pt;height:18pt" o:ole="">
            <v:imagedata r:id="rId126" o:title=""/>
          </v:shape>
          <o:OLEObject Type="Embed" ProgID="Equation.DSMT4" ShapeID="_x0000_i1074" DrawAspect="Content" ObjectID="_1671421653" r:id="rId127"/>
        </w:object>
      </w:r>
      <w:r w:rsidRPr="00386B8C">
        <w:t>的输出向量，</w:t>
      </w:r>
      <w:r w:rsidRPr="00386B8C">
        <w:object w:dxaOrig="1880" w:dyaOrig="360" w14:anchorId="6719E19A">
          <v:shape id="_x0000_i1075" type="#_x0000_t75" style="width:96pt;height:18pt" o:ole="">
            <v:imagedata r:id="rId128" o:title=""/>
          </v:shape>
          <o:OLEObject Type="Embed" ProgID="Equation.DSMT4" ShapeID="_x0000_i1075" DrawAspect="Content" ObjectID="_1671421654" r:id="rId129"/>
        </w:object>
      </w:r>
      <w:r w:rsidRPr="00386B8C">
        <w:t>分别为两个独立向量</w:t>
      </w:r>
      <w:r w:rsidRPr="00386B8C">
        <w:object w:dxaOrig="300" w:dyaOrig="360" w14:anchorId="66F0AD08">
          <v:shape id="_x0000_i1076" type="#_x0000_t75" style="width:18pt;height:18pt" o:ole="">
            <v:imagedata r:id="rId130" o:title=""/>
          </v:shape>
          <o:OLEObject Type="Embed" ProgID="Equation.DSMT4" ShapeID="_x0000_i1076" DrawAspect="Content" ObjectID="_1671421655" r:id="rId131"/>
        </w:object>
      </w:r>
      <w:r w:rsidRPr="00386B8C">
        <w:t>的输入。于是有</w:t>
      </w:r>
      <w:r w:rsidRPr="00386B8C">
        <w:object w:dxaOrig="320" w:dyaOrig="360" w14:anchorId="3A2AEED0">
          <v:shape id="_x0000_i1077" type="#_x0000_t75" style="width:18pt;height:18pt" o:ole="">
            <v:imagedata r:id="rId132" o:title=""/>
          </v:shape>
          <o:OLEObject Type="Embed" ProgID="Equation.DSMT4" ShapeID="_x0000_i1077" DrawAspect="Content" ObjectID="_1671421656" r:id="rId133"/>
        </w:object>
      </w:r>
      <w:r w:rsidRPr="00386B8C">
        <w:t>的转移概率为：</w:t>
      </w:r>
    </w:p>
    <w:p w14:paraId="66DB10CC" w14:textId="77777777" w:rsidR="00DF38DE" w:rsidRPr="00386B8C" w:rsidRDefault="00DF38DE" w:rsidP="00DF38DE">
      <w:pPr>
        <w:ind w:firstLine="480"/>
      </w:pPr>
    </w:p>
    <w:p w14:paraId="7D20490F" w14:textId="77777777" w:rsidR="00DF38DE" w:rsidRPr="005A3B93" w:rsidRDefault="00DF38DE" w:rsidP="00DF38DE">
      <w:pPr>
        <w:pStyle w:val="MTDisplayEquation"/>
      </w:pPr>
      <w:r>
        <w:tab/>
      </w:r>
      <w:r w:rsidRPr="005A3B93">
        <w:object w:dxaOrig="4360" w:dyaOrig="400" w14:anchorId="1C18726A">
          <v:shape id="_x0000_i1078" type="#_x0000_t75" style="width:3in;height:18pt" o:ole="">
            <v:imagedata r:id="rId134" o:title=""/>
          </v:shape>
          <o:OLEObject Type="Embed" ProgID="Equation.DSMT4" ShapeID="_x0000_i1078" DrawAspect="Content" ObjectID="_1671421657" r:id="rId135"/>
        </w:object>
      </w:r>
      <w:r w:rsidRPr="005A3B93">
        <w:tab/>
      </w:r>
      <w:r w:rsidRPr="005A3B93">
        <w:rPr>
          <w:rFonts w:hint="eastAsia"/>
        </w:rPr>
        <w:t>（</w:t>
      </w:r>
      <w:r w:rsidRPr="005A3B93">
        <w:rPr>
          <w:rFonts w:hint="eastAsia"/>
        </w:rPr>
        <w:t>2-</w:t>
      </w:r>
      <w:r w:rsidRPr="005A3B93">
        <w:t>6</w:t>
      </w:r>
      <w:r w:rsidRPr="005A3B93">
        <w:rPr>
          <w:rFonts w:hint="eastAsia"/>
        </w:rPr>
        <w:t>）</w:t>
      </w:r>
    </w:p>
    <w:p w14:paraId="5A9FB451" w14:textId="77777777" w:rsidR="00DF38DE" w:rsidRPr="003E15A8" w:rsidRDefault="00DF38DE" w:rsidP="00DF38DE">
      <w:pPr>
        <w:ind w:firstLine="480"/>
      </w:pPr>
    </w:p>
    <w:p w14:paraId="3BD5689C" w14:textId="77777777" w:rsidR="00DF38DE" w:rsidRDefault="00DF38DE" w:rsidP="00DF38DE">
      <w:pPr>
        <w:ind w:firstLine="480"/>
      </w:pPr>
      <w:r w:rsidRPr="00386B8C">
        <w:t>向量</w:t>
      </w:r>
      <w:r w:rsidRPr="00386B8C">
        <w:rPr>
          <w:position w:val="-6"/>
        </w:rPr>
        <w:object w:dxaOrig="200" w:dyaOrig="220" w14:anchorId="70E9FF9B">
          <v:shape id="_x0000_i1079" type="#_x0000_t75" style="width:12pt;height:12pt" o:ole="">
            <v:imagedata r:id="rId136" o:title=""/>
          </v:shape>
          <o:OLEObject Type="Embed" ProgID="Equation.DSMT4" ShapeID="_x0000_i1079" DrawAspect="Content" ObjectID="_1671421658" r:id="rId137"/>
        </w:object>
      </w:r>
      <w:r w:rsidRPr="00386B8C">
        <w:t>到向量</w:t>
      </w:r>
      <w:r w:rsidRPr="00386B8C">
        <w:rPr>
          <w:position w:val="-6"/>
        </w:rPr>
        <w:object w:dxaOrig="200" w:dyaOrig="220" w14:anchorId="5BFFD8DD">
          <v:shape id="_x0000_i1080" type="#_x0000_t75" style="width:12pt;height:12pt" o:ole="">
            <v:imagedata r:id="rId138" o:title=""/>
          </v:shape>
          <o:OLEObject Type="Embed" ProgID="Equation.DSMT4" ShapeID="_x0000_i1080" DrawAspect="Content" ObjectID="_1671421659" r:id="rId139"/>
        </w:object>
      </w:r>
      <w:r w:rsidRPr="00386B8C">
        <w:t>的映射可以由下式表示：</w:t>
      </w:r>
    </w:p>
    <w:p w14:paraId="051AF2B4" w14:textId="77777777" w:rsidR="00DF38DE" w:rsidRPr="00386B8C" w:rsidRDefault="00DF38DE" w:rsidP="00DF38DE">
      <w:pPr>
        <w:ind w:firstLine="480"/>
      </w:pPr>
    </w:p>
    <w:p w14:paraId="75DDA88C" w14:textId="77777777" w:rsidR="00DF38DE" w:rsidRPr="005A3B93" w:rsidRDefault="00DF38DE" w:rsidP="00DF38DE">
      <w:pPr>
        <w:pStyle w:val="MTDisplayEquation"/>
      </w:pPr>
      <w:r>
        <w:tab/>
      </w:r>
      <w:r w:rsidRPr="005A3B93">
        <w:object w:dxaOrig="1120" w:dyaOrig="380" w14:anchorId="012F845C">
          <v:shape id="_x0000_i1081" type="#_x0000_t75" style="width:54pt;height:18pt" o:ole="">
            <v:imagedata r:id="rId140" o:title=""/>
          </v:shape>
          <o:OLEObject Type="Embed" ProgID="Equation.DSMT4" ShapeID="_x0000_i1081" DrawAspect="Content" ObjectID="_1671421660" r:id="rId141"/>
        </w:object>
      </w:r>
      <w:r w:rsidRPr="005A3B93">
        <w:tab/>
      </w:r>
      <w:r w:rsidRPr="005A3B93">
        <w:rPr>
          <w:rFonts w:hint="eastAsia"/>
        </w:rPr>
        <w:t>（</w:t>
      </w:r>
      <w:r w:rsidRPr="005A3B93">
        <w:rPr>
          <w:rFonts w:hint="eastAsia"/>
        </w:rPr>
        <w:t>2-</w:t>
      </w:r>
      <w:r w:rsidRPr="005A3B93">
        <w:t>7</w:t>
      </w:r>
      <w:r w:rsidRPr="005A3B93">
        <w:rPr>
          <w:rFonts w:hint="eastAsia"/>
        </w:rPr>
        <w:t>）</w:t>
      </w:r>
    </w:p>
    <w:p w14:paraId="5397F5CC" w14:textId="77777777" w:rsidR="00DF38DE" w:rsidRPr="003E15A8" w:rsidRDefault="00DF38DE" w:rsidP="00DF38DE">
      <w:pPr>
        <w:ind w:firstLineChars="0" w:firstLine="0"/>
      </w:pPr>
    </w:p>
    <w:p w14:paraId="07BD8587" w14:textId="77777777" w:rsidR="00DF38DE" w:rsidRDefault="00DF38DE" w:rsidP="00DF38DE">
      <w:pPr>
        <w:spacing w:line="240" w:lineRule="atLeast"/>
        <w:ind w:firstLine="480"/>
      </w:pPr>
      <w:r w:rsidRPr="00386B8C">
        <w:t>其中</w:t>
      </w:r>
      <w:r>
        <w:rPr>
          <w:rFonts w:hint="eastAsia"/>
        </w:rPr>
        <w:t xml:space="preserve"> </w:t>
      </w:r>
      <w:r w:rsidRPr="00386B8C">
        <w:object w:dxaOrig="1200" w:dyaOrig="720" w14:anchorId="16F56A62">
          <v:shape id="_x0000_i1082" type="#_x0000_t75" style="width:52.5pt;height:42pt" o:ole="">
            <v:imagedata r:id="rId142" o:title=""/>
          </v:shape>
          <o:OLEObject Type="Embed" ProgID="Equation.DSMT4" ShapeID="_x0000_i1082" DrawAspect="Content" ObjectID="_1671421661" r:id="rId143"/>
        </w:object>
      </w:r>
      <w:r w:rsidRPr="00386B8C">
        <w:t>。因此，组合信道</w:t>
      </w:r>
      <w:r w:rsidRPr="00386B8C">
        <w:object w:dxaOrig="320" w:dyaOrig="360" w14:anchorId="5FFEE47A">
          <v:shape id="_x0000_i1083" type="#_x0000_t75" style="width:18pt;height:18pt" o:ole="">
            <v:imagedata r:id="rId144" o:title=""/>
          </v:shape>
          <o:OLEObject Type="Embed" ProgID="Equation.DSMT4" ShapeID="_x0000_i1083" DrawAspect="Content" ObjectID="_1671421662" r:id="rId145"/>
        </w:object>
      </w:r>
      <w:r w:rsidRPr="00386B8C">
        <w:t>与原始信道</w:t>
      </w:r>
      <w:r w:rsidRPr="00386B8C">
        <w:object w:dxaOrig="279" w:dyaOrig="279" w14:anchorId="50900E79">
          <v:shape id="_x0000_i1084" type="#_x0000_t75" style="width:12pt;height:12pt" o:ole="">
            <v:imagedata r:id="rId146" o:title=""/>
          </v:shape>
          <o:OLEObject Type="Embed" ProgID="Equation.DSMT4" ShapeID="_x0000_i1084" DrawAspect="Content" ObjectID="_1671421663" r:id="rId147"/>
        </w:object>
      </w:r>
      <w:r w:rsidRPr="00386B8C">
        <w:t>具有如下关系：</w:t>
      </w:r>
    </w:p>
    <w:p w14:paraId="0CB84D89" w14:textId="77777777" w:rsidR="00DF38DE" w:rsidRPr="00386B8C" w:rsidRDefault="00DF38DE" w:rsidP="00DF38DE">
      <w:pPr>
        <w:ind w:firstLine="480"/>
      </w:pPr>
    </w:p>
    <w:p w14:paraId="15832ACF" w14:textId="77777777" w:rsidR="00DF38DE" w:rsidRPr="005A3B93" w:rsidRDefault="00DF38DE" w:rsidP="00DF38DE">
      <w:pPr>
        <w:pStyle w:val="MTDisplayEquation"/>
      </w:pPr>
      <w:r>
        <w:tab/>
      </w:r>
      <w:r w:rsidRPr="005A3B93">
        <w:object w:dxaOrig="2760" w:dyaOrig="440" w14:anchorId="41881A90">
          <v:shape id="_x0000_i1085" type="#_x0000_t75" style="width:138pt;height:24pt" o:ole="">
            <v:imagedata r:id="rId148" o:title=""/>
          </v:shape>
          <o:OLEObject Type="Embed" ProgID="Equation.DSMT4" ShapeID="_x0000_i1085" DrawAspect="Content" ObjectID="_1671421664" r:id="rId149"/>
        </w:object>
      </w:r>
      <w:r w:rsidRPr="005A3B93">
        <w:tab/>
      </w:r>
      <w:r w:rsidRPr="005A3B93">
        <w:rPr>
          <w:rFonts w:hint="eastAsia"/>
        </w:rPr>
        <w:t>（</w:t>
      </w:r>
      <w:r w:rsidRPr="005A3B93">
        <w:rPr>
          <w:rFonts w:hint="eastAsia"/>
        </w:rPr>
        <w:t>2-</w:t>
      </w:r>
      <w:r w:rsidRPr="005A3B93">
        <w:t>8</w:t>
      </w:r>
      <w:r w:rsidRPr="005A3B93">
        <w:rPr>
          <w:rFonts w:hint="eastAsia"/>
        </w:rPr>
        <w:t>）</w:t>
      </w:r>
    </w:p>
    <w:p w14:paraId="640DF6DA" w14:textId="77777777" w:rsidR="00DF38DE" w:rsidRPr="003E15A8" w:rsidRDefault="00DF38DE" w:rsidP="00DF38DE">
      <w:pPr>
        <w:ind w:firstLine="480"/>
      </w:pPr>
    </w:p>
    <w:p w14:paraId="06C3F71E" w14:textId="77777777" w:rsidR="00DF38DE" w:rsidRDefault="00DF38DE" w:rsidP="00DF38DE">
      <w:pPr>
        <w:pStyle w:val="24"/>
        <w:ind w:firstLine="480"/>
      </w:pPr>
      <w:r w:rsidRPr="00F34983">
        <w:object w:dxaOrig="5564" w:dyaOrig="3263" w14:anchorId="1D6FE1A7">
          <v:shape id="_x0000_i1086" type="#_x0000_t75" style="width:225pt;height:132pt" o:ole="">
            <v:imagedata r:id="rId150" o:title=""/>
          </v:shape>
          <o:OLEObject Type="Embed" ProgID="Visio.Drawing.11" ShapeID="_x0000_i1086" DrawAspect="Content" ObjectID="_1671421665" r:id="rId151"/>
        </w:object>
      </w:r>
    </w:p>
    <w:p w14:paraId="26EBFF49" w14:textId="77777777" w:rsidR="00DF38DE" w:rsidRPr="005F05DA" w:rsidRDefault="00DF38DE" w:rsidP="005F05DA">
      <w:pPr>
        <w:pStyle w:val="-0"/>
        <w:spacing w:after="240"/>
      </w:pPr>
      <w:bookmarkStart w:id="185" w:name="_Toc35877410"/>
      <w:r w:rsidRPr="005F05DA">
        <w:rPr>
          <w:noProof/>
        </w:rPr>
        <w:drawing>
          <wp:inline distT="0" distB="0" distL="0" distR="0" wp14:anchorId="67CD30CC" wp14:editId="45D5F0C7">
            <wp:extent cx="228600" cy="22860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F05DA">
        <w:t>信道模型</w:t>
      </w:r>
      <w:bookmarkEnd w:id="185"/>
    </w:p>
    <w:p w14:paraId="46AD4EA3" w14:textId="77777777" w:rsidR="00DF38DE" w:rsidRDefault="00DF38DE" w:rsidP="00DF38DE">
      <w:pPr>
        <w:ind w:firstLine="420"/>
      </w:pPr>
      <w:r w:rsidRPr="00386B8C">
        <w:rPr>
          <w:sz w:val="21"/>
        </w:rPr>
        <w:t>当</w:t>
      </w:r>
      <w:r w:rsidRPr="00386B8C">
        <w:object w:dxaOrig="639" w:dyaOrig="279" w14:anchorId="68308740">
          <v:shape id="_x0000_i1087" type="#_x0000_t75" style="width:30pt;height:12pt" o:ole="">
            <v:imagedata r:id="rId152" o:title=""/>
          </v:shape>
          <o:OLEObject Type="Embed" ProgID="Equation.DSMT4" ShapeID="_x0000_i1087" DrawAspect="Content" ObjectID="_1671421666" r:id="rId153"/>
        </w:object>
      </w:r>
      <w:r w:rsidRPr="00386B8C">
        <w:t>时，</w:t>
      </w:r>
      <w:r w:rsidRPr="00386B8C">
        <w:object w:dxaOrig="1359" w:dyaOrig="380" w14:anchorId="28C19C4F">
          <v:shape id="_x0000_i1088" type="#_x0000_t75" style="width:66pt;height:18pt" o:ole="">
            <v:imagedata r:id="rId154" o:title=""/>
          </v:shape>
          <o:OLEObject Type="Embed" ProgID="Equation.DSMT4" ShapeID="_x0000_i1088" DrawAspect="Content" ObjectID="_1671421667" r:id="rId155"/>
        </w:object>
      </w:r>
      <w:r w:rsidRPr="00386B8C">
        <w:t>信道可由两个独立的组合信道</w:t>
      </w:r>
      <w:r w:rsidRPr="00386B8C">
        <w:object w:dxaOrig="320" w:dyaOrig="360" w14:anchorId="2696586B">
          <v:shape id="_x0000_i1089" type="#_x0000_t75" style="width:18pt;height:18pt" o:ole="">
            <v:imagedata r:id="rId156" o:title=""/>
          </v:shape>
          <o:OLEObject Type="Embed" ProgID="Equation.DSMT4" ShapeID="_x0000_i1089" DrawAspect="Content" ObjectID="_1671421668" r:id="rId157"/>
        </w:object>
      </w:r>
      <w:r w:rsidRPr="00386B8C">
        <w:t>组合而成，</w:t>
      </w:r>
      <w:r w:rsidRPr="00386B8C">
        <w:object w:dxaOrig="320" w:dyaOrig="360" w14:anchorId="70CAD2EA">
          <v:shape id="_x0000_i1090" type="#_x0000_t75" style="width:18pt;height:18pt" o:ole="">
            <v:imagedata r:id="rId158" o:title=""/>
          </v:shape>
          <o:OLEObject Type="Embed" ProgID="Equation.DSMT4" ShapeID="_x0000_i1090" DrawAspect="Content" ObjectID="_1671421669" r:id="rId159"/>
        </w:object>
      </w:r>
      <w:r w:rsidRPr="00386B8C">
        <w:t>信道模型如图</w:t>
      </w:r>
      <w:r>
        <w:t>2</w:t>
      </w:r>
      <w:r>
        <w:rPr>
          <w:rFonts w:hint="eastAsia"/>
        </w:rPr>
        <w:t>.</w:t>
      </w:r>
      <w:r w:rsidRPr="00386B8C">
        <w:t>2</w:t>
      </w:r>
      <w:r w:rsidRPr="00386B8C">
        <w:t>所示。其中</w:t>
      </w:r>
      <w:r w:rsidRPr="00386B8C">
        <w:object w:dxaOrig="300" w:dyaOrig="360" w14:anchorId="300A573D">
          <v:shape id="_x0000_i1091" type="#_x0000_t75" style="width:18pt;height:18pt" o:ole="">
            <v:imagedata r:id="rId160" o:title=""/>
          </v:shape>
          <o:OLEObject Type="Embed" ProgID="Equation.DSMT4" ShapeID="_x0000_i1091" DrawAspect="Content" ObjectID="_1671421670" r:id="rId161"/>
        </w:object>
      </w:r>
      <w:r w:rsidRPr="00386B8C">
        <w:t>表示一种位置交换操作，具体操作映射关系表示为</w:t>
      </w:r>
      <w:r w:rsidRPr="00386B8C">
        <w:object w:dxaOrig="2659" w:dyaOrig="520" w14:anchorId="17C19F4C">
          <v:shape id="_x0000_i1092" type="#_x0000_t75" style="width:132pt;height:24pt" o:ole="">
            <v:imagedata r:id="rId162" o:title=""/>
          </v:shape>
          <o:OLEObject Type="Embed" ProgID="Equation.DSMT4" ShapeID="_x0000_i1092" DrawAspect="Content" ObjectID="_1671421671" r:id="rId163"/>
        </w:object>
      </w:r>
      <w:r w:rsidRPr="00386B8C">
        <w:t>。向量</w:t>
      </w:r>
      <w:r w:rsidRPr="00386B8C">
        <w:object w:dxaOrig="200" w:dyaOrig="220" w14:anchorId="7A08DBCE">
          <v:shape id="_x0000_i1093" type="#_x0000_t75" style="width:12pt;height:12pt" o:ole="">
            <v:imagedata r:id="rId164" o:title=""/>
          </v:shape>
          <o:OLEObject Type="Embed" ProgID="Equation.DSMT4" ShapeID="_x0000_i1093" DrawAspect="Content" ObjectID="_1671421672" r:id="rId165"/>
        </w:object>
      </w:r>
      <w:r w:rsidRPr="00386B8C">
        <w:t>到向量</w:t>
      </w:r>
      <w:r w:rsidRPr="00386B8C">
        <w:object w:dxaOrig="200" w:dyaOrig="220" w14:anchorId="40E56CB1">
          <v:shape id="_x0000_i1094" type="#_x0000_t75" style="width:12pt;height:12pt" o:ole="">
            <v:imagedata r:id="rId166" o:title=""/>
          </v:shape>
          <o:OLEObject Type="Embed" ProgID="Equation.DSMT4" ShapeID="_x0000_i1094" DrawAspect="Content" ObjectID="_1671421673" r:id="rId167"/>
        </w:object>
      </w:r>
      <w:r w:rsidRPr="00386B8C">
        <w:t>的映射关系可以表示为</w:t>
      </w:r>
      <w:r w:rsidRPr="00386B8C">
        <w:object w:dxaOrig="1120" w:dyaOrig="380" w14:anchorId="3C8789B5">
          <v:shape id="_x0000_i1095" type="#_x0000_t75" style="width:54pt;height:18pt" o:ole="">
            <v:imagedata r:id="rId168" o:title=""/>
          </v:shape>
          <o:OLEObject Type="Embed" ProgID="Equation.DSMT4" ShapeID="_x0000_i1095" DrawAspect="Content" ObjectID="_1671421674" r:id="rId169"/>
        </w:object>
      </w:r>
      <w:r w:rsidRPr="00386B8C">
        <w:t>，其中</w:t>
      </w:r>
    </w:p>
    <w:p w14:paraId="01AEA91F" w14:textId="77777777" w:rsidR="00DF38DE" w:rsidRPr="00386B8C" w:rsidRDefault="00DF38DE" w:rsidP="00DF38DE">
      <w:pPr>
        <w:ind w:firstLine="480"/>
      </w:pPr>
    </w:p>
    <w:p w14:paraId="249ABEF0" w14:textId="77777777" w:rsidR="00DF38DE" w:rsidRPr="005A3B93" w:rsidRDefault="00DF38DE" w:rsidP="00DF38DE">
      <w:pPr>
        <w:pStyle w:val="MTDisplayEquation"/>
        <w:spacing w:line="240" w:lineRule="auto"/>
      </w:pPr>
      <w:r>
        <w:tab/>
      </w:r>
      <w:r w:rsidRPr="005A3B93">
        <w:object w:dxaOrig="1880" w:dyaOrig="1440" w14:anchorId="36BAC291">
          <v:shape id="_x0000_i1096" type="#_x0000_t75" style="width:96pt;height:1in" o:ole="">
            <v:imagedata r:id="rId170" o:title=""/>
          </v:shape>
          <o:OLEObject Type="Embed" ProgID="Equation.DSMT4" ShapeID="_x0000_i1096" DrawAspect="Content" ObjectID="_1671421675" r:id="rId171"/>
        </w:object>
      </w:r>
      <w:r w:rsidRPr="005A3B93">
        <w:tab/>
      </w:r>
      <w:r w:rsidRPr="005A3B93">
        <w:rPr>
          <w:rFonts w:hint="eastAsia"/>
        </w:rPr>
        <w:t>（</w:t>
      </w:r>
      <w:r w:rsidRPr="005A3B93">
        <w:rPr>
          <w:rFonts w:hint="eastAsia"/>
        </w:rPr>
        <w:t>2-</w:t>
      </w:r>
      <w:r w:rsidRPr="005A3B93">
        <w:t>9</w:t>
      </w:r>
      <w:r w:rsidRPr="005A3B93">
        <w:rPr>
          <w:rFonts w:hint="eastAsia"/>
        </w:rPr>
        <w:t>）</w:t>
      </w:r>
    </w:p>
    <w:p w14:paraId="5F9BCB43" w14:textId="77777777" w:rsidR="00DF38DE" w:rsidRPr="004D0500" w:rsidRDefault="00DF38DE" w:rsidP="00DF38DE">
      <w:pPr>
        <w:ind w:firstLine="480"/>
      </w:pPr>
    </w:p>
    <w:p w14:paraId="76D1C485" w14:textId="77777777" w:rsidR="00DF38DE" w:rsidRDefault="00DF38DE" w:rsidP="00DF38DE">
      <w:pPr>
        <w:ind w:firstLine="480"/>
      </w:pPr>
      <w:r w:rsidRPr="00386B8C">
        <w:t>于是有</w:t>
      </w:r>
      <w:r w:rsidRPr="00386B8C">
        <w:object w:dxaOrig="320" w:dyaOrig="360" w14:anchorId="35C6F80A">
          <v:shape id="_x0000_i1097" type="#_x0000_t75" style="width:18pt;height:18pt" o:ole="">
            <v:imagedata r:id="rId172" o:title=""/>
          </v:shape>
          <o:OLEObject Type="Embed" ProgID="Equation.DSMT4" ShapeID="_x0000_i1097" DrawAspect="Content" ObjectID="_1671421676" r:id="rId173"/>
        </w:object>
      </w:r>
      <w:r w:rsidRPr="00386B8C">
        <w:t>转移概率为：</w:t>
      </w:r>
    </w:p>
    <w:p w14:paraId="686D13D5" w14:textId="77777777" w:rsidR="00DF38DE" w:rsidRPr="00386B8C" w:rsidRDefault="00DF38DE" w:rsidP="00DF38DE">
      <w:pPr>
        <w:ind w:firstLine="480"/>
      </w:pPr>
    </w:p>
    <w:p w14:paraId="3B9EB369" w14:textId="77777777" w:rsidR="00DF38DE" w:rsidRDefault="00DF38DE" w:rsidP="00DF38DE">
      <w:pPr>
        <w:pStyle w:val="MTDisplayEquation"/>
      </w:pPr>
      <w:r>
        <w:tab/>
      </w:r>
      <w:r w:rsidRPr="00386B8C">
        <w:object w:dxaOrig="5040" w:dyaOrig="440" w14:anchorId="2D26566D">
          <v:shape id="_x0000_i1098" type="#_x0000_t75" style="width:252pt;height:24pt" o:ole="">
            <v:imagedata r:id="rId174" o:title=""/>
          </v:shape>
          <o:OLEObject Type="Embed" ProgID="Equation.DSMT4" ShapeID="_x0000_i1098" DrawAspect="Content" ObjectID="_1671421677" r:id="rId175"/>
        </w:object>
      </w:r>
      <w:r>
        <w:tab/>
      </w:r>
      <w:r>
        <w:rPr>
          <w:rFonts w:hint="eastAsia"/>
        </w:rPr>
        <w:t>（</w:t>
      </w:r>
      <w:r>
        <w:rPr>
          <w:rFonts w:hint="eastAsia"/>
        </w:rPr>
        <w:t>2-</w:t>
      </w:r>
      <w:r>
        <w:t>10</w:t>
      </w:r>
      <w:r>
        <w:rPr>
          <w:rFonts w:hint="eastAsia"/>
        </w:rPr>
        <w:t>）</w:t>
      </w:r>
    </w:p>
    <w:p w14:paraId="5255A599" w14:textId="77777777" w:rsidR="00DF38DE" w:rsidRPr="00386B8C" w:rsidRDefault="00DF38DE" w:rsidP="00DF38DE">
      <w:pPr>
        <w:spacing w:before="120" w:after="120"/>
        <w:ind w:firstLine="480"/>
      </w:pPr>
    </w:p>
    <w:p w14:paraId="3ABED259" w14:textId="77777777" w:rsidR="00DF38DE" w:rsidRDefault="00DF38DE" w:rsidP="00DF38DE">
      <w:pPr>
        <w:ind w:firstLine="480"/>
      </w:pPr>
      <w:r w:rsidRPr="00386B8C">
        <w:t>因此组合信道</w:t>
      </w:r>
      <w:r w:rsidRPr="00386B8C">
        <w:object w:dxaOrig="320" w:dyaOrig="360" w14:anchorId="32CE4F51">
          <v:shape id="_x0000_i1099" type="#_x0000_t75" style="width:18pt;height:18pt" o:ole="">
            <v:imagedata r:id="rId176" o:title=""/>
          </v:shape>
          <o:OLEObject Type="Embed" ProgID="Equation.DSMT4" ShapeID="_x0000_i1099" DrawAspect="Content" ObjectID="_1671421678" r:id="rId177"/>
        </w:object>
      </w:r>
      <w:r w:rsidRPr="00386B8C">
        <w:t>与原始信道</w:t>
      </w:r>
      <w:r w:rsidRPr="00386B8C">
        <w:object w:dxaOrig="279" w:dyaOrig="279" w14:anchorId="2FC5A75A">
          <v:shape id="_x0000_i1100" type="#_x0000_t75" style="width:12pt;height:12pt" o:ole="">
            <v:imagedata r:id="rId178" o:title=""/>
          </v:shape>
          <o:OLEObject Type="Embed" ProgID="Equation.DSMT4" ShapeID="_x0000_i1100" DrawAspect="Content" ObjectID="_1671421679" r:id="rId179"/>
        </w:object>
      </w:r>
      <w:r w:rsidRPr="00386B8C">
        <w:t>具有如下关系：</w:t>
      </w:r>
    </w:p>
    <w:p w14:paraId="45986C29" w14:textId="77777777" w:rsidR="00DF38DE" w:rsidRPr="00386B8C" w:rsidRDefault="00DF38DE" w:rsidP="00DF38DE">
      <w:pPr>
        <w:pStyle w:val="MTDisplayEquation"/>
      </w:pPr>
    </w:p>
    <w:p w14:paraId="037A33D8" w14:textId="77777777" w:rsidR="00DF38DE" w:rsidRPr="005A3B93" w:rsidRDefault="00DF38DE" w:rsidP="00DF38DE">
      <w:pPr>
        <w:pStyle w:val="MTDisplayEquation"/>
      </w:pPr>
      <w:r>
        <w:tab/>
      </w:r>
      <w:r w:rsidRPr="005A3B93">
        <w:object w:dxaOrig="2760" w:dyaOrig="440" w14:anchorId="4CB1E1C4">
          <v:shape id="_x0000_i1101" type="#_x0000_t75" style="width:138pt;height:24pt" o:ole="">
            <v:imagedata r:id="rId180" o:title=""/>
          </v:shape>
          <o:OLEObject Type="Embed" ProgID="Equation.DSMT4" ShapeID="_x0000_i1101" DrawAspect="Content" ObjectID="_1671421680" r:id="rId181"/>
        </w:object>
      </w:r>
      <w:r w:rsidRPr="005A3B93">
        <w:tab/>
      </w:r>
      <w:r w:rsidRPr="005A3B93">
        <w:rPr>
          <w:rFonts w:hint="eastAsia"/>
        </w:rPr>
        <w:t>（</w:t>
      </w:r>
      <w:r w:rsidRPr="005A3B93">
        <w:rPr>
          <w:rFonts w:hint="eastAsia"/>
        </w:rPr>
        <w:t>2-</w:t>
      </w:r>
      <w:r w:rsidRPr="005A3B93">
        <w:t>11</w:t>
      </w:r>
      <w:r w:rsidRPr="005A3B93">
        <w:rPr>
          <w:rFonts w:hint="eastAsia"/>
        </w:rPr>
        <w:t>）</w:t>
      </w:r>
    </w:p>
    <w:p w14:paraId="02239BDF" w14:textId="77777777" w:rsidR="00DF38DE" w:rsidRPr="004D0500" w:rsidRDefault="00DF38DE" w:rsidP="00DF38DE">
      <w:pPr>
        <w:pStyle w:val="MTDisplayEquation"/>
      </w:pPr>
    </w:p>
    <w:p w14:paraId="2B1F688B" w14:textId="77777777" w:rsidR="00DF38DE" w:rsidRPr="005650A4" w:rsidRDefault="00DF38DE" w:rsidP="00DF38DE">
      <w:pPr>
        <w:pStyle w:val="24"/>
        <w:ind w:firstLine="480"/>
      </w:pPr>
      <w:r w:rsidRPr="00F34983">
        <w:object w:dxaOrig="10289" w:dyaOrig="8268" w14:anchorId="5F2EED46">
          <v:shape id="_x0000_i1102" type="#_x0000_t75" style="width:317.25pt;height:253.5pt" o:ole="">
            <v:imagedata r:id="rId182" o:title=""/>
          </v:shape>
          <o:OLEObject Type="Embed" ProgID="Visio.Drawing.11" ShapeID="_x0000_i1102" DrawAspect="Content" ObjectID="_1671421681" r:id="rId183"/>
        </w:object>
      </w:r>
    </w:p>
    <w:bookmarkStart w:id="186" w:name="_Toc35877411"/>
    <w:p w14:paraId="6EFA6E9E" w14:textId="77777777" w:rsidR="00DF38DE" w:rsidRPr="00F34983" w:rsidRDefault="00DF38DE" w:rsidP="00DF38DE">
      <w:pPr>
        <w:pStyle w:val="-0"/>
        <w:numPr>
          <w:ilvl w:val="8"/>
          <w:numId w:val="7"/>
        </w:numPr>
        <w:spacing w:after="240"/>
      </w:pPr>
      <w:r w:rsidRPr="00F34983">
        <w:object w:dxaOrig="320" w:dyaOrig="360" w14:anchorId="265184CD">
          <v:shape id="_x0000_i1103" type="#_x0000_t75" style="width:18pt;height:18pt" o:ole="">
            <v:imagedata r:id="rId21" o:title=""/>
          </v:shape>
          <o:OLEObject Type="Embed" ProgID="Equation.DSMT4" ShapeID="_x0000_i1103" DrawAspect="Content" ObjectID="_1671421682" r:id="rId184"/>
        </w:object>
      </w:r>
      <w:r w:rsidRPr="00F34983">
        <w:t>信道模型</w:t>
      </w:r>
      <w:bookmarkEnd w:id="186"/>
    </w:p>
    <w:p w14:paraId="1872973E" w14:textId="77777777" w:rsidR="00DF38DE" w:rsidRDefault="00DF38DE" w:rsidP="00DF38DE">
      <w:pPr>
        <w:ind w:firstLine="420"/>
      </w:pPr>
      <w:r w:rsidRPr="00386B8C">
        <w:rPr>
          <w:sz w:val="21"/>
        </w:rPr>
        <w:tab/>
      </w:r>
      <w:r w:rsidRPr="00AD0A13">
        <w:t>现在扩展到一般情况下，当</w:t>
      </w:r>
      <w:r w:rsidRPr="00AD0A13">
        <w:object w:dxaOrig="1380" w:dyaOrig="360" w14:anchorId="2060754E">
          <v:shape id="_x0000_i1104" type="#_x0000_t75" style="width:1in;height:18pt" o:ole="">
            <v:imagedata r:id="rId185" o:title=""/>
          </v:shape>
          <o:OLEObject Type="Embed" ProgID="Equation.DSMT4" ShapeID="_x0000_i1104" DrawAspect="Content" ObjectID="_1671421683" r:id="rId186"/>
        </w:object>
      </w:r>
      <w:r w:rsidRPr="00AD0A13">
        <w:t>时，信道</w:t>
      </w:r>
      <w:r w:rsidRPr="00AD0A13">
        <w:object w:dxaOrig="1540" w:dyaOrig="320" w14:anchorId="2F80FA18">
          <v:shape id="_x0000_i1105" type="#_x0000_t75" style="width:78pt;height:18pt" o:ole="">
            <v:imagedata r:id="rId187" o:title=""/>
          </v:shape>
          <o:OLEObject Type="Embed" ProgID="Equation.DSMT4" ShapeID="_x0000_i1105" DrawAspect="Content" ObjectID="_1671421684" r:id="rId188"/>
        </w:object>
      </w:r>
      <w:r w:rsidRPr="00AD0A13">
        <w:t>可以由两个独立的信道</w:t>
      </w:r>
      <w:r w:rsidRPr="00AD0A13">
        <w:object w:dxaOrig="540" w:dyaOrig="320" w14:anchorId="02072C83">
          <v:shape id="_x0000_i1106" type="#_x0000_t75" style="width:30pt;height:18pt" o:ole="">
            <v:imagedata r:id="rId189" o:title=""/>
          </v:shape>
          <o:OLEObject Type="Embed" ProgID="Equation.DSMT4" ShapeID="_x0000_i1106" DrawAspect="Content" ObjectID="_1671421685" r:id="rId190"/>
        </w:object>
      </w:r>
      <w:r w:rsidRPr="00AD0A13">
        <w:t>组合而成，</w:t>
      </w:r>
      <w:r w:rsidRPr="000A1C63">
        <w:object w:dxaOrig="360" w:dyaOrig="360" w14:anchorId="68433D22">
          <v:shape id="_x0000_i1107" type="#_x0000_t75" style="width:20.25pt;height:20.25pt" o:ole="">
            <v:imagedata r:id="rId23" o:title=""/>
          </v:shape>
          <o:OLEObject Type="Embed" ProgID="Equation.DSMT4" ShapeID="_x0000_i1107" DrawAspect="Content" ObjectID="_1671421686" r:id="rId191"/>
        </w:object>
      </w:r>
      <w:r w:rsidRPr="00AD0A13">
        <w:t>信道模型如图</w:t>
      </w:r>
      <w:r>
        <w:t>2.</w:t>
      </w:r>
      <w:r w:rsidRPr="00AD0A13">
        <w:t>3</w:t>
      </w:r>
      <w:r w:rsidRPr="00AD0A13">
        <w:t>所示。</w:t>
      </w:r>
    </w:p>
    <w:p w14:paraId="7F20D21A" w14:textId="77777777" w:rsidR="00DF38DE" w:rsidRDefault="00DF38DE" w:rsidP="00DF38DE">
      <w:pPr>
        <w:ind w:firstLine="480"/>
      </w:pPr>
    </w:p>
    <w:p w14:paraId="29293292" w14:textId="77777777" w:rsidR="00DF38DE" w:rsidRDefault="00DF38DE" w:rsidP="00DF38DE">
      <w:pPr>
        <w:pStyle w:val="24"/>
        <w:ind w:firstLine="480"/>
      </w:pPr>
      <w:r w:rsidRPr="005A3B93">
        <w:object w:dxaOrig="6234" w:dyaOrig="7242" w14:anchorId="768D2D3F">
          <v:shape id="_x0000_i1108" type="#_x0000_t75" style="width:246pt;height:285.75pt" o:ole="">
            <v:imagedata r:id="rId192" o:title=""/>
          </v:shape>
          <o:OLEObject Type="Embed" ProgID="Visio.Drawing.11" ShapeID="_x0000_i1108" DrawAspect="Content" ObjectID="_1671421687" r:id="rId193"/>
        </w:object>
      </w:r>
    </w:p>
    <w:bookmarkStart w:id="187" w:name="_Toc35877412"/>
    <w:p w14:paraId="2C85E016" w14:textId="77777777" w:rsidR="00DF38DE" w:rsidRPr="00F34983" w:rsidRDefault="00DF38DE" w:rsidP="00DF38DE">
      <w:pPr>
        <w:pStyle w:val="-0"/>
        <w:numPr>
          <w:ilvl w:val="8"/>
          <w:numId w:val="7"/>
        </w:numPr>
        <w:spacing w:after="240"/>
      </w:pPr>
      <w:r w:rsidRPr="00F34983">
        <w:object w:dxaOrig="360" w:dyaOrig="360" w14:anchorId="210DD04F">
          <v:shape id="_x0000_i1109" type="#_x0000_t75" style="width:20.25pt;height:20.25pt" o:ole="">
            <v:imagedata r:id="rId23" o:title=""/>
          </v:shape>
          <o:OLEObject Type="Embed" ProgID="Equation.DSMT4" ShapeID="_x0000_i1109" DrawAspect="Content" ObjectID="_1671421688" r:id="rId194"/>
        </w:object>
      </w:r>
      <w:r w:rsidRPr="00F34983">
        <w:t>信道模型</w:t>
      </w:r>
      <w:bookmarkEnd w:id="187"/>
    </w:p>
    <w:p w14:paraId="26F265B0" w14:textId="376671A0" w:rsidR="00DF38DE" w:rsidRDefault="00DF38DE" w:rsidP="00DF38DE">
      <w:pPr>
        <w:ind w:firstLine="480"/>
      </w:pPr>
      <w:r w:rsidRPr="00386B8C">
        <w:lastRenderedPageBreak/>
        <w:t>可以得到信道组合的一般形式：</w:t>
      </w:r>
    </w:p>
    <w:p w14:paraId="3C33E588" w14:textId="77777777" w:rsidR="00DF38DE" w:rsidRPr="00386B8C" w:rsidRDefault="00DF38DE" w:rsidP="00DF38DE">
      <w:pPr>
        <w:ind w:firstLine="480"/>
      </w:pPr>
    </w:p>
    <w:p w14:paraId="2DF96F05" w14:textId="77777777" w:rsidR="00DF38DE" w:rsidRDefault="00DF38DE" w:rsidP="00DF38DE">
      <w:pPr>
        <w:pStyle w:val="MTDisplayEquation"/>
      </w:pPr>
      <w:r>
        <w:tab/>
      </w:r>
      <w:r w:rsidRPr="00386B8C">
        <w:object w:dxaOrig="3080" w:dyaOrig="440" w14:anchorId="29FD3B72">
          <v:shape id="_x0000_i1110" type="#_x0000_t75" style="width:156pt;height:24pt" o:ole="">
            <v:imagedata r:id="rId195" o:title=""/>
          </v:shape>
          <o:OLEObject Type="Embed" ProgID="Equation.DSMT4" ShapeID="_x0000_i1110" DrawAspect="Content" ObjectID="_1671421689" r:id="rId196"/>
        </w:object>
      </w:r>
      <w:r>
        <w:tab/>
      </w:r>
      <w:r>
        <w:rPr>
          <w:rFonts w:hint="eastAsia"/>
        </w:rPr>
        <w:t>（</w:t>
      </w:r>
      <w:r>
        <w:rPr>
          <w:rFonts w:hint="eastAsia"/>
        </w:rPr>
        <w:t>2-</w:t>
      </w:r>
      <w:r>
        <w:t>12</w:t>
      </w:r>
      <w:r>
        <w:rPr>
          <w:rFonts w:hint="eastAsia"/>
        </w:rPr>
        <w:t>）</w:t>
      </w:r>
    </w:p>
    <w:p w14:paraId="5524D9C6" w14:textId="77777777" w:rsidR="00DF38DE" w:rsidRPr="00F34983" w:rsidRDefault="00DF38DE" w:rsidP="00DF38DE">
      <w:pPr>
        <w:ind w:firstLine="480"/>
      </w:pPr>
    </w:p>
    <w:p w14:paraId="01C35B4C" w14:textId="77777777" w:rsidR="00DF38DE" w:rsidRDefault="00DF38DE" w:rsidP="00DF38DE">
      <w:pPr>
        <w:pStyle w:val="3"/>
        <w:widowControl/>
        <w:tabs>
          <w:tab w:val="clear" w:pos="1304"/>
        </w:tabs>
        <w:ind w:left="425" w:firstLine="0"/>
      </w:pPr>
      <w:bookmarkStart w:id="188" w:name="_Toc35086227"/>
      <w:bookmarkStart w:id="189" w:name="_Toc35722009"/>
      <w:bookmarkStart w:id="190" w:name="_Toc35722129"/>
      <w:bookmarkStart w:id="191" w:name="_Toc35725795"/>
      <w:bookmarkStart w:id="192" w:name="_Toc35725999"/>
      <w:bookmarkStart w:id="193" w:name="_Toc35766624"/>
      <w:bookmarkStart w:id="194" w:name="_Toc35875593"/>
      <w:r w:rsidRPr="00386B8C">
        <w:t>信道分裂</w:t>
      </w:r>
      <w:bookmarkEnd w:id="188"/>
      <w:bookmarkEnd w:id="189"/>
      <w:bookmarkEnd w:id="190"/>
      <w:bookmarkEnd w:id="191"/>
      <w:bookmarkEnd w:id="192"/>
      <w:bookmarkEnd w:id="193"/>
      <w:bookmarkEnd w:id="194"/>
    </w:p>
    <w:p w14:paraId="3E922855" w14:textId="77777777" w:rsidR="00DF38DE" w:rsidRPr="005A3B93" w:rsidRDefault="00DF38DE" w:rsidP="00DF38DE">
      <w:pPr>
        <w:ind w:firstLine="480"/>
      </w:pPr>
      <w:r w:rsidRPr="005A3B93">
        <w:t>信道分裂过程是指将组合信道</w:t>
      </w:r>
      <w:r w:rsidRPr="005A3B93">
        <w:object w:dxaOrig="360" w:dyaOrig="360" w14:anchorId="72DE4899">
          <v:shape id="_x0000_i1111" type="#_x0000_t75" style="width:18pt;height:18pt" o:ole="">
            <v:imagedata r:id="rId197" o:title=""/>
          </v:shape>
          <o:OLEObject Type="Embed" ProgID="Equation.DSMT4" ShapeID="_x0000_i1111" DrawAspect="Content" ObjectID="_1671421690" r:id="rId198"/>
        </w:object>
      </w:r>
      <w:r w:rsidRPr="005A3B93">
        <w:t>分裂成</w:t>
      </w:r>
      <w:r w:rsidRPr="005A3B93">
        <w:t>N</w:t>
      </w:r>
      <w:r w:rsidRPr="005A3B93">
        <w:t>个相互关联的二进制输入比特信道</w:t>
      </w:r>
      <w:r w:rsidRPr="005A3B93">
        <w:object w:dxaOrig="1960" w:dyaOrig="380" w14:anchorId="5493FAA9">
          <v:shape id="_x0000_i1112" type="#_x0000_t75" style="width:101.25pt;height:18pt" o:ole="">
            <v:imagedata r:id="rId199" o:title=""/>
          </v:shape>
          <o:OLEObject Type="Embed" ProgID="Equation.DSMT4" ShapeID="_x0000_i1112" DrawAspect="Content" ObjectID="_1671421691" r:id="rId200"/>
        </w:object>
      </w:r>
      <w:r w:rsidRPr="005A3B93">
        <w:t>。当</w:t>
      </w:r>
      <w:r w:rsidRPr="005A3B93">
        <w:t>N=2</w:t>
      </w:r>
      <w:r w:rsidRPr="005A3B93">
        <w:t>时，组合信道</w:t>
      </w:r>
      <w:r w:rsidRPr="005A3B93">
        <w:object w:dxaOrig="320" w:dyaOrig="360" w14:anchorId="4C040095">
          <v:shape id="_x0000_i1113" type="#_x0000_t75" style="width:18pt;height:18pt" o:ole="">
            <v:imagedata r:id="rId201" o:title=""/>
          </v:shape>
          <o:OLEObject Type="Embed" ProgID="Equation.DSMT4" ShapeID="_x0000_i1113" DrawAspect="Content" ObjectID="_1671421692" r:id="rId202"/>
        </w:object>
      </w:r>
      <w:r w:rsidRPr="005A3B93">
        <w:t>分裂成相互关联的</w:t>
      </w:r>
      <w:r w:rsidRPr="005A3B93">
        <w:object w:dxaOrig="460" w:dyaOrig="380" w14:anchorId="50973024">
          <v:shape id="_x0000_i1114" type="#_x0000_t75" style="width:24pt;height:18pt" o:ole="">
            <v:imagedata r:id="rId203" o:title=""/>
          </v:shape>
          <o:OLEObject Type="Embed" ProgID="Equation.DSMT4" ShapeID="_x0000_i1114" DrawAspect="Content" ObjectID="_1671421693" r:id="rId204"/>
        </w:object>
      </w:r>
      <w:r w:rsidRPr="005A3B93">
        <w:t>和</w:t>
      </w:r>
      <w:r w:rsidRPr="005A3B93">
        <w:object w:dxaOrig="480" w:dyaOrig="380" w14:anchorId="531EB104">
          <v:shape id="_x0000_i1115" type="#_x0000_t75" style="width:24pt;height:18pt" o:ole="">
            <v:imagedata r:id="rId205" o:title=""/>
          </v:shape>
          <o:OLEObject Type="Embed" ProgID="Equation.DSMT4" ShapeID="_x0000_i1115" DrawAspect="Content" ObjectID="_1671421694" r:id="rId206"/>
        </w:object>
      </w:r>
      <w:r w:rsidRPr="005A3B93">
        <w:t>两个信道。极化信道</w:t>
      </w:r>
      <w:r w:rsidRPr="005A3B93">
        <w:object w:dxaOrig="1520" w:dyaOrig="400" w14:anchorId="5B79BB6C">
          <v:shape id="_x0000_i1116" type="#_x0000_t75" style="width:78pt;height:18pt" o:ole="">
            <v:imagedata r:id="rId207" o:title=""/>
          </v:shape>
          <o:OLEObject Type="Embed" ProgID="Equation.DSMT4" ShapeID="_x0000_i1116" DrawAspect="Content" ObjectID="_1671421695" r:id="rId208"/>
        </w:object>
      </w:r>
      <w:r w:rsidRPr="005A3B93">
        <w:t>的转移概率为：</w:t>
      </w:r>
    </w:p>
    <w:p w14:paraId="082227CA" w14:textId="77777777" w:rsidR="00DF38DE" w:rsidRPr="00386B8C" w:rsidRDefault="00DF38DE" w:rsidP="00DF38DE">
      <w:pPr>
        <w:ind w:firstLine="480"/>
      </w:pPr>
    </w:p>
    <w:p w14:paraId="215D31DF" w14:textId="77777777" w:rsidR="00DF38DE" w:rsidRDefault="00DF38DE" w:rsidP="00DF38DE">
      <w:pPr>
        <w:pStyle w:val="MTDisplayEquation"/>
        <w:spacing w:line="240" w:lineRule="auto"/>
      </w:pPr>
      <w:r>
        <w:tab/>
      </w:r>
      <w:r w:rsidRPr="00386B8C">
        <w:object w:dxaOrig="5880" w:dyaOrig="2020" w14:anchorId="6817F752">
          <v:shape id="_x0000_i1117" type="#_x0000_t75" style="width:276pt;height:96pt" o:ole="">
            <v:imagedata r:id="rId209" o:title=""/>
          </v:shape>
          <o:OLEObject Type="Embed" ProgID="Equation.DSMT4" ShapeID="_x0000_i1117" DrawAspect="Content" ObjectID="_1671421696" r:id="rId210"/>
        </w:object>
      </w:r>
      <w:r>
        <w:tab/>
      </w:r>
      <w:r>
        <w:rPr>
          <w:rFonts w:hint="eastAsia"/>
        </w:rPr>
        <w:t>（</w:t>
      </w:r>
      <w:r>
        <w:rPr>
          <w:rFonts w:hint="eastAsia"/>
        </w:rPr>
        <w:t>2-</w:t>
      </w:r>
      <w:r>
        <w:t>13</w:t>
      </w:r>
      <w:r>
        <w:rPr>
          <w:rFonts w:hint="eastAsia"/>
        </w:rPr>
        <w:t>）</w:t>
      </w:r>
    </w:p>
    <w:p w14:paraId="0F4F086A" w14:textId="77777777" w:rsidR="00DF38DE" w:rsidRPr="00951033" w:rsidRDefault="00DF38DE" w:rsidP="00DF38DE">
      <w:pPr>
        <w:ind w:firstLine="480"/>
      </w:pPr>
    </w:p>
    <w:p w14:paraId="66027A29" w14:textId="77777777" w:rsidR="00DF38DE" w:rsidRDefault="00DF38DE" w:rsidP="00DF38DE">
      <w:pPr>
        <w:ind w:firstLine="480"/>
      </w:pPr>
      <w:r w:rsidRPr="00386B8C">
        <w:t>极化信道</w:t>
      </w:r>
      <w:r w:rsidRPr="00386B8C">
        <w:object w:dxaOrig="1840" w:dyaOrig="400" w14:anchorId="7A7803DD">
          <v:shape id="_x0000_i1118" type="#_x0000_t75" style="width:90pt;height:18pt" o:ole="">
            <v:imagedata r:id="rId211" o:title=""/>
          </v:shape>
          <o:OLEObject Type="Embed" ProgID="Equation.DSMT4" ShapeID="_x0000_i1118" DrawAspect="Content" ObjectID="_1671421697" r:id="rId212"/>
        </w:object>
      </w:r>
      <w:r w:rsidRPr="00386B8C">
        <w:t>的转移概率为：</w:t>
      </w:r>
    </w:p>
    <w:p w14:paraId="081564D1" w14:textId="77777777" w:rsidR="00DF38DE" w:rsidRPr="00386B8C" w:rsidRDefault="00DF38DE" w:rsidP="00DF38DE">
      <w:pPr>
        <w:ind w:firstLine="480"/>
      </w:pPr>
    </w:p>
    <w:p w14:paraId="37C96B4F" w14:textId="77777777" w:rsidR="00DF38DE" w:rsidRDefault="00DF38DE" w:rsidP="00DF38DE">
      <w:pPr>
        <w:pStyle w:val="MTDisplayEquation"/>
        <w:spacing w:line="240" w:lineRule="auto"/>
      </w:pPr>
      <w:r>
        <w:tab/>
      </w:r>
      <w:r w:rsidRPr="008F7E64">
        <w:object w:dxaOrig="6240" w:dyaOrig="1680" w14:anchorId="693937E2">
          <v:shape id="_x0000_i1119" type="#_x0000_t75" style="width:312pt;height:84pt" o:ole="">
            <v:imagedata r:id="rId213" o:title=""/>
          </v:shape>
          <o:OLEObject Type="Embed" ProgID="Equation.DSMT4" ShapeID="_x0000_i1119" DrawAspect="Content" ObjectID="_1671421698" r:id="rId214"/>
        </w:object>
      </w:r>
      <w:r w:rsidRPr="008F7E64">
        <w:tab/>
      </w:r>
      <w:r>
        <w:rPr>
          <w:rFonts w:hint="eastAsia"/>
        </w:rPr>
        <w:t>（</w:t>
      </w:r>
      <w:r>
        <w:rPr>
          <w:rFonts w:hint="eastAsia"/>
        </w:rPr>
        <w:t>2-</w:t>
      </w:r>
      <w:r>
        <w:t>14</w:t>
      </w:r>
      <w:r>
        <w:rPr>
          <w:rFonts w:hint="eastAsia"/>
        </w:rPr>
        <w:t>）</w:t>
      </w:r>
    </w:p>
    <w:p w14:paraId="4526972E" w14:textId="77777777" w:rsidR="00DF38DE" w:rsidRPr="00951033" w:rsidRDefault="00DF38DE" w:rsidP="00DF38DE">
      <w:pPr>
        <w:ind w:firstLine="480"/>
      </w:pPr>
    </w:p>
    <w:p w14:paraId="7482A59C" w14:textId="77777777" w:rsidR="00DF38DE" w:rsidRDefault="00DF38DE" w:rsidP="00DF38DE">
      <w:pPr>
        <w:ind w:firstLine="480"/>
      </w:pPr>
      <w:r w:rsidRPr="00386B8C">
        <w:t>下面分析两个分裂信道</w:t>
      </w:r>
      <w:r w:rsidRPr="00386B8C">
        <w:object w:dxaOrig="460" w:dyaOrig="380" w14:anchorId="5321CA05">
          <v:shape id="_x0000_i1120" type="#_x0000_t75" style="width:24pt;height:18pt" o:ole="">
            <v:imagedata r:id="rId215" o:title=""/>
          </v:shape>
          <o:OLEObject Type="Embed" ProgID="Equation.DSMT4" ShapeID="_x0000_i1120" DrawAspect="Content" ObjectID="_1671421699" r:id="rId216"/>
        </w:object>
      </w:r>
      <w:r w:rsidRPr="00386B8C">
        <w:t>和</w:t>
      </w:r>
      <w:r w:rsidRPr="00386B8C">
        <w:object w:dxaOrig="480" w:dyaOrig="380" w14:anchorId="524FF164">
          <v:shape id="_x0000_i1121" type="#_x0000_t75" style="width:24pt;height:18pt" o:ole="">
            <v:imagedata r:id="rId217" o:title=""/>
          </v:shape>
          <o:OLEObject Type="Embed" ProgID="Equation.DSMT4" ShapeID="_x0000_i1121" DrawAspect="Content" ObjectID="_1671421700" r:id="rId218"/>
        </w:object>
      </w:r>
      <w:r>
        <w:t>的互信息关系</w:t>
      </w:r>
      <w:r>
        <w:rPr>
          <w:rFonts w:hint="eastAsia"/>
        </w:rPr>
        <w:t>：</w:t>
      </w:r>
    </w:p>
    <w:p w14:paraId="53185312" w14:textId="77777777" w:rsidR="00DF38DE" w:rsidRPr="00386B8C" w:rsidRDefault="00DF38DE" w:rsidP="00DF38DE">
      <w:pPr>
        <w:ind w:firstLine="480"/>
      </w:pPr>
    </w:p>
    <w:p w14:paraId="6737CE0D" w14:textId="77777777" w:rsidR="00DF38DE" w:rsidRDefault="00DF38DE" w:rsidP="00DF38DE">
      <w:pPr>
        <w:pStyle w:val="MTDisplayEquation"/>
        <w:spacing w:line="240" w:lineRule="auto"/>
      </w:pPr>
      <w:r>
        <w:tab/>
      </w:r>
      <w:r w:rsidRPr="008F7E64">
        <w:object w:dxaOrig="4520" w:dyaOrig="1200" w14:anchorId="5FEC5F6B">
          <v:shape id="_x0000_i1122" type="#_x0000_t75" style="width:270pt;height:1in" o:ole="">
            <v:imagedata r:id="rId219" o:title=""/>
          </v:shape>
          <o:OLEObject Type="Embed" ProgID="Equation.DSMT4" ShapeID="_x0000_i1122" DrawAspect="Content" ObjectID="_1671421701" r:id="rId220"/>
        </w:object>
      </w:r>
      <w:r>
        <w:tab/>
      </w:r>
      <w:r>
        <w:rPr>
          <w:rFonts w:hint="eastAsia"/>
        </w:rPr>
        <w:t>（</w:t>
      </w:r>
      <w:r>
        <w:rPr>
          <w:rFonts w:hint="eastAsia"/>
        </w:rPr>
        <w:t>2-</w:t>
      </w:r>
      <w:r>
        <w:t>15</w:t>
      </w:r>
      <w:r>
        <w:rPr>
          <w:rFonts w:hint="eastAsia"/>
        </w:rPr>
        <w:t>）</w:t>
      </w:r>
    </w:p>
    <w:p w14:paraId="62E8B3DE" w14:textId="77777777" w:rsidR="00DF38DE" w:rsidRPr="00951033" w:rsidRDefault="00DF38DE" w:rsidP="00DF38DE">
      <w:pPr>
        <w:ind w:firstLine="480"/>
      </w:pPr>
    </w:p>
    <w:p w14:paraId="1449421D" w14:textId="77777777" w:rsidR="00DF38DE" w:rsidRPr="00386B8C" w:rsidRDefault="00DF38DE" w:rsidP="00DF38DE">
      <w:pPr>
        <w:ind w:firstLine="480"/>
      </w:pPr>
      <w:r w:rsidRPr="00386B8C">
        <w:t>其中</w:t>
      </w:r>
      <w:r w:rsidRPr="00386B8C">
        <w:object w:dxaOrig="2720" w:dyaOrig="360" w14:anchorId="0A1580C3">
          <v:shape id="_x0000_i1123" type="#_x0000_t75" style="width:138pt;height:18pt" o:ole="">
            <v:imagedata r:id="rId221" o:title=""/>
          </v:shape>
          <o:OLEObject Type="Embed" ProgID="Equation.DSMT4" ShapeID="_x0000_i1123" DrawAspect="Content" ObjectID="_1671421702" r:id="rId222"/>
        </w:object>
      </w:r>
      <w:r w:rsidRPr="00386B8C">
        <w:t>表示信道</w:t>
      </w:r>
      <w:r w:rsidRPr="00386B8C">
        <w:t>W</w:t>
      </w:r>
      <w:r>
        <w:t>的互信息。</w:t>
      </w:r>
      <w:r w:rsidRPr="00386B8C">
        <w:t>式</w:t>
      </w:r>
      <w:r>
        <w:t>2-15</w:t>
      </w:r>
      <w:r w:rsidRPr="00386B8C">
        <w:t>说明信道</w:t>
      </w:r>
      <w:r w:rsidRPr="00386B8C">
        <w:t>W</w:t>
      </w:r>
      <w:r w:rsidRPr="00386B8C">
        <w:t>两次复用所能传递的信息等于信道</w:t>
      </w:r>
      <w:r w:rsidRPr="00386B8C">
        <w:t>W</w:t>
      </w:r>
      <w:r w:rsidRPr="00386B8C">
        <w:t>分裂成</w:t>
      </w:r>
      <w:r w:rsidRPr="00386B8C">
        <w:t>2</w:t>
      </w:r>
      <w:r w:rsidRPr="00386B8C">
        <w:t>个子信道所能传递的信息之和，即信道分裂不会丢失信道传输信息的能力。</w:t>
      </w:r>
      <w:r w:rsidRPr="00386B8C">
        <w:t xml:space="preserve"> </w:t>
      </w:r>
    </w:p>
    <w:p w14:paraId="597A0CAE" w14:textId="77777777" w:rsidR="00DF38DE" w:rsidRDefault="00DF38DE" w:rsidP="00DF38DE">
      <w:pPr>
        <w:pStyle w:val="MTDisplayEquation"/>
        <w:spacing w:line="240" w:lineRule="auto"/>
      </w:pPr>
      <w:r>
        <w:lastRenderedPageBreak/>
        <w:tab/>
      </w:r>
      <w:r w:rsidRPr="00386B8C">
        <w:object w:dxaOrig="4099" w:dyaOrig="800" w14:anchorId="75F97A19">
          <v:shape id="_x0000_i1124" type="#_x0000_t75" style="width:204pt;height:42pt" o:ole="">
            <v:imagedata r:id="rId223" o:title=""/>
          </v:shape>
          <o:OLEObject Type="Embed" ProgID="Equation.DSMT4" ShapeID="_x0000_i1124" DrawAspect="Content" ObjectID="_1671421703" r:id="rId224"/>
        </w:object>
      </w:r>
      <w:r>
        <w:tab/>
      </w:r>
      <w:r>
        <w:rPr>
          <w:rFonts w:hint="eastAsia"/>
        </w:rPr>
        <w:t>（</w:t>
      </w:r>
      <w:r>
        <w:rPr>
          <w:rFonts w:hint="eastAsia"/>
        </w:rPr>
        <w:t>2-</w:t>
      </w:r>
      <w:r>
        <w:t>16</w:t>
      </w:r>
      <w:r>
        <w:rPr>
          <w:rFonts w:hint="eastAsia"/>
        </w:rPr>
        <w:t>）</w:t>
      </w:r>
    </w:p>
    <w:p w14:paraId="3A454741" w14:textId="77777777" w:rsidR="00DF38DE" w:rsidRPr="00951033" w:rsidRDefault="00DF38DE" w:rsidP="00DF38DE">
      <w:pPr>
        <w:ind w:firstLine="480"/>
      </w:pPr>
    </w:p>
    <w:p w14:paraId="0ECB4C80" w14:textId="7021E455" w:rsidR="00DF38DE" w:rsidRPr="00386B8C" w:rsidRDefault="00DF38DE" w:rsidP="005F05DA">
      <w:pPr>
        <w:ind w:firstLine="480"/>
      </w:pPr>
      <w:r w:rsidRPr="00386B8C">
        <w:t>根据式</w:t>
      </w:r>
      <w:r>
        <w:t>2-16</w:t>
      </w:r>
      <w:r w:rsidRPr="00386B8C">
        <w:t>所示，由于</w:t>
      </w:r>
      <w:r w:rsidRPr="00386B8C">
        <w:object w:dxaOrig="1719" w:dyaOrig="400" w14:anchorId="7ECE194C">
          <v:shape id="_x0000_i1125" type="#_x0000_t75" style="width:84pt;height:18pt" o:ole="">
            <v:imagedata r:id="rId225" o:title=""/>
          </v:shape>
          <o:OLEObject Type="Embed" ProgID="Equation.DSMT4" ShapeID="_x0000_i1125" DrawAspect="Content" ObjectID="_1671421704" r:id="rId226"/>
        </w:object>
      </w:r>
      <w:r w:rsidRPr="00386B8C">
        <w:t>且</w:t>
      </w:r>
      <w:r w:rsidRPr="00386B8C">
        <w:object w:dxaOrig="1840" w:dyaOrig="400" w14:anchorId="43AD8181">
          <v:shape id="_x0000_i1126" type="#_x0000_t75" style="width:90pt;height:18pt" o:ole="">
            <v:imagedata r:id="rId227" o:title=""/>
          </v:shape>
          <o:OLEObject Type="Embed" ProgID="Equation.DSMT4" ShapeID="_x0000_i1126" DrawAspect="Content" ObjectID="_1671421705" r:id="rId228"/>
        </w:object>
      </w:r>
      <w:r w:rsidRPr="00386B8C">
        <w:t>，所以</w:t>
      </w:r>
      <w:r w:rsidRPr="00386B8C">
        <w:object w:dxaOrig="2079" w:dyaOrig="400" w14:anchorId="724E064E">
          <v:shape id="_x0000_i1127" type="#_x0000_t75" style="width:102pt;height:18pt" o:ole="">
            <v:imagedata r:id="rId229" o:title=""/>
          </v:shape>
          <o:OLEObject Type="Embed" ProgID="Equation.DSMT4" ShapeID="_x0000_i1127" DrawAspect="Content" ObjectID="_1671421706" r:id="rId230"/>
        </w:object>
      </w:r>
      <w:r w:rsidRPr="00386B8C">
        <w:t>。又由于</w:t>
      </w:r>
      <w:r w:rsidRPr="00386B8C">
        <w:object w:dxaOrig="3739" w:dyaOrig="400" w14:anchorId="3654D360">
          <v:shape id="_x0000_i1128" type="#_x0000_t75" style="width:186pt;height:18pt" o:ole="">
            <v:imagedata r:id="rId231" o:title=""/>
          </v:shape>
          <o:OLEObject Type="Embed" ProgID="Equation.DSMT4" ShapeID="_x0000_i1128" DrawAspect="Content" ObjectID="_1671421707" r:id="rId232"/>
        </w:object>
      </w:r>
      <w:r>
        <w:rPr>
          <w:rFonts w:hint="eastAsia"/>
        </w:rPr>
        <w:t>，</w:t>
      </w:r>
      <w:r w:rsidRPr="00386B8C">
        <w:t>所以</w:t>
      </w:r>
      <w:r w:rsidRPr="00386B8C">
        <w:object w:dxaOrig="3640" w:dyaOrig="400" w14:anchorId="6F3DD939">
          <v:shape id="_x0000_i1129" type="#_x0000_t75" style="width:180pt;height:18pt" o:ole="">
            <v:imagedata r:id="rId233" o:title=""/>
          </v:shape>
          <o:OLEObject Type="Embed" ProgID="Equation.DSMT4" ShapeID="_x0000_i1129" DrawAspect="Content" ObjectID="_1671421708" r:id="rId234"/>
        </w:object>
      </w:r>
      <w:r w:rsidRPr="00386B8C">
        <w:t>。由此说明信道</w:t>
      </w:r>
      <w:r w:rsidRPr="00386B8C">
        <w:object w:dxaOrig="480" w:dyaOrig="380" w14:anchorId="32C34742">
          <v:shape id="_x0000_i1130" type="#_x0000_t75" style="width:24pt;height:18pt" o:ole="">
            <v:imagedata r:id="rId235" o:title=""/>
          </v:shape>
          <o:OLEObject Type="Embed" ProgID="Equation.DSMT4" ShapeID="_x0000_i1130" DrawAspect="Content" ObjectID="_1671421709" r:id="rId236"/>
        </w:object>
      </w:r>
      <w:r w:rsidRPr="00386B8C">
        <w:t>所能传递信息的能力比信道</w:t>
      </w:r>
      <w:r w:rsidRPr="00386B8C">
        <w:object w:dxaOrig="460" w:dyaOrig="380" w14:anchorId="08918A05">
          <v:shape id="_x0000_i1131" type="#_x0000_t75" style="width:24pt;height:18pt" o:ole="">
            <v:imagedata r:id="rId237" o:title=""/>
          </v:shape>
          <o:OLEObject Type="Embed" ProgID="Equation.DSMT4" ShapeID="_x0000_i1131" DrawAspect="Content" ObjectID="_1671421710" r:id="rId238"/>
        </w:object>
      </w:r>
      <w:r w:rsidRPr="00386B8C">
        <w:t>强，</w:t>
      </w:r>
      <w:r w:rsidRPr="00386B8C">
        <w:object w:dxaOrig="480" w:dyaOrig="380" w14:anchorId="52688987">
          <v:shape id="_x0000_i1132" type="#_x0000_t75" style="width:24pt;height:18pt" o:ole="">
            <v:imagedata r:id="rId235" o:title=""/>
          </v:shape>
          <o:OLEObject Type="Embed" ProgID="Equation.DSMT4" ShapeID="_x0000_i1132" DrawAspect="Content" ObjectID="_1671421711" r:id="rId239"/>
        </w:object>
      </w:r>
      <w:r w:rsidRPr="00386B8C">
        <w:t>相比</w:t>
      </w:r>
      <w:r w:rsidRPr="00386B8C">
        <w:object w:dxaOrig="460" w:dyaOrig="380" w14:anchorId="0F70E43A">
          <v:shape id="_x0000_i1133" type="#_x0000_t75" style="width:24pt;height:18pt" o:ole="">
            <v:imagedata r:id="rId237" o:title=""/>
          </v:shape>
          <o:OLEObject Type="Embed" ProgID="Equation.DSMT4" ShapeID="_x0000_i1133" DrawAspect="Content" ObjectID="_1671421712" r:id="rId240"/>
        </w:object>
      </w:r>
      <w:r w:rsidRPr="00386B8C">
        <w:t>具有更大的信道容量，这也是极化码极化现象的基础。</w:t>
      </w:r>
    </w:p>
    <w:p w14:paraId="284293B5" w14:textId="301DA2F1" w:rsidR="00DF38DE" w:rsidRDefault="00DF38DE" w:rsidP="00DF38DE">
      <w:pPr>
        <w:ind w:firstLine="480"/>
      </w:pPr>
      <w:r w:rsidRPr="00386B8C">
        <w:t>将信道分裂推广到一般性结论，当</w:t>
      </w:r>
      <w:r w:rsidR="005F05DA" w:rsidRPr="00386B8C">
        <w:object w:dxaOrig="1380" w:dyaOrig="360" w14:anchorId="6A1C7068">
          <v:shape id="_x0000_i1134" type="#_x0000_t75" style="width:1in;height:18pt" o:ole="">
            <v:imagedata r:id="rId241" o:title=""/>
          </v:shape>
          <o:OLEObject Type="Embed" ProgID="Equation.DSMT4" ShapeID="_x0000_i1134" DrawAspect="Content" ObjectID="_1671421713" r:id="rId242"/>
        </w:object>
      </w:r>
      <w:r w:rsidRPr="00386B8C">
        <w:t>时，对信道</w:t>
      </w:r>
      <w:r w:rsidRPr="00386B8C">
        <w:object w:dxaOrig="360" w:dyaOrig="360" w14:anchorId="31DE8E3B">
          <v:shape id="_x0000_i1135" type="#_x0000_t75" style="width:18pt;height:18pt" o:ole="">
            <v:imagedata r:id="rId243" o:title=""/>
          </v:shape>
          <o:OLEObject Type="Embed" ProgID="Equation.DSMT4" ShapeID="_x0000_i1135" DrawAspect="Content" ObjectID="_1671421714" r:id="rId244"/>
        </w:object>
      </w:r>
      <w:r w:rsidRPr="00386B8C">
        <w:t>进行分裂操作，得到相互关联的</w:t>
      </w:r>
      <w:r>
        <w:rPr>
          <w:rFonts w:hint="eastAsia"/>
        </w:rPr>
        <w:t>N</w:t>
      </w:r>
      <w:r>
        <w:rPr>
          <w:rFonts w:hint="eastAsia"/>
        </w:rPr>
        <w:t>条</w:t>
      </w:r>
      <w:r w:rsidRPr="00386B8C">
        <w:t>分裂信道，其转移概率公式</w:t>
      </w:r>
      <w:r w:rsidR="00E20921" w:rsidRPr="00E20921">
        <w:rPr>
          <w:vertAlign w:val="superscript"/>
        </w:rPr>
        <w:fldChar w:fldCharType="begin"/>
      </w:r>
      <w:r w:rsidR="00E20921" w:rsidRPr="00E20921">
        <w:rPr>
          <w:vertAlign w:val="superscript"/>
        </w:rPr>
        <w:instrText xml:space="preserve"> REF _Ref35853130 \n \h </w:instrText>
      </w:r>
      <w:r w:rsidR="00E20921">
        <w:rPr>
          <w:vertAlign w:val="superscript"/>
        </w:rPr>
        <w:instrText xml:space="preserve"> \* MERGEFORMAT </w:instrText>
      </w:r>
      <w:r w:rsidR="00E20921" w:rsidRPr="00E20921">
        <w:rPr>
          <w:vertAlign w:val="superscript"/>
        </w:rPr>
      </w:r>
      <w:r w:rsidR="00E20921" w:rsidRPr="00E20921">
        <w:rPr>
          <w:vertAlign w:val="superscript"/>
        </w:rPr>
        <w:fldChar w:fldCharType="separate"/>
      </w:r>
      <w:r w:rsidR="00E20921" w:rsidRPr="00E20921">
        <w:rPr>
          <w:vertAlign w:val="superscript"/>
        </w:rPr>
        <w:t>[8]</w:t>
      </w:r>
      <w:r w:rsidR="00E20921" w:rsidRPr="00E20921">
        <w:rPr>
          <w:vertAlign w:val="superscript"/>
        </w:rPr>
        <w:fldChar w:fldCharType="end"/>
      </w:r>
      <w:r w:rsidRPr="00386B8C">
        <w:t>如下所示：</w:t>
      </w:r>
    </w:p>
    <w:p w14:paraId="1D294BFD" w14:textId="77777777" w:rsidR="00DF38DE" w:rsidRPr="00386B8C" w:rsidRDefault="00DF38DE" w:rsidP="00DF38DE">
      <w:pPr>
        <w:ind w:firstLine="480"/>
      </w:pPr>
    </w:p>
    <w:p w14:paraId="5454FC74" w14:textId="77777777" w:rsidR="00DF38DE" w:rsidRDefault="00DF38DE" w:rsidP="00DF38DE">
      <w:pPr>
        <w:pStyle w:val="MTDisplayEquation"/>
        <w:spacing w:line="240" w:lineRule="auto"/>
      </w:pPr>
      <w:r w:rsidRPr="00386B8C">
        <w:object w:dxaOrig="8440" w:dyaOrig="700" w14:anchorId="42034912">
          <v:shape id="_x0000_i1136" type="#_x0000_t75" style="width:414pt;height:36pt" o:ole="">
            <v:imagedata r:id="rId245" o:title=""/>
          </v:shape>
          <o:OLEObject Type="Embed" ProgID="Equation.DSMT4" ShapeID="_x0000_i1136" DrawAspect="Content" ObjectID="_1671421715" r:id="rId246"/>
        </w:object>
      </w:r>
      <w:r>
        <w:t>(2-17</w:t>
      </w:r>
      <w:r w:rsidRPr="00386B8C">
        <w:t>)</w:t>
      </w:r>
    </w:p>
    <w:p w14:paraId="5B65DC49" w14:textId="77777777" w:rsidR="00DF38DE" w:rsidRPr="00951033" w:rsidRDefault="00DF38DE" w:rsidP="00DF38DE">
      <w:pPr>
        <w:ind w:firstLine="480"/>
      </w:pPr>
    </w:p>
    <w:p w14:paraId="6DC0B6CE" w14:textId="77777777" w:rsidR="00DF38DE" w:rsidRDefault="00DF38DE" w:rsidP="00DF38DE">
      <w:pPr>
        <w:pStyle w:val="MTDisplayEquation"/>
        <w:spacing w:line="240" w:lineRule="auto"/>
      </w:pPr>
      <w:r w:rsidRPr="00386B8C">
        <w:object w:dxaOrig="8059" w:dyaOrig="620" w14:anchorId="13171700">
          <v:shape id="_x0000_i1137" type="#_x0000_t75" style="width:402pt;height:30pt" o:ole="">
            <v:imagedata r:id="rId247" o:title=""/>
          </v:shape>
          <o:OLEObject Type="Embed" ProgID="Equation.DSMT4" ShapeID="_x0000_i1137" DrawAspect="Content" ObjectID="_1671421716" r:id="rId248"/>
        </w:object>
      </w:r>
      <w:r w:rsidRPr="00386B8C">
        <w:t xml:space="preserve"> (</w:t>
      </w:r>
      <w:r>
        <w:t>2-18</w:t>
      </w:r>
      <w:r w:rsidRPr="00386B8C">
        <w:t>)</w:t>
      </w:r>
    </w:p>
    <w:p w14:paraId="1531F852" w14:textId="77777777" w:rsidR="00DF38DE" w:rsidRPr="00951033" w:rsidRDefault="00DF38DE" w:rsidP="00DF38DE">
      <w:pPr>
        <w:ind w:firstLine="480"/>
      </w:pPr>
    </w:p>
    <w:p w14:paraId="39102274" w14:textId="77777777" w:rsidR="00DF38DE" w:rsidRDefault="00DF38DE" w:rsidP="00DF38DE">
      <w:pPr>
        <w:ind w:firstLine="480"/>
      </w:pPr>
      <w:r w:rsidRPr="00386B8C">
        <w:t>其中，</w:t>
      </w:r>
      <w:r w:rsidRPr="00386B8C">
        <w:object w:dxaOrig="480" w:dyaOrig="400" w14:anchorId="77DA1E35">
          <v:shape id="_x0000_i1138" type="#_x0000_t75" style="width:24pt;height:18pt" o:ole="">
            <v:imagedata r:id="rId249" o:title=""/>
          </v:shape>
          <o:OLEObject Type="Embed" ProgID="Equation.DSMT4" ShapeID="_x0000_i1138" DrawAspect="Content" ObjectID="_1671421717" r:id="rId250"/>
        </w:object>
      </w:r>
      <w:r w:rsidRPr="00386B8C">
        <w:t>表示</w:t>
      </w:r>
      <w:r w:rsidRPr="00386B8C">
        <w:object w:dxaOrig="480" w:dyaOrig="380" w14:anchorId="05C5D4D6">
          <v:shape id="_x0000_i1139" type="#_x0000_t75" style="width:24pt;height:18pt" o:ole="">
            <v:imagedata r:id="rId251" o:title=""/>
          </v:shape>
          <o:OLEObject Type="Embed" ProgID="Equation.DSMT4" ShapeID="_x0000_i1139" DrawAspect="Content" ObjectID="_1671421718" r:id="rId252"/>
        </w:object>
      </w:r>
      <w:r w:rsidRPr="00386B8C">
        <w:t>中索引为奇数的元素，</w:t>
      </w:r>
      <w:r w:rsidRPr="00386B8C">
        <w:object w:dxaOrig="480" w:dyaOrig="400" w14:anchorId="1182D9B5">
          <v:shape id="_x0000_i1140" type="#_x0000_t75" style="width:24pt;height:18pt" o:ole="">
            <v:imagedata r:id="rId253" o:title=""/>
          </v:shape>
          <o:OLEObject Type="Embed" ProgID="Equation.DSMT4" ShapeID="_x0000_i1140" DrawAspect="Content" ObjectID="_1671421719" r:id="rId254"/>
        </w:object>
      </w:r>
      <w:r w:rsidRPr="00386B8C">
        <w:t>表示</w:t>
      </w:r>
      <w:r w:rsidRPr="00386B8C">
        <w:object w:dxaOrig="480" w:dyaOrig="380" w14:anchorId="63E69E90">
          <v:shape id="_x0000_i1141" type="#_x0000_t75" style="width:24pt;height:18pt" o:ole="">
            <v:imagedata r:id="rId255" o:title=""/>
          </v:shape>
          <o:OLEObject Type="Embed" ProgID="Equation.DSMT4" ShapeID="_x0000_i1141" DrawAspect="Content" ObjectID="_1671421720" r:id="rId256"/>
        </w:object>
      </w:r>
      <w:r w:rsidRPr="00386B8C">
        <w:t>中索引为偶数的元素。</w:t>
      </w:r>
    </w:p>
    <w:p w14:paraId="3B068C9D" w14:textId="77777777" w:rsidR="00DF38DE" w:rsidRDefault="00DF38DE" w:rsidP="00DF38DE">
      <w:pPr>
        <w:pStyle w:val="3"/>
        <w:widowControl/>
        <w:tabs>
          <w:tab w:val="clear" w:pos="1304"/>
        </w:tabs>
        <w:ind w:left="425" w:firstLine="0"/>
      </w:pPr>
      <w:bookmarkStart w:id="195" w:name="_Toc35086228"/>
      <w:bookmarkStart w:id="196" w:name="_Toc35722010"/>
      <w:bookmarkStart w:id="197" w:name="_Toc35722130"/>
      <w:bookmarkStart w:id="198" w:name="_Toc35725796"/>
      <w:bookmarkStart w:id="199" w:name="_Toc35726000"/>
      <w:bookmarkStart w:id="200" w:name="_Toc35766625"/>
      <w:bookmarkStart w:id="201" w:name="_Toc35875594"/>
      <w:r w:rsidRPr="00386B8C">
        <w:t>信道极化现象</w:t>
      </w:r>
      <w:bookmarkEnd w:id="195"/>
      <w:bookmarkEnd w:id="196"/>
      <w:bookmarkEnd w:id="197"/>
      <w:bookmarkEnd w:id="198"/>
      <w:bookmarkEnd w:id="199"/>
      <w:bookmarkEnd w:id="200"/>
      <w:bookmarkEnd w:id="201"/>
    </w:p>
    <w:p w14:paraId="7F9DE99D" w14:textId="78B37B8E" w:rsidR="00DF38DE" w:rsidRDefault="00DF38DE" w:rsidP="00DF38DE">
      <w:pPr>
        <w:ind w:firstLine="480"/>
      </w:pPr>
      <w:r w:rsidRPr="00386B8C">
        <w:t>通过信道组合和信道分裂两个过程，原始的</w:t>
      </w:r>
      <w:r w:rsidRPr="00386B8C">
        <w:t>N</w:t>
      </w:r>
      <w:r w:rsidRPr="00386B8C">
        <w:t>个独立的信道</w:t>
      </w:r>
      <w:r w:rsidRPr="00386B8C">
        <w:t>W</w:t>
      </w:r>
      <w:r w:rsidRPr="00386B8C">
        <w:t>被极化成了</w:t>
      </w:r>
      <w:r w:rsidRPr="00386B8C">
        <w:t>N</w:t>
      </w:r>
      <w:r w:rsidRPr="00386B8C">
        <w:t>个相互关联的极化信道。对于给定的</w:t>
      </w:r>
      <w:r w:rsidRPr="00386B8C">
        <w:t>B-DMC</w:t>
      </w:r>
      <w:r w:rsidRPr="00386B8C">
        <w:t>信道，对于任意给定值</w:t>
      </w:r>
      <w:r w:rsidRPr="00386B8C">
        <w:object w:dxaOrig="880" w:dyaOrig="320" w14:anchorId="215DE1CA">
          <v:shape id="_x0000_i1142" type="#_x0000_t75" style="width:42pt;height:18pt" o:ole="">
            <v:imagedata r:id="rId257" o:title=""/>
          </v:shape>
          <o:OLEObject Type="Embed" ProgID="Equation.DSMT4" ShapeID="_x0000_i1142" DrawAspect="Content" ObjectID="_1671421721" r:id="rId258"/>
        </w:object>
      </w:r>
      <w:r w:rsidRPr="00386B8C">
        <w:t>，当</w:t>
      </w:r>
      <w:r>
        <w:t>N</w:t>
      </w:r>
      <w:r>
        <w:rPr>
          <w:rFonts w:hint="eastAsia"/>
        </w:rPr>
        <w:t>（</w:t>
      </w:r>
      <w:r w:rsidRPr="00386B8C">
        <w:t>N</w:t>
      </w:r>
      <w:r w:rsidRPr="00386B8C">
        <w:t>为</w:t>
      </w:r>
      <w:r w:rsidRPr="00386B8C">
        <w:t>2</w:t>
      </w:r>
      <w:r w:rsidRPr="00386B8C">
        <w:t>的幂次方</w:t>
      </w:r>
      <w:r>
        <w:rPr>
          <w:rFonts w:hint="eastAsia"/>
        </w:rPr>
        <w:t>）</w:t>
      </w:r>
      <w:r w:rsidRPr="00386B8C">
        <w:t>趋近于无穷大时，信道对称容量</w:t>
      </w:r>
      <w:r w:rsidRPr="00386B8C">
        <w:object w:dxaOrig="1719" w:dyaOrig="380" w14:anchorId="29ABD64E">
          <v:shape id="_x0000_i1143" type="#_x0000_t75" style="width:84pt;height:18pt" o:ole="">
            <v:imagedata r:id="rId259" o:title=""/>
          </v:shape>
          <o:OLEObject Type="Embed" ProgID="Equation.DSMT4" ShapeID="_x0000_i1143" DrawAspect="Content" ObjectID="_1671421722" r:id="rId260"/>
        </w:object>
      </w:r>
      <w:r w:rsidRPr="00386B8C">
        <w:t>的极化子信道的个数占所有极化信道总数的比值趋近于</w:t>
      </w:r>
      <w:r w:rsidRPr="00386B8C">
        <w:object w:dxaOrig="580" w:dyaOrig="320" w14:anchorId="40493299">
          <v:shape id="_x0000_i1144" type="#_x0000_t75" style="width:30pt;height:18pt" o:ole="">
            <v:imagedata r:id="rId37" o:title=""/>
          </v:shape>
          <o:OLEObject Type="Embed" ProgID="Equation.DSMT4" ShapeID="_x0000_i1144" DrawAspect="Content" ObjectID="_1671421723" r:id="rId261"/>
        </w:object>
      </w:r>
      <w:r w:rsidRPr="00386B8C">
        <w:t>，信道对称容量</w:t>
      </w:r>
      <w:r w:rsidRPr="00386B8C">
        <w:object w:dxaOrig="1480" w:dyaOrig="380" w14:anchorId="5326DD44">
          <v:shape id="_x0000_i1145" type="#_x0000_t75" style="width:1in;height:18pt" o:ole="">
            <v:imagedata r:id="rId262" o:title=""/>
          </v:shape>
          <o:OLEObject Type="Embed" ProgID="Equation.DSMT4" ShapeID="_x0000_i1145" DrawAspect="Content" ObjectID="_1671421724" r:id="rId263"/>
        </w:object>
      </w:r>
      <w:r w:rsidRPr="00386B8C">
        <w:t>的极化子信道的个数占所有极化信道总数的比值趋近于</w:t>
      </w:r>
      <w:r w:rsidRPr="00386B8C">
        <w:object w:dxaOrig="859" w:dyaOrig="320" w14:anchorId="150350B3">
          <v:shape id="_x0000_i1146" type="#_x0000_t75" style="width:42pt;height:18pt" o:ole="">
            <v:imagedata r:id="rId264" o:title=""/>
          </v:shape>
          <o:OLEObject Type="Embed" ProgID="Equation.DSMT4" ShapeID="_x0000_i1146" DrawAspect="Content" ObjectID="_1671421725" r:id="rId265"/>
        </w:object>
      </w:r>
      <w:r w:rsidRPr="00386B8C">
        <w:t>。也就是说，当码长</w:t>
      </w:r>
      <w:r w:rsidRPr="00386B8C">
        <w:t>N</w:t>
      </w:r>
      <w:r w:rsidRPr="00386B8C">
        <w:t>趋近于无穷大时，一部分信道的信道容量趋近于</w:t>
      </w:r>
      <w:r w:rsidRPr="00386B8C">
        <w:t>1</w:t>
      </w:r>
      <w:r w:rsidRPr="00386B8C">
        <w:t>，另一部分信道的信道容量趋近于</w:t>
      </w:r>
      <w:r w:rsidRPr="00386B8C">
        <w:t>0</w:t>
      </w:r>
      <w:r w:rsidRPr="00386B8C">
        <w:t>。其中</w:t>
      </w:r>
      <w:r w:rsidRPr="00386B8C">
        <w:object w:dxaOrig="760" w:dyaOrig="380" w14:anchorId="3B3B9215">
          <v:shape id="_x0000_i1147" type="#_x0000_t75" style="width:36pt;height:18pt" o:ole="">
            <v:imagedata r:id="rId266" o:title=""/>
          </v:shape>
          <o:OLEObject Type="Embed" ProgID="Equation.DSMT4" ShapeID="_x0000_i1147" DrawAspect="Content" ObjectID="_1671421726" r:id="rId267"/>
        </w:object>
      </w:r>
      <w:r>
        <w:t>的值可以通过公式</w:t>
      </w:r>
      <w:r>
        <w:t>2-19</w:t>
      </w:r>
      <w:r>
        <w:t>和</w:t>
      </w:r>
      <w:r>
        <w:t>2-20</w:t>
      </w:r>
      <w:r w:rsidRPr="00386B8C">
        <w:t>递归计算而来。</w:t>
      </w:r>
    </w:p>
    <w:p w14:paraId="68181828" w14:textId="77777777" w:rsidR="00DF38DE" w:rsidRPr="00386B8C" w:rsidRDefault="00DF38DE" w:rsidP="00DF38DE">
      <w:pPr>
        <w:ind w:firstLine="480"/>
      </w:pPr>
    </w:p>
    <w:p w14:paraId="7F639490" w14:textId="77777777" w:rsidR="00DF38DE" w:rsidRDefault="00DF38DE" w:rsidP="00DF38DE">
      <w:pPr>
        <w:pStyle w:val="MTDisplayEquation"/>
      </w:pPr>
      <w:r>
        <w:tab/>
      </w:r>
      <w:r w:rsidRPr="00386B8C">
        <w:object w:dxaOrig="2100" w:dyaOrig="480" w14:anchorId="77600C2A">
          <v:shape id="_x0000_i1148" type="#_x0000_t75" style="width:108pt;height:24pt" o:ole="">
            <v:imagedata r:id="rId268" o:title=""/>
          </v:shape>
          <o:OLEObject Type="Embed" ProgID="Equation.DSMT4" ShapeID="_x0000_i1148" DrawAspect="Content" ObjectID="_1671421727" r:id="rId269"/>
        </w:object>
      </w:r>
      <w:r>
        <w:tab/>
      </w:r>
      <w:r>
        <w:rPr>
          <w:rFonts w:hint="eastAsia"/>
        </w:rPr>
        <w:t>（</w:t>
      </w:r>
      <w:r>
        <w:rPr>
          <w:rFonts w:hint="eastAsia"/>
        </w:rPr>
        <w:t>2-</w:t>
      </w:r>
      <w:r>
        <w:t>19</w:t>
      </w:r>
      <w:r>
        <w:rPr>
          <w:rFonts w:hint="eastAsia"/>
        </w:rPr>
        <w:t>）</w:t>
      </w:r>
    </w:p>
    <w:p w14:paraId="2A4756F1" w14:textId="77777777" w:rsidR="00DF38DE" w:rsidRPr="00951033" w:rsidRDefault="00DF38DE" w:rsidP="00DF38DE">
      <w:pPr>
        <w:ind w:firstLine="480"/>
      </w:pPr>
    </w:p>
    <w:p w14:paraId="0DDF347E" w14:textId="77777777" w:rsidR="00DF38DE" w:rsidRDefault="00DF38DE" w:rsidP="00DF38DE">
      <w:pPr>
        <w:pStyle w:val="MTDisplayEquation"/>
      </w:pPr>
      <w:r>
        <w:tab/>
      </w:r>
      <w:r w:rsidRPr="00386B8C">
        <w:object w:dxaOrig="3060" w:dyaOrig="480" w14:anchorId="3ABF8D9C">
          <v:shape id="_x0000_i1149" type="#_x0000_t75" style="width:156pt;height:24pt" o:ole="">
            <v:imagedata r:id="rId270" o:title=""/>
          </v:shape>
          <o:OLEObject Type="Embed" ProgID="Equation.DSMT4" ShapeID="_x0000_i1149" DrawAspect="Content" ObjectID="_1671421728" r:id="rId271"/>
        </w:object>
      </w:r>
      <w:r>
        <w:tab/>
      </w:r>
      <w:r>
        <w:rPr>
          <w:rFonts w:hint="eastAsia"/>
        </w:rPr>
        <w:t>（</w:t>
      </w:r>
      <w:r>
        <w:rPr>
          <w:rFonts w:hint="eastAsia"/>
        </w:rPr>
        <w:t>2-</w:t>
      </w:r>
      <w:r>
        <w:t>20</w:t>
      </w:r>
      <w:r>
        <w:rPr>
          <w:rFonts w:hint="eastAsia"/>
        </w:rPr>
        <w:t>）</w:t>
      </w:r>
    </w:p>
    <w:p w14:paraId="46ED908D" w14:textId="77777777" w:rsidR="00DF38DE" w:rsidRPr="00951033" w:rsidRDefault="00DF38DE" w:rsidP="00DF38DE">
      <w:pPr>
        <w:ind w:firstLine="480"/>
      </w:pPr>
    </w:p>
    <w:p w14:paraId="22CF55B4" w14:textId="77777777" w:rsidR="00DF38DE" w:rsidRPr="00386B8C" w:rsidRDefault="00DF38DE" w:rsidP="00DF38DE">
      <w:pPr>
        <w:ind w:firstLine="480"/>
      </w:pPr>
      <w:r w:rsidRPr="00386B8C">
        <w:t>如图</w:t>
      </w:r>
      <w:r>
        <w:t>2.</w:t>
      </w:r>
      <w:r w:rsidRPr="00386B8C">
        <w:t>4</w:t>
      </w:r>
      <w:r w:rsidRPr="00386B8C">
        <w:t>所示为码长</w:t>
      </w:r>
      <w:r w:rsidRPr="00386B8C">
        <w:object w:dxaOrig="760" w:dyaOrig="320" w14:anchorId="61A8784E">
          <v:shape id="_x0000_i1150" type="#_x0000_t75" style="width:36pt;height:18pt" o:ole="">
            <v:imagedata r:id="rId272" o:title=""/>
          </v:shape>
          <o:OLEObject Type="Embed" ProgID="Equation.DSMT4" ShapeID="_x0000_i1150" DrawAspect="Content" ObjectID="_1671421729" r:id="rId273"/>
        </w:object>
      </w:r>
      <w:r w:rsidRPr="00386B8C">
        <w:t>，</w:t>
      </w:r>
      <w:r w:rsidRPr="00386B8C">
        <w:t>BEC</w:t>
      </w:r>
      <w:r w:rsidRPr="00386B8C">
        <w:t>（二进制可擦除信道）下删除概率</w:t>
      </w:r>
      <w:r w:rsidRPr="00386B8C">
        <w:object w:dxaOrig="740" w:dyaOrig="279" w14:anchorId="171C31FD">
          <v:shape id="_x0000_i1151" type="#_x0000_t75" style="width:36pt;height:12pt" o:ole="">
            <v:imagedata r:id="rId274" o:title=""/>
          </v:shape>
          <o:OLEObject Type="Embed" ProgID="Equation.DSMT4" ShapeID="_x0000_i1151" DrawAspect="Content" ObjectID="_1671421730" r:id="rId275"/>
        </w:object>
      </w:r>
      <w:r w:rsidRPr="00386B8C">
        <w:t>的极化现象图。从图中可以看到，此时大部分极化信道的信道容量呈现</w:t>
      </w:r>
      <w:r w:rsidRPr="00386B8C">
        <w:t>“</w:t>
      </w:r>
      <w:r w:rsidRPr="00386B8C">
        <w:t>极化</w:t>
      </w:r>
      <w:r w:rsidRPr="00386B8C">
        <w:t>”</w:t>
      </w:r>
      <w:r w:rsidRPr="00386B8C">
        <w:t>现象。</w:t>
      </w:r>
    </w:p>
    <w:p w14:paraId="0717A420" w14:textId="77777777" w:rsidR="00DF38DE" w:rsidRDefault="00DF38DE" w:rsidP="00DF38DE">
      <w:pPr>
        <w:pStyle w:val="24"/>
        <w:ind w:firstLine="480"/>
      </w:pPr>
      <w:r w:rsidRPr="005D6C4E">
        <w:rPr>
          <w:noProof/>
        </w:rPr>
        <w:lastRenderedPageBreak/>
        <w:drawing>
          <wp:inline distT="0" distB="0" distL="0" distR="0" wp14:anchorId="3B82E6FF" wp14:editId="27E4A346">
            <wp:extent cx="4109357" cy="309286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06D08.tmp"/>
                    <pic:cNvPicPr/>
                  </pic:nvPicPr>
                  <pic:blipFill>
                    <a:blip r:embed="rId276">
                      <a:extLst>
                        <a:ext uri="{28A0092B-C50C-407E-A947-70E740481C1C}">
                          <a14:useLocalDpi xmlns:a14="http://schemas.microsoft.com/office/drawing/2010/main" val="0"/>
                        </a:ext>
                      </a:extLst>
                    </a:blip>
                    <a:stretch>
                      <a:fillRect/>
                    </a:stretch>
                  </pic:blipFill>
                  <pic:spPr>
                    <a:xfrm>
                      <a:off x="0" y="0"/>
                      <a:ext cx="4116097" cy="3097937"/>
                    </a:xfrm>
                    <a:prstGeom prst="rect">
                      <a:avLst/>
                    </a:prstGeom>
                  </pic:spPr>
                </pic:pic>
              </a:graphicData>
            </a:graphic>
          </wp:inline>
        </w:drawing>
      </w:r>
    </w:p>
    <w:p w14:paraId="310008E9" w14:textId="77777777" w:rsidR="00DF38DE" w:rsidRPr="00F34983" w:rsidRDefault="00DF38DE" w:rsidP="00DF38DE">
      <w:pPr>
        <w:pStyle w:val="-0"/>
        <w:numPr>
          <w:ilvl w:val="8"/>
          <w:numId w:val="7"/>
        </w:numPr>
        <w:spacing w:after="240"/>
      </w:pPr>
      <w:bookmarkStart w:id="202" w:name="_Toc35877413"/>
      <w:r w:rsidRPr="00F34983">
        <w:t>BEC</w:t>
      </w:r>
      <w:r w:rsidRPr="00F34983">
        <w:t>信道极化现象（</w:t>
      </w:r>
      <w:r w:rsidRPr="00F34983">
        <w:object w:dxaOrig="1540" w:dyaOrig="360" w14:anchorId="2FB66EBC">
          <v:shape id="_x0000_i1152" type="#_x0000_t75" style="width:78pt;height:18pt" o:ole="">
            <v:imagedata r:id="rId25" o:title=""/>
          </v:shape>
          <o:OLEObject Type="Embed" ProgID="Equation.DSMT4" ShapeID="_x0000_i1152" DrawAspect="Content" ObjectID="_1671421731" r:id="rId277"/>
        </w:object>
      </w:r>
      <w:r w:rsidRPr="00F34983">
        <w:t>）</w:t>
      </w:r>
      <w:bookmarkEnd w:id="202"/>
    </w:p>
    <w:p w14:paraId="6962AFB4" w14:textId="77777777" w:rsidR="00DF38DE" w:rsidRDefault="00DF38DE" w:rsidP="00DF38DE">
      <w:pPr>
        <w:ind w:firstLine="480"/>
      </w:pPr>
      <w:r w:rsidRPr="005D6C4E">
        <w:t>现在取</w:t>
      </w:r>
      <w:r w:rsidRPr="005D6C4E">
        <w:object w:dxaOrig="1440" w:dyaOrig="380" w14:anchorId="04C2E224">
          <v:shape id="_x0000_i1153" type="#_x0000_t75" style="width:1in;height:18pt" o:ole="">
            <v:imagedata r:id="rId278" o:title=""/>
          </v:shape>
          <o:OLEObject Type="Embed" ProgID="Equation.DSMT4" ShapeID="_x0000_i1153" DrawAspect="Content" ObjectID="_1671421732" r:id="rId279"/>
        </w:object>
      </w:r>
      <w:r w:rsidRPr="005D6C4E">
        <w:t>或者</w:t>
      </w:r>
      <w:r w:rsidRPr="005D6C4E">
        <w:object w:dxaOrig="1420" w:dyaOrig="380" w14:anchorId="436A2943">
          <v:shape id="_x0000_i1154" type="#_x0000_t75" style="width:1in;height:18pt" o:ole="">
            <v:imagedata r:id="rId280" o:title=""/>
          </v:shape>
          <o:OLEObject Type="Embed" ProgID="Equation.DSMT4" ShapeID="_x0000_i1154" DrawAspect="Content" ObjectID="_1671421733" r:id="rId281"/>
        </w:object>
      </w:r>
      <w:r w:rsidRPr="005D6C4E">
        <w:t>为极化信道的极化现象，在</w:t>
      </w:r>
      <w:r w:rsidRPr="005D6C4E">
        <w:t>BEC</w:t>
      </w:r>
      <w:r w:rsidRPr="005D6C4E">
        <w:t>信道删除概率</w:t>
      </w:r>
      <w:r w:rsidRPr="005D6C4E">
        <w:object w:dxaOrig="740" w:dyaOrig="279" w14:anchorId="5ABDD34B">
          <v:shape id="_x0000_i1155" type="#_x0000_t75" style="width:36pt;height:12pt" o:ole="">
            <v:imagedata r:id="rId274" o:title=""/>
          </v:shape>
          <o:OLEObject Type="Embed" ProgID="Equation.DSMT4" ShapeID="_x0000_i1155" DrawAspect="Content" ObjectID="_1671421734" r:id="rId282"/>
        </w:object>
      </w:r>
      <w:r w:rsidRPr="005D6C4E">
        <w:t>下，统计随着信道个数</w:t>
      </w:r>
      <w:r w:rsidRPr="005D6C4E">
        <w:t>N</w:t>
      </w:r>
      <w:r w:rsidRPr="005D6C4E">
        <w:t>随指数增长，极化信道中极化现象占总信道的比值情况，实</w:t>
      </w:r>
      <w:r w:rsidRPr="00386B8C">
        <w:t>验结果如图</w:t>
      </w:r>
      <w:r w:rsidRPr="00386B8C">
        <w:t>2-5</w:t>
      </w:r>
      <w:r w:rsidRPr="00386B8C">
        <w:t>所示。从该图中可以明显看出，随着信道个数</w:t>
      </w:r>
      <w:r w:rsidRPr="00386B8C">
        <w:t>N</w:t>
      </w:r>
      <w:r w:rsidRPr="00386B8C">
        <w:t>的增加，极化现象越来越明显。</w:t>
      </w:r>
    </w:p>
    <w:p w14:paraId="09FB7D29" w14:textId="77777777" w:rsidR="00DF38DE" w:rsidRPr="00386B8C" w:rsidRDefault="00DF38DE" w:rsidP="00DF38DE">
      <w:pPr>
        <w:ind w:firstLine="480"/>
      </w:pPr>
    </w:p>
    <w:p w14:paraId="0FFD4F89" w14:textId="77777777" w:rsidR="00DF38DE" w:rsidRDefault="00DF38DE" w:rsidP="00DF38DE">
      <w:pPr>
        <w:pStyle w:val="24"/>
        <w:ind w:firstLine="480"/>
      </w:pPr>
      <w:r w:rsidRPr="005D6C4E">
        <w:rPr>
          <w:noProof/>
        </w:rPr>
        <w:drawing>
          <wp:inline distT="0" distB="0" distL="0" distR="0" wp14:anchorId="095877B8" wp14:editId="21F585AB">
            <wp:extent cx="3994776" cy="2982686"/>
            <wp:effectExtent l="0" t="0" r="635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04CBF.tmp"/>
                    <pic:cNvPicPr/>
                  </pic:nvPicPr>
                  <pic:blipFill>
                    <a:blip r:embed="rId283">
                      <a:extLst>
                        <a:ext uri="{28A0092B-C50C-407E-A947-70E740481C1C}">
                          <a14:useLocalDpi xmlns:a14="http://schemas.microsoft.com/office/drawing/2010/main" val="0"/>
                        </a:ext>
                      </a:extLst>
                    </a:blip>
                    <a:stretch>
                      <a:fillRect/>
                    </a:stretch>
                  </pic:blipFill>
                  <pic:spPr>
                    <a:xfrm>
                      <a:off x="0" y="0"/>
                      <a:ext cx="4003117" cy="2988914"/>
                    </a:xfrm>
                    <a:prstGeom prst="rect">
                      <a:avLst/>
                    </a:prstGeom>
                  </pic:spPr>
                </pic:pic>
              </a:graphicData>
            </a:graphic>
          </wp:inline>
        </w:drawing>
      </w:r>
    </w:p>
    <w:p w14:paraId="03E0F2BF" w14:textId="77777777" w:rsidR="00DF38DE" w:rsidRPr="00F34983" w:rsidRDefault="00DF38DE" w:rsidP="00DF38DE">
      <w:pPr>
        <w:pStyle w:val="-0"/>
        <w:numPr>
          <w:ilvl w:val="8"/>
          <w:numId w:val="7"/>
        </w:numPr>
        <w:spacing w:after="240"/>
      </w:pPr>
      <w:bookmarkStart w:id="203" w:name="_Toc35877414"/>
      <w:r w:rsidRPr="00F34983">
        <w:t>不同极化信道个数下极化现象信道所占总信道比值</w:t>
      </w:r>
      <w:bookmarkEnd w:id="203"/>
    </w:p>
    <w:p w14:paraId="58EEEF76" w14:textId="77777777" w:rsidR="00DF38DE" w:rsidRDefault="00DF38DE" w:rsidP="00DF38DE">
      <w:pPr>
        <w:pStyle w:val="20"/>
        <w:widowControl/>
        <w:ind w:left="88"/>
      </w:pPr>
      <w:bookmarkStart w:id="204" w:name="_Toc35086229"/>
      <w:bookmarkStart w:id="205" w:name="_Toc35722011"/>
      <w:bookmarkStart w:id="206" w:name="_Toc35722131"/>
      <w:bookmarkStart w:id="207" w:name="_Toc35725797"/>
      <w:bookmarkStart w:id="208" w:name="_Toc35726001"/>
      <w:bookmarkStart w:id="209" w:name="_Toc35766626"/>
      <w:bookmarkStart w:id="210" w:name="_Toc35875595"/>
      <w:r w:rsidRPr="00386B8C">
        <w:lastRenderedPageBreak/>
        <w:t>极化码编码</w:t>
      </w:r>
      <w:bookmarkEnd w:id="204"/>
      <w:bookmarkEnd w:id="205"/>
      <w:bookmarkEnd w:id="206"/>
      <w:bookmarkEnd w:id="207"/>
      <w:bookmarkEnd w:id="208"/>
      <w:bookmarkEnd w:id="209"/>
      <w:bookmarkEnd w:id="210"/>
    </w:p>
    <w:p w14:paraId="61655C74" w14:textId="5F7AE16E" w:rsidR="00DF38DE" w:rsidRPr="00386B8C" w:rsidRDefault="00DF38DE" w:rsidP="00DF38DE">
      <w:pPr>
        <w:ind w:firstLine="480"/>
      </w:pPr>
      <w:r w:rsidRPr="00386B8C">
        <w:t>极化码作为一种结构化编码，其编码方案完全由其递归结构所决定。如图</w:t>
      </w:r>
      <w:r w:rsidRPr="00386B8C">
        <w:t>2-3</w:t>
      </w:r>
      <w:r w:rsidRPr="00386B8C">
        <w:t>所示，根据极化码的极化现象，对于码长为</w:t>
      </w:r>
      <w:r w:rsidRPr="00386B8C">
        <w:t>N</w:t>
      </w:r>
      <w:r w:rsidRPr="00386B8C">
        <w:t>的极化码，选取其中信道容量接近于</w:t>
      </w:r>
      <w:r w:rsidRPr="00386B8C">
        <w:t>1</w:t>
      </w:r>
      <w:r w:rsidRPr="00386B8C">
        <w:t>的</w:t>
      </w:r>
      <w:r w:rsidRPr="00386B8C">
        <w:t>K</w:t>
      </w:r>
      <w:r w:rsidRPr="00386B8C">
        <w:t>个极化信道用于传输信息比特，选取剩余</w:t>
      </w:r>
      <w:r w:rsidRPr="00386B8C">
        <w:t>N-K</w:t>
      </w:r>
      <w:r w:rsidR="003E0BAF">
        <w:t>个</w:t>
      </w:r>
      <w:r w:rsidRPr="00386B8C">
        <w:t>信道容量接近于</w:t>
      </w:r>
      <w:r w:rsidRPr="00386B8C">
        <w:t>0</w:t>
      </w:r>
      <w:r w:rsidRPr="00386B8C">
        <w:t>的极化先到用于传输冻结比特。冻结比特指的是全</w:t>
      </w:r>
      <w:r w:rsidRPr="00386B8C">
        <w:t>“0”</w:t>
      </w:r>
      <w:r w:rsidRPr="00386B8C">
        <w:t>比特的无用信息。通常情况下信息位的选取方法有两种：</w:t>
      </w:r>
      <w:r w:rsidRPr="00386B8C">
        <w:t>BEC</w:t>
      </w:r>
      <w:r w:rsidRPr="00386B8C">
        <w:t>近似法</w:t>
      </w:r>
      <w:r w:rsidR="00E20921" w:rsidRPr="00E20921">
        <w:rPr>
          <w:vertAlign w:val="superscript"/>
        </w:rPr>
        <w:fldChar w:fldCharType="begin"/>
      </w:r>
      <w:r w:rsidR="00E20921" w:rsidRPr="00E20921">
        <w:rPr>
          <w:vertAlign w:val="superscript"/>
        </w:rPr>
        <w:instrText xml:space="preserve"> REF _Ref35853130 \n \h </w:instrText>
      </w:r>
      <w:r w:rsidR="00E20921">
        <w:rPr>
          <w:vertAlign w:val="superscript"/>
        </w:rPr>
        <w:instrText xml:space="preserve"> \* MERGEFORMAT </w:instrText>
      </w:r>
      <w:r w:rsidR="00E20921" w:rsidRPr="00E20921">
        <w:rPr>
          <w:vertAlign w:val="superscript"/>
        </w:rPr>
      </w:r>
      <w:r w:rsidR="00E20921" w:rsidRPr="00E20921">
        <w:rPr>
          <w:vertAlign w:val="superscript"/>
        </w:rPr>
        <w:fldChar w:fldCharType="separate"/>
      </w:r>
      <w:r w:rsidR="00E20921" w:rsidRPr="00E20921">
        <w:rPr>
          <w:vertAlign w:val="superscript"/>
        </w:rPr>
        <w:t>[8]</w:t>
      </w:r>
      <w:r w:rsidR="00E20921" w:rsidRPr="00E20921">
        <w:rPr>
          <w:vertAlign w:val="superscript"/>
        </w:rPr>
        <w:fldChar w:fldCharType="end"/>
      </w:r>
      <w:r w:rsidRPr="00386B8C">
        <w:t>和高斯近似法</w:t>
      </w:r>
      <w:r w:rsidR="00174A1E" w:rsidRPr="00174A1E">
        <w:rPr>
          <w:vertAlign w:val="superscript"/>
        </w:rPr>
        <w:fldChar w:fldCharType="begin"/>
      </w:r>
      <w:r w:rsidR="00174A1E" w:rsidRPr="00174A1E">
        <w:rPr>
          <w:vertAlign w:val="superscript"/>
        </w:rPr>
        <w:instrText xml:space="preserve"> REF _Ref35853416 \n \h </w:instrText>
      </w:r>
      <w:r w:rsidR="00174A1E">
        <w:rPr>
          <w:vertAlign w:val="superscript"/>
        </w:rPr>
        <w:instrText xml:space="preserve"> \* MERGEFORMAT </w:instrText>
      </w:r>
      <w:r w:rsidR="00174A1E" w:rsidRPr="00174A1E">
        <w:rPr>
          <w:vertAlign w:val="superscript"/>
        </w:rPr>
      </w:r>
      <w:r w:rsidR="00174A1E" w:rsidRPr="00174A1E">
        <w:rPr>
          <w:vertAlign w:val="superscript"/>
        </w:rPr>
        <w:fldChar w:fldCharType="separate"/>
      </w:r>
      <w:r w:rsidR="00174A1E" w:rsidRPr="00174A1E">
        <w:rPr>
          <w:vertAlign w:val="superscript"/>
        </w:rPr>
        <w:t>[10]</w:t>
      </w:r>
      <w:r w:rsidR="00174A1E" w:rsidRPr="00174A1E">
        <w:rPr>
          <w:vertAlign w:val="superscript"/>
        </w:rPr>
        <w:fldChar w:fldCharType="end"/>
      </w:r>
      <w:r w:rsidRPr="00386B8C">
        <w:t>。前者是极化码的提出者</w:t>
      </w:r>
      <w:r w:rsidRPr="00386B8C">
        <w:t>E.Arican</w:t>
      </w:r>
      <w:r w:rsidRPr="00386B8C">
        <w:t>在文献</w:t>
      </w:r>
      <w:r w:rsidRPr="00386B8C">
        <w:t>[8]</w:t>
      </w:r>
      <w:r w:rsidRPr="00386B8C">
        <w:t>中所给出的，后者由</w:t>
      </w:r>
      <w:r w:rsidRPr="00386B8C">
        <w:t xml:space="preserve">Tal </w:t>
      </w:r>
      <w:r w:rsidRPr="00386B8C">
        <w:t>和</w:t>
      </w:r>
      <w:r w:rsidRPr="00386B8C">
        <w:t xml:space="preserve"> Vardy </w:t>
      </w:r>
      <w:r w:rsidRPr="00386B8C">
        <w:t>在文献</w:t>
      </w:r>
      <w:r w:rsidRPr="00386B8C">
        <w:t>[11]</w:t>
      </w:r>
      <w:r w:rsidRPr="00386B8C">
        <w:t>提出的，该文献中为了得到每个极化子信道可靠性的上下界，引入了进化量化和退化量化两个近似方法。</w:t>
      </w:r>
    </w:p>
    <w:p w14:paraId="0898BF23" w14:textId="77777777" w:rsidR="00DF38DE" w:rsidRDefault="00DF38DE" w:rsidP="00DF38DE">
      <w:pPr>
        <w:spacing w:line="400" w:lineRule="atLeast"/>
        <w:ind w:firstLine="480"/>
      </w:pPr>
      <w:r w:rsidRPr="00386B8C">
        <w:t>在推导极化码的编码递归表达式之前，需要介绍克罗内克（</w:t>
      </w:r>
      <w:r w:rsidRPr="00386B8C">
        <w:t>Kronecker</w:t>
      </w:r>
      <w:r w:rsidRPr="00386B8C">
        <w:t>）积的相关知识。</w:t>
      </w:r>
      <w:r w:rsidRPr="00386B8C">
        <w:object w:dxaOrig="264" w:dyaOrig="276" w14:anchorId="0DAEE94E">
          <v:shape id="_x0000_i1156" type="#_x0000_t75" style="width:12pt;height:12pt" o:ole="">
            <v:imagedata r:id="rId284" o:title=""/>
          </v:shape>
          <o:OLEObject Type="Embed" ProgID="Equation.DSMT4" ShapeID="_x0000_i1156" DrawAspect="Content" ObjectID="_1671421735" r:id="rId285"/>
        </w:object>
      </w:r>
      <w:r w:rsidRPr="00386B8C">
        <w:t>表示克罗内克积运算符号，</w:t>
      </w:r>
      <w:r w:rsidRPr="00386B8C">
        <w:object w:dxaOrig="660" w:dyaOrig="276" w14:anchorId="0A3915C7">
          <v:shape id="_x0000_i1157" type="#_x0000_t75" style="width:36pt;height:12pt" o:ole="">
            <v:imagedata r:id="rId286" o:title=""/>
          </v:shape>
          <o:OLEObject Type="Embed" ProgID="Equation.DSMT4" ShapeID="_x0000_i1157" DrawAspect="Content" ObjectID="_1671421736" r:id="rId287"/>
        </w:object>
      </w:r>
      <w:r w:rsidRPr="00386B8C">
        <w:t>表示矩阵</w:t>
      </w:r>
      <w:r w:rsidRPr="00386B8C">
        <w:t>A</w:t>
      </w:r>
      <w:r w:rsidRPr="00386B8C">
        <w:t>和矩阵</w:t>
      </w:r>
      <w:r w:rsidRPr="00386B8C">
        <w:t>B</w:t>
      </w:r>
      <w:r w:rsidRPr="00386B8C">
        <w:t>的克罗内克积，其运算表达式如下：</w:t>
      </w:r>
    </w:p>
    <w:p w14:paraId="66E951E4" w14:textId="77777777" w:rsidR="00DF38DE" w:rsidRPr="00386B8C" w:rsidRDefault="00DF38DE" w:rsidP="00DF38DE">
      <w:pPr>
        <w:ind w:firstLine="480"/>
      </w:pPr>
    </w:p>
    <w:p w14:paraId="1FF7902A" w14:textId="77777777" w:rsidR="00DF38DE" w:rsidRPr="00220E0A" w:rsidRDefault="00DF38DE" w:rsidP="00D9219B">
      <w:pPr>
        <w:pStyle w:val="MTDisplayEquation"/>
        <w:spacing w:line="240" w:lineRule="auto"/>
      </w:pPr>
      <w:r>
        <w:tab/>
      </w:r>
      <w:r w:rsidRPr="00220E0A">
        <w:object w:dxaOrig="2616" w:dyaOrig="1116" w14:anchorId="4B052EDC">
          <v:shape id="_x0000_i1158" type="#_x0000_t75" style="width:132pt;height:54pt" o:ole="">
            <v:imagedata r:id="rId288" o:title=""/>
          </v:shape>
          <o:OLEObject Type="Embed" ProgID="Equation.DSMT4" ShapeID="_x0000_i1158" DrawAspect="Content" ObjectID="_1671421737" r:id="rId289"/>
        </w:object>
      </w:r>
      <w:r w:rsidRPr="00220E0A">
        <w:tab/>
      </w:r>
      <w:r w:rsidRPr="00220E0A">
        <w:rPr>
          <w:rFonts w:hint="eastAsia"/>
        </w:rPr>
        <w:t>（</w:t>
      </w:r>
      <w:r w:rsidRPr="00220E0A">
        <w:rPr>
          <w:rFonts w:hint="eastAsia"/>
        </w:rPr>
        <w:t>2-</w:t>
      </w:r>
      <w:r w:rsidRPr="00220E0A">
        <w:t>21</w:t>
      </w:r>
      <w:r w:rsidRPr="00220E0A">
        <w:rPr>
          <w:rFonts w:hint="eastAsia"/>
        </w:rPr>
        <w:t>）</w:t>
      </w:r>
    </w:p>
    <w:p w14:paraId="77626A27" w14:textId="77777777" w:rsidR="00DF38DE" w:rsidRPr="00220E0A" w:rsidRDefault="00DF38DE" w:rsidP="00DF38DE">
      <w:pPr>
        <w:pStyle w:val="MTDisplayEquation"/>
      </w:pPr>
    </w:p>
    <w:p w14:paraId="158F64A3" w14:textId="77777777" w:rsidR="00DF38DE" w:rsidRDefault="00DF38DE" w:rsidP="00DF38DE">
      <w:pPr>
        <w:ind w:firstLine="480"/>
      </w:pPr>
      <w:r w:rsidRPr="00386B8C">
        <w:t>克罗内克积具有以下几个性质：</w:t>
      </w:r>
    </w:p>
    <w:p w14:paraId="39148E77" w14:textId="77777777" w:rsidR="00DF38DE" w:rsidRPr="00386B8C" w:rsidRDefault="00DF38DE" w:rsidP="00DF38DE">
      <w:pPr>
        <w:ind w:firstLine="480"/>
      </w:pPr>
    </w:p>
    <w:p w14:paraId="64AA4F7C" w14:textId="77777777" w:rsidR="00DF38DE" w:rsidRDefault="00DF38DE" w:rsidP="00DF38DE">
      <w:pPr>
        <w:pStyle w:val="MTDisplayEquation"/>
      </w:pPr>
      <w:r>
        <w:tab/>
      </w:r>
      <w:r w:rsidRPr="008F7E64">
        <w:object w:dxaOrig="2676" w:dyaOrig="324" w14:anchorId="20E39746">
          <v:shape id="_x0000_i1159" type="#_x0000_t75" style="width:132pt;height:18pt" o:ole="">
            <v:imagedata r:id="rId290" o:title=""/>
          </v:shape>
          <o:OLEObject Type="Embed" ProgID="Equation.DSMT4" ShapeID="_x0000_i1159" DrawAspect="Content" ObjectID="_1671421738" r:id="rId291"/>
        </w:object>
      </w:r>
      <w:r w:rsidRPr="008F7E64">
        <w:tab/>
      </w:r>
      <w:r w:rsidRPr="008F7E64">
        <w:t>（</w:t>
      </w:r>
      <w:r w:rsidRPr="008F7E64">
        <w:rPr>
          <w:rFonts w:hint="eastAsia"/>
        </w:rPr>
        <w:t>2-</w:t>
      </w:r>
      <w:r>
        <w:t>22</w:t>
      </w:r>
      <w:r w:rsidRPr="008F7E64">
        <w:t>）</w:t>
      </w:r>
    </w:p>
    <w:p w14:paraId="74B8233B" w14:textId="77777777" w:rsidR="00DF38DE" w:rsidRPr="00D40924" w:rsidRDefault="00DF38DE" w:rsidP="00DF38DE">
      <w:pPr>
        <w:ind w:firstLine="480"/>
      </w:pPr>
    </w:p>
    <w:p w14:paraId="572C90CF" w14:textId="77777777" w:rsidR="00DF38DE" w:rsidRPr="005D6C4E" w:rsidRDefault="00DF38DE" w:rsidP="00DF38DE">
      <w:pPr>
        <w:pStyle w:val="MTDisplayEquation"/>
      </w:pPr>
      <w:r>
        <w:tab/>
      </w:r>
      <w:r w:rsidRPr="005D6C4E">
        <w:object w:dxaOrig="2760" w:dyaOrig="324" w14:anchorId="562F1ABD">
          <v:shape id="_x0000_i1160" type="#_x0000_t75" style="width:138pt;height:18pt" o:ole="">
            <v:imagedata r:id="rId292" o:title=""/>
          </v:shape>
          <o:OLEObject Type="Embed" ProgID="Equation.DSMT4" ShapeID="_x0000_i1160" DrawAspect="Content" ObjectID="_1671421739" r:id="rId293"/>
        </w:object>
      </w:r>
      <w:r>
        <w:tab/>
      </w:r>
      <w:r w:rsidRPr="005D6C4E">
        <w:t>（</w:t>
      </w:r>
      <w:r w:rsidRPr="005D6C4E">
        <w:rPr>
          <w:rFonts w:hint="eastAsia"/>
        </w:rPr>
        <w:t>2-</w:t>
      </w:r>
      <w:r w:rsidRPr="005D6C4E">
        <w:t>23</w:t>
      </w:r>
      <w:r w:rsidRPr="005D6C4E">
        <w:t>）</w:t>
      </w:r>
    </w:p>
    <w:p w14:paraId="63BC3122" w14:textId="77777777" w:rsidR="00DF38DE" w:rsidRPr="00386B8C" w:rsidRDefault="00DF38DE" w:rsidP="00DF38DE">
      <w:pPr>
        <w:ind w:firstLine="480"/>
      </w:pPr>
    </w:p>
    <w:p w14:paraId="45B5E0AF" w14:textId="77777777" w:rsidR="00DF38DE" w:rsidRDefault="00DF38DE" w:rsidP="00DF38DE">
      <w:pPr>
        <w:ind w:firstLine="480"/>
      </w:pPr>
      <w:r w:rsidRPr="00386B8C">
        <w:t>极化码是一种线性分组码，编码的过程主要依靠生成矩阵的构造和信息位的选取。极化码的具体编码表达式为：</w:t>
      </w:r>
    </w:p>
    <w:p w14:paraId="6D7972A9" w14:textId="77777777" w:rsidR="00DF38DE" w:rsidRPr="00386B8C" w:rsidRDefault="00DF38DE" w:rsidP="00DF38DE">
      <w:pPr>
        <w:ind w:firstLine="480"/>
      </w:pPr>
    </w:p>
    <w:p w14:paraId="6730BC79" w14:textId="77777777" w:rsidR="00DF38DE" w:rsidRPr="00F34983" w:rsidRDefault="00DF38DE" w:rsidP="00DF38DE">
      <w:pPr>
        <w:pStyle w:val="MTDisplayEquation"/>
      </w:pPr>
      <w:r>
        <w:tab/>
      </w:r>
      <w:r w:rsidRPr="00F34983">
        <w:object w:dxaOrig="1120" w:dyaOrig="380" w14:anchorId="6821BB58">
          <v:shape id="_x0000_i1161" type="#_x0000_t75" style="width:54pt;height:18pt" o:ole="">
            <v:imagedata r:id="rId294" o:title=""/>
          </v:shape>
          <o:OLEObject Type="Embed" ProgID="Equation.DSMT4" ShapeID="_x0000_i1161" DrawAspect="Content" ObjectID="_1671421740" r:id="rId295"/>
        </w:object>
      </w:r>
      <w:r w:rsidRPr="00F34983">
        <w:tab/>
      </w:r>
      <w:r w:rsidRPr="00F34983">
        <w:rPr>
          <w:rFonts w:hint="eastAsia"/>
        </w:rPr>
        <w:t>（</w:t>
      </w:r>
      <w:r w:rsidRPr="00F34983">
        <w:rPr>
          <w:rFonts w:hint="eastAsia"/>
        </w:rPr>
        <w:t>2-</w:t>
      </w:r>
      <w:r w:rsidRPr="00F34983">
        <w:t>24</w:t>
      </w:r>
      <w:r w:rsidRPr="00F34983">
        <w:rPr>
          <w:rFonts w:hint="eastAsia"/>
        </w:rPr>
        <w:t>）</w:t>
      </w:r>
    </w:p>
    <w:p w14:paraId="53BB4A31" w14:textId="77777777" w:rsidR="00DF38DE" w:rsidRPr="00D40924" w:rsidRDefault="00DF38DE" w:rsidP="00DF38DE">
      <w:pPr>
        <w:ind w:firstLine="480"/>
      </w:pPr>
    </w:p>
    <w:p w14:paraId="531A2AA4" w14:textId="77777777" w:rsidR="00DF38DE" w:rsidRDefault="00DF38DE" w:rsidP="00DF38DE">
      <w:pPr>
        <w:ind w:firstLine="480"/>
      </w:pPr>
      <w:r w:rsidRPr="00386B8C">
        <w:t>其中</w:t>
      </w:r>
      <w:r w:rsidRPr="00386B8C">
        <w:object w:dxaOrig="2200" w:dyaOrig="400" w14:anchorId="711D1461">
          <v:shape id="_x0000_i1162" type="#_x0000_t75" style="width:108pt;height:18pt" o:ole="">
            <v:imagedata r:id="rId296" o:title=""/>
          </v:shape>
          <o:OLEObject Type="Embed" ProgID="Equation.DSMT4" ShapeID="_x0000_i1162" DrawAspect="Content" ObjectID="_1671421741" r:id="rId297"/>
        </w:object>
      </w:r>
      <w:r w:rsidRPr="00386B8C">
        <w:t>表示信息比特序列，</w:t>
      </w:r>
      <w:r w:rsidRPr="00386B8C">
        <w:object w:dxaOrig="2200" w:dyaOrig="400" w14:anchorId="03A3BF48">
          <v:shape id="_x0000_i1163" type="#_x0000_t75" style="width:108pt;height:18pt" o:ole="">
            <v:imagedata r:id="rId298" o:title=""/>
          </v:shape>
          <o:OLEObject Type="Embed" ProgID="Equation.DSMT4" ShapeID="_x0000_i1163" DrawAspect="Content" ObjectID="_1671421742" r:id="rId299"/>
        </w:object>
      </w:r>
      <w:r w:rsidRPr="00386B8C">
        <w:t>表示编码比特序列，</w:t>
      </w:r>
      <w:r w:rsidRPr="00386B8C">
        <w:object w:dxaOrig="360" w:dyaOrig="360" w14:anchorId="3BEDF251">
          <v:shape id="_x0000_i1164" type="#_x0000_t75" style="width:18pt;height:18pt" o:ole="">
            <v:imagedata r:id="rId300" o:title=""/>
          </v:shape>
          <o:OLEObject Type="Embed" ProgID="Equation.DSMT4" ShapeID="_x0000_i1164" DrawAspect="Content" ObjectID="_1671421743" r:id="rId301"/>
        </w:object>
      </w:r>
      <w:r w:rsidRPr="00386B8C">
        <w:t>表示</w:t>
      </w:r>
      <w:r w:rsidRPr="00386B8C">
        <w:t>N</w:t>
      </w:r>
      <w:r w:rsidRPr="00386B8C">
        <w:t>阶生成矩阵。</w:t>
      </w:r>
      <w:r w:rsidRPr="00386B8C">
        <w:t>N</w:t>
      </w:r>
      <w:r w:rsidRPr="00386B8C">
        <w:t>阶生成矩阵</w:t>
      </w:r>
      <w:r w:rsidRPr="00386B8C">
        <w:object w:dxaOrig="360" w:dyaOrig="360" w14:anchorId="3275DA01">
          <v:shape id="_x0000_i1165" type="#_x0000_t75" style="width:18pt;height:18pt" o:ole="">
            <v:imagedata r:id="rId300" o:title=""/>
          </v:shape>
          <o:OLEObject Type="Embed" ProgID="Equation.DSMT4" ShapeID="_x0000_i1165" DrawAspect="Content" ObjectID="_1671421744" r:id="rId302"/>
        </w:object>
      </w:r>
      <w:r w:rsidRPr="00386B8C">
        <w:t>的计算是一个递归过程，</w:t>
      </w:r>
      <w:r w:rsidRPr="00386B8C">
        <w:object w:dxaOrig="360" w:dyaOrig="360" w14:anchorId="6E392443">
          <v:shape id="_x0000_i1166" type="#_x0000_t75" style="width:18pt;height:18pt" o:ole="">
            <v:imagedata r:id="rId300" o:title=""/>
          </v:shape>
          <o:OLEObject Type="Embed" ProgID="Equation.DSMT4" ShapeID="_x0000_i1166" DrawAspect="Content" ObjectID="_1671421745" r:id="rId303"/>
        </w:object>
      </w:r>
      <w:r w:rsidRPr="00386B8C">
        <w:t>的表达式如下所示：</w:t>
      </w:r>
    </w:p>
    <w:p w14:paraId="2DE2C48C" w14:textId="77777777" w:rsidR="00DF38DE" w:rsidRPr="00386B8C" w:rsidRDefault="00DF38DE" w:rsidP="00DF38DE">
      <w:pPr>
        <w:ind w:firstLine="480"/>
      </w:pPr>
    </w:p>
    <w:p w14:paraId="6F9B0912" w14:textId="77777777" w:rsidR="00DF38DE" w:rsidRDefault="00DF38DE" w:rsidP="00DF38DE">
      <w:pPr>
        <w:pStyle w:val="MTDisplayEquation"/>
      </w:pPr>
      <w:r>
        <w:tab/>
      </w:r>
      <w:r w:rsidRPr="00386B8C">
        <w:object w:dxaOrig="1300" w:dyaOrig="380" w14:anchorId="21311E9F">
          <v:shape id="_x0000_i1167" type="#_x0000_t75" style="width:64.5pt;height:18pt" o:ole="">
            <v:imagedata r:id="rId304" o:title=""/>
          </v:shape>
          <o:OLEObject Type="Embed" ProgID="Equation.DSMT4" ShapeID="_x0000_i1167" DrawAspect="Content" ObjectID="_1671421746" r:id="rId305"/>
        </w:object>
      </w:r>
      <w:r>
        <w:tab/>
      </w:r>
      <w:r>
        <w:rPr>
          <w:rFonts w:hint="eastAsia"/>
        </w:rPr>
        <w:t>（</w:t>
      </w:r>
      <w:r>
        <w:rPr>
          <w:rFonts w:hint="eastAsia"/>
        </w:rPr>
        <w:t>2-</w:t>
      </w:r>
      <w:r>
        <w:t>25</w:t>
      </w:r>
      <w:r>
        <w:rPr>
          <w:rFonts w:hint="eastAsia"/>
        </w:rPr>
        <w:t>）</w:t>
      </w:r>
    </w:p>
    <w:p w14:paraId="29B7EC0E" w14:textId="77777777" w:rsidR="00DF38DE" w:rsidRPr="002747DB" w:rsidRDefault="00DF38DE" w:rsidP="00DF38DE">
      <w:pPr>
        <w:ind w:firstLine="480"/>
      </w:pPr>
    </w:p>
    <w:p w14:paraId="0FE799F3" w14:textId="77777777" w:rsidR="00DF38DE" w:rsidRDefault="00DF38DE" w:rsidP="00DF38DE">
      <w:pPr>
        <w:spacing w:line="240" w:lineRule="atLeast"/>
        <w:ind w:firstLine="480"/>
      </w:pPr>
      <w:r w:rsidRPr="00386B8C">
        <w:lastRenderedPageBreak/>
        <w:t>其中</w:t>
      </w:r>
      <w:r w:rsidRPr="00386B8C">
        <w:object w:dxaOrig="740" w:dyaOrig="360" w14:anchorId="74706C09">
          <v:shape id="_x0000_i1168" type="#_x0000_t75" style="width:36pt;height:18pt" o:ole="">
            <v:imagedata r:id="rId306" o:title=""/>
          </v:shape>
          <o:OLEObject Type="Embed" ProgID="Equation.DSMT4" ShapeID="_x0000_i1168" DrawAspect="Content" ObjectID="_1671421747" r:id="rId307"/>
        </w:object>
      </w:r>
      <w:r w:rsidRPr="00386B8C">
        <w:t>为二阶单位矩阵，</w:t>
      </w:r>
      <w:r w:rsidRPr="00386B8C">
        <w:object w:dxaOrig="1180" w:dyaOrig="720" w14:anchorId="17ED90E7">
          <v:shape id="_x0000_i1169" type="#_x0000_t75" style="width:58.5pt;height:36pt" o:ole="">
            <v:imagedata r:id="rId308" o:title=""/>
          </v:shape>
          <o:OLEObject Type="Embed" ProgID="Equation.DSMT4" ShapeID="_x0000_i1169" DrawAspect="Content" ObjectID="_1671421748" r:id="rId309"/>
        </w:object>
      </w:r>
      <w:r w:rsidRPr="00386B8C">
        <w:t>。</w:t>
      </w:r>
      <w:r w:rsidRPr="00386B8C">
        <w:object w:dxaOrig="340" w:dyaOrig="360" w14:anchorId="0FDCBCAC">
          <v:shape id="_x0000_i1170" type="#_x0000_t75" style="width:18pt;height:18pt" o:ole="">
            <v:imagedata r:id="rId310" o:title=""/>
          </v:shape>
          <o:OLEObject Type="Embed" ProgID="Equation.DSMT4" ShapeID="_x0000_i1170" DrawAspect="Content" ObjectID="_1671421749" r:id="rId311"/>
        </w:object>
      </w:r>
      <w:r w:rsidRPr="00386B8C">
        <w:t>是一种排序矩阵，其作用是完成比特反序重排操作。其递归表示式定义如下：</w:t>
      </w:r>
    </w:p>
    <w:p w14:paraId="4309AFFB" w14:textId="77777777" w:rsidR="00DF38DE" w:rsidRPr="00386B8C" w:rsidRDefault="00DF38DE" w:rsidP="00DF38DE">
      <w:pPr>
        <w:spacing w:line="240" w:lineRule="atLeast"/>
        <w:ind w:firstLine="480"/>
      </w:pPr>
    </w:p>
    <w:p w14:paraId="65B10C91" w14:textId="77777777" w:rsidR="00DF38DE" w:rsidRDefault="00DF38DE" w:rsidP="00DF38DE">
      <w:pPr>
        <w:pStyle w:val="MTDisplayEquation"/>
        <w:spacing w:line="240" w:lineRule="auto"/>
      </w:pPr>
      <w:r>
        <w:tab/>
      </w:r>
      <w:r w:rsidRPr="00386B8C">
        <w:object w:dxaOrig="3800" w:dyaOrig="760" w14:anchorId="223EC24A">
          <v:shape id="_x0000_i1171" type="#_x0000_t75" style="width:192pt;height:36pt" o:ole="">
            <v:imagedata r:id="rId312" o:title=""/>
          </v:shape>
          <o:OLEObject Type="Embed" ProgID="Equation.DSMT4" ShapeID="_x0000_i1171" DrawAspect="Content" ObjectID="_1671421750" r:id="rId313"/>
        </w:object>
      </w:r>
      <w:r>
        <w:tab/>
      </w:r>
      <w:r>
        <w:rPr>
          <w:rFonts w:hint="eastAsia"/>
        </w:rPr>
        <w:t>（</w:t>
      </w:r>
      <w:r>
        <w:rPr>
          <w:rFonts w:hint="eastAsia"/>
        </w:rPr>
        <w:t>2-</w:t>
      </w:r>
      <w:r>
        <w:t>26</w:t>
      </w:r>
      <w:r>
        <w:rPr>
          <w:rFonts w:hint="eastAsia"/>
        </w:rPr>
        <w:t>）</w:t>
      </w:r>
    </w:p>
    <w:p w14:paraId="543C1574" w14:textId="77777777" w:rsidR="00DF38DE" w:rsidRPr="002747DB" w:rsidRDefault="00DF38DE" w:rsidP="00DF38DE">
      <w:pPr>
        <w:ind w:firstLine="480"/>
      </w:pPr>
    </w:p>
    <w:p w14:paraId="200FE9DF" w14:textId="77777777" w:rsidR="00DF38DE" w:rsidRDefault="00DF38DE" w:rsidP="00DF38DE">
      <w:pPr>
        <w:ind w:firstLine="480"/>
      </w:pPr>
      <w:r w:rsidRPr="00386B8C">
        <w:object w:dxaOrig="340" w:dyaOrig="360" w14:anchorId="5CB06660">
          <v:shape id="_x0000_i1172" type="#_x0000_t75" style="width:18pt;height:18pt" o:ole="">
            <v:imagedata r:id="rId314" o:title=""/>
          </v:shape>
          <o:OLEObject Type="Embed" ProgID="Equation.DSMT4" ShapeID="_x0000_i1172" DrawAspect="Content" ObjectID="_1671421751" r:id="rId315"/>
        </w:object>
      </w:r>
      <w:r w:rsidRPr="00386B8C">
        <w:t>表示</w:t>
      </w:r>
      <w:r w:rsidRPr="00386B8C">
        <w:object w:dxaOrig="660" w:dyaOrig="279" w14:anchorId="76545460">
          <v:shape id="_x0000_i1173" type="#_x0000_t75" style="width:36pt;height:12pt" o:ole="">
            <v:imagedata r:id="rId316" o:title=""/>
          </v:shape>
          <o:OLEObject Type="Embed" ProgID="Equation.DSMT4" ShapeID="_x0000_i1173" DrawAspect="Content" ObjectID="_1671421752" r:id="rId317"/>
        </w:object>
      </w:r>
      <w:r w:rsidRPr="00386B8C">
        <w:t>阶逆向变换排列矩阵，其定义如下：</w:t>
      </w:r>
    </w:p>
    <w:p w14:paraId="1D8BC49D" w14:textId="77777777" w:rsidR="00DF38DE" w:rsidRPr="00386B8C" w:rsidRDefault="00DF38DE" w:rsidP="00DF38DE">
      <w:pPr>
        <w:ind w:firstLine="480"/>
      </w:pPr>
    </w:p>
    <w:p w14:paraId="16028225" w14:textId="77777777" w:rsidR="00DF38DE" w:rsidRPr="007F61B3" w:rsidRDefault="00DF38DE" w:rsidP="00DF38DE">
      <w:pPr>
        <w:pStyle w:val="MTDisplayEquation"/>
      </w:pPr>
      <w:r>
        <w:tab/>
      </w:r>
      <w:r w:rsidRPr="007F61B3">
        <w:object w:dxaOrig="4480" w:dyaOrig="400" w14:anchorId="1C35EF79">
          <v:shape id="_x0000_i1174" type="#_x0000_t75" style="width:222pt;height:18pt" o:ole="">
            <v:imagedata r:id="rId318" o:title=""/>
          </v:shape>
          <o:OLEObject Type="Embed" ProgID="Equation.DSMT4" ShapeID="_x0000_i1174" DrawAspect="Content" ObjectID="_1671421753" r:id="rId319"/>
        </w:object>
      </w:r>
      <w:r w:rsidRPr="007F61B3">
        <w:tab/>
      </w:r>
      <w:r w:rsidRPr="007F61B3">
        <w:t>（</w:t>
      </w:r>
      <w:r w:rsidRPr="007F61B3">
        <w:rPr>
          <w:rFonts w:hint="eastAsia"/>
        </w:rPr>
        <w:t>2-</w:t>
      </w:r>
      <w:r w:rsidRPr="007F61B3">
        <w:t>27</w:t>
      </w:r>
      <w:r w:rsidRPr="007F61B3">
        <w:t>）</w:t>
      </w:r>
    </w:p>
    <w:p w14:paraId="79478760" w14:textId="77777777" w:rsidR="00DF38DE" w:rsidRPr="000A22C9" w:rsidRDefault="00DF38DE" w:rsidP="00DF38DE">
      <w:pPr>
        <w:ind w:firstLine="480"/>
      </w:pPr>
    </w:p>
    <w:p w14:paraId="48216815" w14:textId="77777777" w:rsidR="00DF38DE" w:rsidRDefault="00DF38DE" w:rsidP="00DF38DE">
      <w:pPr>
        <w:ind w:firstLine="480"/>
      </w:pPr>
      <w:r w:rsidRPr="00386B8C">
        <w:t>可以明显看出，</w:t>
      </w:r>
      <w:r w:rsidRPr="00386B8C">
        <w:object w:dxaOrig="340" w:dyaOrig="360" w14:anchorId="5C30AD87">
          <v:shape id="_x0000_i1175" type="#_x0000_t75" style="width:18pt;height:18pt" o:ole="">
            <v:imagedata r:id="rId314" o:title=""/>
          </v:shape>
          <o:OLEObject Type="Embed" ProgID="Equation.DSMT4" ShapeID="_x0000_i1175" DrawAspect="Content" ObjectID="_1671421754" r:id="rId320"/>
        </w:object>
      </w:r>
      <w:r w:rsidRPr="00386B8C">
        <w:t>的作用是将序列</w:t>
      </w:r>
      <w:r w:rsidRPr="00386B8C">
        <w:object w:dxaOrig="1340" w:dyaOrig="400" w14:anchorId="527DF333">
          <v:shape id="_x0000_i1176" type="#_x0000_t75" style="width:66pt;height:18pt" o:ole="">
            <v:imagedata r:id="rId321" o:title=""/>
          </v:shape>
          <o:OLEObject Type="Embed" ProgID="Equation.DSMT4" ShapeID="_x0000_i1176" DrawAspect="Content" ObjectID="_1671421755" r:id="rId322"/>
        </w:object>
      </w:r>
      <w:r w:rsidRPr="00386B8C">
        <w:t>进行奇偶重排序，即将所有奇数项元素排列在所有偶数项元素前面，所有奇数项元素之间相对位置不变，所有偶数项元素之间相对位置不变。将式</w:t>
      </w:r>
      <w:r>
        <w:t>2-26</w:t>
      </w:r>
      <w:r w:rsidRPr="00386B8C">
        <w:t>带入式</w:t>
      </w:r>
      <w:r>
        <w:t>2-25</w:t>
      </w:r>
      <w:r w:rsidRPr="00386B8C">
        <w:t>中得：</w:t>
      </w:r>
    </w:p>
    <w:p w14:paraId="44A2D15C" w14:textId="77777777" w:rsidR="00DF38DE" w:rsidRPr="00386B8C" w:rsidRDefault="00DF38DE" w:rsidP="00DF38DE">
      <w:pPr>
        <w:ind w:firstLine="480"/>
      </w:pPr>
    </w:p>
    <w:p w14:paraId="35468732" w14:textId="77777777" w:rsidR="00DF38DE" w:rsidRPr="007F61B3" w:rsidRDefault="00DF38DE" w:rsidP="00DF38DE">
      <w:pPr>
        <w:pStyle w:val="MTDisplayEquation"/>
      </w:pPr>
      <w:r>
        <w:tab/>
      </w:r>
      <w:r w:rsidRPr="007F61B3">
        <w:object w:dxaOrig="2400" w:dyaOrig="400" w14:anchorId="44E7DF97">
          <v:shape id="_x0000_i1177" type="#_x0000_t75" style="width:120pt;height:18pt" o:ole="">
            <v:imagedata r:id="rId323" o:title=""/>
          </v:shape>
          <o:OLEObject Type="Embed" ProgID="Equation.DSMT4" ShapeID="_x0000_i1177" DrawAspect="Content" ObjectID="_1671421756" r:id="rId324"/>
        </w:object>
      </w:r>
      <w:r w:rsidRPr="007F61B3">
        <w:tab/>
      </w:r>
      <w:r w:rsidRPr="007F61B3">
        <w:rPr>
          <w:rFonts w:hint="eastAsia"/>
        </w:rPr>
        <w:t>（</w:t>
      </w:r>
      <w:r w:rsidRPr="007F61B3">
        <w:rPr>
          <w:rFonts w:hint="eastAsia"/>
        </w:rPr>
        <w:t>2-</w:t>
      </w:r>
      <w:r w:rsidRPr="007F61B3">
        <w:t>28</w:t>
      </w:r>
      <w:r w:rsidRPr="007F61B3">
        <w:rPr>
          <w:rFonts w:hint="eastAsia"/>
        </w:rPr>
        <w:t>）</w:t>
      </w:r>
    </w:p>
    <w:p w14:paraId="6DBD5BA8" w14:textId="77777777" w:rsidR="00DF38DE" w:rsidRPr="000A22C9" w:rsidRDefault="00DF38DE" w:rsidP="00DF38DE">
      <w:pPr>
        <w:ind w:firstLine="480"/>
      </w:pPr>
    </w:p>
    <w:p w14:paraId="14723BB6" w14:textId="77777777" w:rsidR="00DF38DE" w:rsidRDefault="00DF38DE" w:rsidP="00DF38DE">
      <w:pPr>
        <w:ind w:firstLine="480"/>
      </w:pPr>
      <w:r w:rsidRPr="00386B8C">
        <w:t>根据公式</w:t>
      </w:r>
      <w:r>
        <w:t>2-22</w:t>
      </w:r>
      <w:r w:rsidRPr="00386B8C">
        <w:t>可得</w:t>
      </w:r>
      <w:r w:rsidRPr="00386B8C">
        <w:object w:dxaOrig="1579" w:dyaOrig="380" w14:anchorId="0E798B8F">
          <v:shape id="_x0000_i1178" type="#_x0000_t75" style="width:76.5pt;height:18pt" o:ole="">
            <v:imagedata r:id="rId325" o:title=""/>
          </v:shape>
          <o:OLEObject Type="Embed" ProgID="Equation.DSMT4" ShapeID="_x0000_i1178" DrawAspect="Content" ObjectID="_1671421757" r:id="rId326"/>
        </w:object>
      </w:r>
      <w:r w:rsidRPr="00386B8C">
        <w:t>，于是有：</w:t>
      </w:r>
    </w:p>
    <w:p w14:paraId="7D697C5F" w14:textId="77777777" w:rsidR="00DF38DE" w:rsidRPr="000A22C9" w:rsidRDefault="00DF38DE" w:rsidP="00DF38DE">
      <w:pPr>
        <w:ind w:firstLine="480"/>
      </w:pPr>
    </w:p>
    <w:p w14:paraId="52D53EBF" w14:textId="77777777" w:rsidR="00DF38DE" w:rsidRPr="007F61B3" w:rsidRDefault="00DF38DE" w:rsidP="00DF38DE">
      <w:pPr>
        <w:pStyle w:val="MTDisplayEquation"/>
      </w:pPr>
      <w:r>
        <w:tab/>
      </w:r>
      <w:r w:rsidRPr="007F61B3">
        <w:object w:dxaOrig="3220" w:dyaOrig="440" w14:anchorId="67EBAF69">
          <v:shape id="_x0000_i1179" type="#_x0000_t75" style="width:160.5pt;height:24pt" o:ole="">
            <v:imagedata r:id="rId327" o:title=""/>
          </v:shape>
          <o:OLEObject Type="Embed" ProgID="Equation.DSMT4" ShapeID="_x0000_i1179" DrawAspect="Content" ObjectID="_1671421758" r:id="rId328"/>
        </w:object>
      </w:r>
      <w:r w:rsidRPr="007F61B3">
        <w:tab/>
      </w:r>
      <w:r w:rsidRPr="007F61B3">
        <w:t>（</w:t>
      </w:r>
      <w:r w:rsidRPr="007F61B3">
        <w:rPr>
          <w:rFonts w:hint="eastAsia"/>
        </w:rPr>
        <w:t>2-</w:t>
      </w:r>
      <w:r w:rsidRPr="007F61B3">
        <w:t>29</w:t>
      </w:r>
      <w:r w:rsidRPr="007F61B3">
        <w:t>）</w:t>
      </w:r>
    </w:p>
    <w:p w14:paraId="59D51780" w14:textId="77777777" w:rsidR="00DF38DE" w:rsidRPr="000A22C9" w:rsidRDefault="00DF38DE" w:rsidP="00DF38DE">
      <w:pPr>
        <w:ind w:firstLine="480"/>
      </w:pPr>
    </w:p>
    <w:p w14:paraId="5EF37BD7" w14:textId="77777777" w:rsidR="00DF38DE" w:rsidRPr="00386B8C" w:rsidRDefault="00DF38DE" w:rsidP="00DF38DE">
      <w:pPr>
        <w:ind w:firstLine="480"/>
      </w:pPr>
      <w:r w:rsidRPr="00386B8C">
        <w:t>根据公式</w:t>
      </w:r>
      <w:r>
        <w:t>2-23</w:t>
      </w:r>
      <w:r w:rsidRPr="00386B8C">
        <w:t>可得</w:t>
      </w:r>
      <w:r w:rsidRPr="00386B8C">
        <w:object w:dxaOrig="3320" w:dyaOrig="380" w14:anchorId="57B52D67">
          <v:shape id="_x0000_i1180" type="#_x0000_t75" style="width:166.5pt;height:18pt" o:ole="">
            <v:imagedata r:id="rId329" o:title=""/>
          </v:shape>
          <o:OLEObject Type="Embed" ProgID="Equation.DSMT4" ShapeID="_x0000_i1180" DrawAspect="Content" ObjectID="_1671421759" r:id="rId330"/>
        </w:object>
      </w:r>
      <w:r w:rsidRPr="00386B8C">
        <w:t>,</w:t>
      </w:r>
      <w:r w:rsidRPr="00386B8C">
        <w:t>于是有：</w:t>
      </w:r>
    </w:p>
    <w:p w14:paraId="3DE2C7FD" w14:textId="77777777" w:rsidR="00DF38DE" w:rsidRDefault="00DF38DE" w:rsidP="00DF38DE">
      <w:pPr>
        <w:pStyle w:val="MTDisplayEquation"/>
        <w:spacing w:before="240" w:line="240" w:lineRule="auto"/>
      </w:pPr>
      <w:r>
        <w:tab/>
      </w:r>
      <w:r w:rsidRPr="00386B8C">
        <w:object w:dxaOrig="2840" w:dyaOrig="760" w14:anchorId="5C9BB596">
          <v:shape id="_x0000_i1181" type="#_x0000_t75" style="width:143.25pt;height:36pt" o:ole="">
            <v:imagedata r:id="rId331" o:title=""/>
          </v:shape>
          <o:OLEObject Type="Embed" ProgID="Equation.DSMT4" ShapeID="_x0000_i1181" DrawAspect="Content" ObjectID="_1671421760" r:id="rId332"/>
        </w:object>
      </w:r>
      <w:r>
        <w:tab/>
      </w:r>
      <w:r>
        <w:rPr>
          <w:rFonts w:hint="eastAsia"/>
        </w:rPr>
        <w:t>（</w:t>
      </w:r>
      <w:r>
        <w:rPr>
          <w:rFonts w:hint="eastAsia"/>
        </w:rPr>
        <w:t>2-</w:t>
      </w:r>
      <w:r>
        <w:t>30</w:t>
      </w:r>
      <w:r>
        <w:rPr>
          <w:rFonts w:hint="eastAsia"/>
        </w:rPr>
        <w:t>）</w:t>
      </w:r>
    </w:p>
    <w:p w14:paraId="401F096E" w14:textId="77777777" w:rsidR="00DF38DE" w:rsidRPr="000A22C9" w:rsidRDefault="00DF38DE" w:rsidP="00DF38DE">
      <w:pPr>
        <w:ind w:firstLine="480"/>
      </w:pPr>
    </w:p>
    <w:p w14:paraId="01B9969C" w14:textId="77777777" w:rsidR="00DF38DE" w:rsidRDefault="00DF38DE" w:rsidP="00DF38DE">
      <w:pPr>
        <w:spacing w:line="240" w:lineRule="auto"/>
        <w:ind w:firstLine="480"/>
      </w:pPr>
      <w:r>
        <w:t>由公式</w:t>
      </w:r>
      <w:r>
        <w:t>2-25</w:t>
      </w:r>
      <w:r w:rsidRPr="00386B8C">
        <w:t>所示</w:t>
      </w:r>
      <w:r w:rsidRPr="00386B8C">
        <w:object w:dxaOrig="1300" w:dyaOrig="380" w14:anchorId="5C922E48">
          <v:shape id="_x0000_i1182" type="#_x0000_t75" style="width:64.5pt;height:18pt" o:ole="">
            <v:imagedata r:id="rId333" o:title=""/>
          </v:shape>
          <o:OLEObject Type="Embed" ProgID="Equation.DSMT4" ShapeID="_x0000_i1182" DrawAspect="Content" ObjectID="_1671421761" r:id="rId334"/>
        </w:object>
      </w:r>
      <w:r w:rsidRPr="00386B8C">
        <w:t>，该生成矩阵</w:t>
      </w:r>
      <w:r w:rsidRPr="00386B8C">
        <w:object w:dxaOrig="360" w:dyaOrig="360" w14:anchorId="6F06647C">
          <v:shape id="_x0000_i1183" type="#_x0000_t75" style="width:18pt;height:18pt" o:ole="">
            <v:imagedata r:id="rId335" o:title=""/>
          </v:shape>
          <o:OLEObject Type="Embed" ProgID="Equation.DSMT4" ShapeID="_x0000_i1183" DrawAspect="Content" ObjectID="_1671421762" r:id="rId336"/>
        </w:object>
      </w:r>
      <w:r w:rsidRPr="00386B8C">
        <w:t>的计算需要比特反转矩阵</w:t>
      </w:r>
      <w:r w:rsidRPr="00386B8C">
        <w:object w:dxaOrig="340" w:dyaOrig="360" w14:anchorId="6349CB33">
          <v:shape id="_x0000_i1184" type="#_x0000_t75" style="width:18pt;height:18pt" o:ole="">
            <v:imagedata r:id="rId337" o:title=""/>
          </v:shape>
          <o:OLEObject Type="Embed" ProgID="Equation.DSMT4" ShapeID="_x0000_i1184" DrawAspect="Content" ObjectID="_1671421763" r:id="rId338"/>
        </w:object>
      </w:r>
      <w:r w:rsidRPr="00386B8C">
        <w:t>，所以该编码方式成为比特反转编码。下面以码长</w:t>
      </w:r>
      <w:r w:rsidRPr="00386B8C">
        <w:t>N=8</w:t>
      </w:r>
      <w:r w:rsidRPr="00386B8C">
        <w:t>为例，假设码率</w:t>
      </w:r>
      <w:r w:rsidRPr="00386B8C">
        <w:object w:dxaOrig="760" w:dyaOrig="279" w14:anchorId="210561EF">
          <v:shape id="_x0000_i1185" type="#_x0000_t75" style="width:36pt;height:12pt" o:ole="">
            <v:imagedata r:id="rId339" o:title=""/>
          </v:shape>
          <o:OLEObject Type="Embed" ProgID="Equation.DSMT4" ShapeID="_x0000_i1185" DrawAspect="Content" ObjectID="_1671421764" r:id="rId340"/>
        </w:object>
      </w:r>
      <w:r w:rsidRPr="00386B8C">
        <w:t>，具体说明极化码编码过程。首先通过</w:t>
      </w:r>
      <w:r w:rsidRPr="00386B8C">
        <w:t>BEC</w:t>
      </w:r>
      <w:r w:rsidRPr="00386B8C">
        <w:t>近似法得到巴氏参数最小的</w:t>
      </w:r>
      <w:r w:rsidRPr="00386B8C">
        <w:t>4</w:t>
      </w:r>
      <w:r w:rsidRPr="00386B8C">
        <w:t>个极化子信道序号为</w:t>
      </w:r>
      <w:r w:rsidRPr="00386B8C">
        <w:object w:dxaOrig="960" w:dyaOrig="320" w14:anchorId="668AD1B5">
          <v:shape id="_x0000_i1186" type="#_x0000_t75" style="width:48pt;height:18pt" o:ole="">
            <v:imagedata r:id="rId341" o:title=""/>
          </v:shape>
          <o:OLEObject Type="Embed" ProgID="Equation.DSMT4" ShapeID="_x0000_i1186" DrawAspect="Content" ObjectID="_1671421765" r:id="rId342"/>
        </w:object>
      </w:r>
      <w:r>
        <w:t>，记</w:t>
      </w:r>
      <w:r w:rsidRPr="00386B8C">
        <w:t>信道序号集合为</w:t>
      </w:r>
      <w:r w:rsidRPr="00386B8C">
        <w:object w:dxaOrig="1359" w:dyaOrig="320" w14:anchorId="769BFC52">
          <v:shape id="_x0000_i1187" type="#_x0000_t75" style="width:66pt;height:18pt" o:ole="">
            <v:imagedata r:id="rId343" o:title=""/>
          </v:shape>
          <o:OLEObject Type="Embed" ProgID="Equation.DSMT4" ShapeID="_x0000_i1187" DrawAspect="Content" ObjectID="_1671421766" r:id="rId344"/>
        </w:object>
      </w:r>
      <w:r w:rsidRPr="00386B8C">
        <w:t>，则冻结比特的极化子信道序号为集合</w:t>
      </w:r>
      <w:r w:rsidRPr="00386B8C">
        <w:t>A</w:t>
      </w:r>
      <w:r w:rsidRPr="00386B8C">
        <w:t>的补集，记为</w:t>
      </w:r>
      <w:r w:rsidRPr="00386B8C">
        <w:object w:dxaOrig="1420" w:dyaOrig="360" w14:anchorId="592BC163">
          <v:shape id="_x0000_i1188" type="#_x0000_t75" style="width:1in;height:18pt" o:ole="">
            <v:imagedata r:id="rId345" o:title=""/>
          </v:shape>
          <o:OLEObject Type="Embed" ProgID="Equation.DSMT4" ShapeID="_x0000_i1188" DrawAspect="Content" ObjectID="_1671421767" r:id="rId346"/>
        </w:object>
      </w:r>
      <w:r w:rsidRPr="00386B8C">
        <w:t>。接下来计算生成矩阵</w:t>
      </w:r>
      <w:r w:rsidRPr="00386B8C">
        <w:object w:dxaOrig="300" w:dyaOrig="360" w14:anchorId="7EA6C682">
          <v:shape id="_x0000_i1189" type="#_x0000_t75" style="width:18pt;height:18pt" o:ole="">
            <v:imagedata r:id="rId347" o:title=""/>
          </v:shape>
          <o:OLEObject Type="Embed" ProgID="Equation.DSMT4" ShapeID="_x0000_i1189" DrawAspect="Content" ObjectID="_1671421768" r:id="rId348"/>
        </w:object>
      </w:r>
      <w:r w:rsidRPr="00386B8C">
        <w:t>，通过递归表达式</w:t>
      </w:r>
      <w:r w:rsidRPr="00386B8C">
        <w:object w:dxaOrig="1700" w:dyaOrig="400" w14:anchorId="5F1A575F">
          <v:shape id="_x0000_i1190" type="#_x0000_t75" style="width:84pt;height:18pt" o:ole="">
            <v:imagedata r:id="rId349" o:title=""/>
          </v:shape>
          <o:OLEObject Type="Embed" ProgID="Equation.DSMT4" ShapeID="_x0000_i1190" DrawAspect="Content" ObjectID="_1671421769" r:id="rId350"/>
        </w:object>
      </w:r>
      <w:r w:rsidRPr="00386B8C">
        <w:t>，</w:t>
      </w:r>
      <w:r w:rsidRPr="00386B8C">
        <w:object w:dxaOrig="1700" w:dyaOrig="400" w14:anchorId="1096B1F4">
          <v:shape id="_x0000_i1191" type="#_x0000_t75" style="width:84pt;height:18pt" o:ole="">
            <v:imagedata r:id="rId351" o:title=""/>
          </v:shape>
          <o:OLEObject Type="Embed" ProgID="Equation.DSMT4" ShapeID="_x0000_i1191" DrawAspect="Content" ObjectID="_1671421770" r:id="rId352"/>
        </w:object>
      </w:r>
      <w:r w:rsidRPr="00386B8C">
        <w:t>，</w:t>
      </w:r>
      <w:r w:rsidRPr="00386B8C">
        <w:object w:dxaOrig="1240" w:dyaOrig="720" w14:anchorId="00359A56">
          <v:shape id="_x0000_i1192" type="#_x0000_t75" style="width:60pt;height:36pt" o:ole="">
            <v:imagedata r:id="rId353" o:title=""/>
          </v:shape>
          <o:OLEObject Type="Embed" ProgID="Equation.DSMT4" ShapeID="_x0000_i1192" DrawAspect="Content" ObjectID="_1671421771" r:id="rId354"/>
        </w:object>
      </w:r>
      <w:r w:rsidRPr="00386B8C">
        <w:t>计算得：</w:t>
      </w:r>
    </w:p>
    <w:p w14:paraId="47D38363" w14:textId="231DC5C0" w:rsidR="00DF38DE" w:rsidRDefault="005F05DA" w:rsidP="005F05DA">
      <w:pPr>
        <w:pStyle w:val="MTDisplayEquation"/>
        <w:spacing w:line="240" w:lineRule="auto"/>
      </w:pPr>
      <w:r>
        <w:lastRenderedPageBreak/>
        <w:tab/>
      </w:r>
      <w:r w:rsidRPr="005F05DA">
        <w:object w:dxaOrig="3280" w:dyaOrig="2880" w14:anchorId="7960F3B1">
          <v:shape id="_x0000_i1193" type="#_x0000_t75" style="width:164.25pt;height:2in" o:ole="">
            <v:imagedata r:id="rId355" o:title=""/>
          </v:shape>
          <o:OLEObject Type="Embed" ProgID="Equation.DSMT4" ShapeID="_x0000_i1193" DrawAspect="Content" ObjectID="_1671421772" r:id="rId356"/>
        </w:object>
      </w:r>
      <w:r>
        <w:tab/>
      </w:r>
      <w:r w:rsidRPr="005F05DA">
        <w:rPr>
          <w:rFonts w:hint="eastAsia"/>
        </w:rPr>
        <w:t>（</w:t>
      </w:r>
      <w:r w:rsidRPr="005F05DA">
        <w:rPr>
          <w:rFonts w:hint="eastAsia"/>
        </w:rPr>
        <w:t>2</w:t>
      </w:r>
      <w:r w:rsidRPr="005F05DA">
        <w:t>-31</w:t>
      </w:r>
      <w:r w:rsidRPr="005F05DA">
        <w:rPr>
          <w:rFonts w:hint="eastAsia"/>
        </w:rPr>
        <w:t>）</w:t>
      </w:r>
    </w:p>
    <w:p w14:paraId="51985217" w14:textId="77777777" w:rsidR="005F05DA" w:rsidRPr="005F05DA" w:rsidRDefault="005F05DA" w:rsidP="005F05DA">
      <w:pPr>
        <w:ind w:firstLine="480"/>
      </w:pPr>
    </w:p>
    <w:p w14:paraId="546508A4" w14:textId="77777777" w:rsidR="00DF38DE" w:rsidRDefault="00DF38DE" w:rsidP="00DF38DE">
      <w:pPr>
        <w:ind w:firstLine="480"/>
      </w:pPr>
      <w:r w:rsidRPr="00386B8C">
        <w:t>于是有：</w:t>
      </w:r>
    </w:p>
    <w:p w14:paraId="4150BE10" w14:textId="77777777" w:rsidR="005F05DA" w:rsidRPr="00386B8C" w:rsidRDefault="005F05DA" w:rsidP="00DF38DE">
      <w:pPr>
        <w:ind w:firstLine="480"/>
      </w:pPr>
    </w:p>
    <w:p w14:paraId="584139FD" w14:textId="2644A40B" w:rsidR="00DF38DE" w:rsidRDefault="005F05DA" w:rsidP="005F05DA">
      <w:pPr>
        <w:pStyle w:val="MTDisplayEquation"/>
        <w:spacing w:line="240" w:lineRule="auto"/>
      </w:pPr>
      <w:r>
        <w:tab/>
      </w:r>
      <w:r w:rsidR="00DF38DE" w:rsidRPr="005F05DA">
        <w:object w:dxaOrig="6920" w:dyaOrig="5800" w14:anchorId="236E8DAA">
          <v:shape id="_x0000_i1194" type="#_x0000_t75" style="width:327.75pt;height:270.75pt" o:ole="" o:allowoverlap="f">
            <v:imagedata r:id="rId357" o:title=""/>
          </v:shape>
          <o:OLEObject Type="Embed" ProgID="Equation.DSMT4" ShapeID="_x0000_i1194" DrawAspect="Content" ObjectID="_1671421773" r:id="rId358"/>
        </w:object>
      </w:r>
      <w:r>
        <w:tab/>
      </w:r>
      <w:r w:rsidR="00DF38DE" w:rsidRPr="005F05DA">
        <w:t>（</w:t>
      </w:r>
      <w:r w:rsidR="00DF38DE" w:rsidRPr="005F05DA">
        <w:rPr>
          <w:rFonts w:hint="eastAsia"/>
        </w:rPr>
        <w:t>2-</w:t>
      </w:r>
      <w:r w:rsidR="00DF38DE" w:rsidRPr="005F05DA">
        <w:t>32</w:t>
      </w:r>
      <w:r w:rsidR="00DF38DE" w:rsidRPr="005F05DA">
        <w:t>）</w:t>
      </w:r>
      <w:r w:rsidR="00DF38DE" w:rsidRPr="005F05DA">
        <w:rPr>
          <w:rFonts w:hint="eastAsia"/>
        </w:rPr>
        <w:t xml:space="preserve"> </w:t>
      </w:r>
    </w:p>
    <w:p w14:paraId="5B9213DF" w14:textId="77777777" w:rsidR="005F05DA" w:rsidRPr="005F05DA" w:rsidRDefault="005F05DA" w:rsidP="005F05DA">
      <w:pPr>
        <w:ind w:firstLine="480"/>
      </w:pPr>
    </w:p>
    <w:p w14:paraId="595A9393" w14:textId="77777777" w:rsidR="00DF38DE" w:rsidRDefault="00DF38DE" w:rsidP="00DF38DE">
      <w:pPr>
        <w:ind w:firstLine="480"/>
      </w:pPr>
      <w:r w:rsidRPr="00386B8C">
        <w:t>假设信息比特序列为</w:t>
      </w:r>
      <w:r w:rsidRPr="00386B8C">
        <w:object w:dxaOrig="2220" w:dyaOrig="360" w14:anchorId="633D83FB">
          <v:shape id="_x0000_i1195" type="#_x0000_t75" style="width:114pt;height:18pt" o:ole="">
            <v:imagedata r:id="rId359" o:title=""/>
          </v:shape>
          <o:OLEObject Type="Embed" ProgID="Equation.DSMT4" ShapeID="_x0000_i1195" DrawAspect="Content" ObjectID="_1671421774" r:id="rId360"/>
        </w:object>
      </w:r>
      <w:r w:rsidRPr="00386B8C">
        <w:t>,</w:t>
      </w:r>
      <w:r w:rsidRPr="00386B8C">
        <w:t>那么原码比特序列</w:t>
      </w:r>
      <w:r w:rsidRPr="00386B8C">
        <w:object w:dxaOrig="2140" w:dyaOrig="380" w14:anchorId="49FD1883">
          <v:shape id="_x0000_i1196" type="#_x0000_t75" style="width:108pt;height:18pt" o:ole="">
            <v:imagedata r:id="rId361" o:title=""/>
          </v:shape>
          <o:OLEObject Type="Embed" ProgID="Equation.DSMT4" ShapeID="_x0000_i1196" DrawAspect="Content" ObjectID="_1671421775" r:id="rId362"/>
        </w:object>
      </w:r>
      <w:r w:rsidRPr="00386B8C">
        <w:t>，因此编码比特序列为：</w:t>
      </w:r>
    </w:p>
    <w:p w14:paraId="02DC4121" w14:textId="77777777" w:rsidR="00DF38DE" w:rsidRDefault="00DF38DE" w:rsidP="00DF38DE">
      <w:pPr>
        <w:ind w:firstLine="480"/>
      </w:pPr>
    </w:p>
    <w:p w14:paraId="56BB307B" w14:textId="77777777" w:rsidR="00DF38DE" w:rsidRPr="00220E0A" w:rsidRDefault="00DF38DE" w:rsidP="00DF38DE">
      <w:pPr>
        <w:pStyle w:val="MTDisplayEquation"/>
      </w:pPr>
      <w:r>
        <w:tab/>
      </w:r>
      <w:r w:rsidRPr="00220E0A">
        <w:object w:dxaOrig="2880" w:dyaOrig="380" w14:anchorId="0DA23BC0">
          <v:shape id="_x0000_i1197" type="#_x0000_t75" style="width:146.25pt;height:18pt" o:ole="">
            <v:imagedata r:id="rId363" o:title=""/>
          </v:shape>
          <o:OLEObject Type="Embed" ProgID="Equation.DSMT4" ShapeID="_x0000_i1197" DrawAspect="Content" ObjectID="_1671421776" r:id="rId364"/>
        </w:object>
      </w:r>
      <w:r w:rsidRPr="00220E0A">
        <w:tab/>
      </w:r>
      <w:r w:rsidRPr="00220E0A">
        <w:rPr>
          <w:rFonts w:hint="eastAsia"/>
        </w:rPr>
        <w:t>（</w:t>
      </w:r>
      <w:r w:rsidRPr="00220E0A">
        <w:rPr>
          <w:rFonts w:hint="eastAsia"/>
        </w:rPr>
        <w:t>2-</w:t>
      </w:r>
      <w:r w:rsidRPr="00220E0A">
        <w:t>33</w:t>
      </w:r>
      <w:r w:rsidRPr="00220E0A">
        <w:rPr>
          <w:rFonts w:hint="eastAsia"/>
        </w:rPr>
        <w:t>）</w:t>
      </w:r>
    </w:p>
    <w:p w14:paraId="663FBFF1" w14:textId="77777777" w:rsidR="00DF38DE" w:rsidRPr="000A22C9" w:rsidRDefault="00DF38DE" w:rsidP="00DF38DE">
      <w:pPr>
        <w:ind w:firstLine="480"/>
      </w:pPr>
    </w:p>
    <w:p w14:paraId="36B3688D" w14:textId="5C06646C" w:rsidR="00DF38DE" w:rsidRPr="00605B46" w:rsidRDefault="00DF38DE" w:rsidP="00DF38DE">
      <w:pPr>
        <w:ind w:firstLine="480"/>
      </w:pPr>
      <w:r w:rsidRPr="00386B8C">
        <w:t>极化码作为一种线性分组码，给定码长</w:t>
      </w:r>
      <w:r w:rsidRPr="00386B8C">
        <w:t>N</w:t>
      </w:r>
      <w:r>
        <w:t>，编码结构</w:t>
      </w:r>
      <w:r w:rsidRPr="00386B8C">
        <w:t>唯一确定，其生成矩阵也就唯一确定。不同于其他线性分组码，极化码没有校验矩阵，其编码特性依赖于极化现象，通过采用信道容量接近于</w:t>
      </w:r>
      <w:r w:rsidRPr="00386B8C">
        <w:t>1</w:t>
      </w:r>
      <w:r w:rsidRPr="00386B8C">
        <w:t>的极化信道传输信息比特，在理论上严格证明达到信道容量的信道编码方法。在</w:t>
      </w:r>
      <w:r w:rsidRPr="00386B8C">
        <w:t xml:space="preserve"> 3GPP </w:t>
      </w:r>
      <w:r w:rsidRPr="00386B8C">
        <w:t>中已确定</w:t>
      </w:r>
      <w:r>
        <w:t>对</w:t>
      </w:r>
      <w:r w:rsidRPr="00386B8C">
        <w:t>极化码编码采用无比特反转</w:t>
      </w:r>
      <w:r>
        <w:t>方式</w:t>
      </w:r>
      <w:r w:rsidRPr="00386B8C">
        <w:t>，并</w:t>
      </w:r>
      <w:r w:rsidRPr="00386B8C">
        <w:lastRenderedPageBreak/>
        <w:t>把采用该编码方式得到的</w:t>
      </w:r>
      <w:r w:rsidRPr="00386B8C">
        <w:t xml:space="preserve"> Polar </w:t>
      </w:r>
      <w:r w:rsidRPr="00386B8C">
        <w:t>码称为</w:t>
      </w:r>
      <w:r w:rsidRPr="00386B8C">
        <w:t>“</w:t>
      </w:r>
      <w:r w:rsidRPr="00386B8C">
        <w:t>基本</w:t>
      </w:r>
      <w:r w:rsidRPr="00386B8C">
        <w:t xml:space="preserve"> Polar </w:t>
      </w:r>
      <w:r w:rsidRPr="00386B8C">
        <w:t>码</w:t>
      </w:r>
      <w:r w:rsidRPr="00386B8C">
        <w:t>”</w:t>
      </w:r>
      <w:r w:rsidRPr="00386B8C">
        <w:t>，其生成矩阵为</w:t>
      </w:r>
      <w:r w:rsidRPr="00386B8C">
        <w:object w:dxaOrig="999" w:dyaOrig="380" w14:anchorId="23DAE648">
          <v:shape id="_x0000_i1198" type="#_x0000_t75" style="width:49.5pt;height:18pt" o:ole="">
            <v:imagedata r:id="rId365" o:title=""/>
          </v:shape>
          <o:OLEObject Type="Embed" ProgID="Equation.DSMT4" ShapeID="_x0000_i1198" DrawAspect="Content" ObjectID="_1671421777" r:id="rId366"/>
        </w:object>
      </w:r>
      <w:r w:rsidR="00174A1E" w:rsidRPr="00174A1E">
        <w:rPr>
          <w:vertAlign w:val="superscript"/>
        </w:rPr>
        <w:fldChar w:fldCharType="begin"/>
      </w:r>
      <w:r w:rsidR="00174A1E" w:rsidRPr="00174A1E">
        <w:rPr>
          <w:vertAlign w:val="superscript"/>
        </w:rPr>
        <w:instrText xml:space="preserve"> REF _Ref35853517 \n \h </w:instrText>
      </w:r>
      <w:r w:rsidR="00174A1E">
        <w:rPr>
          <w:vertAlign w:val="superscript"/>
        </w:rPr>
        <w:instrText xml:space="preserve"> \* MERGEFORMAT </w:instrText>
      </w:r>
      <w:r w:rsidR="00174A1E" w:rsidRPr="00174A1E">
        <w:rPr>
          <w:vertAlign w:val="superscript"/>
        </w:rPr>
      </w:r>
      <w:r w:rsidR="00174A1E" w:rsidRPr="00174A1E">
        <w:rPr>
          <w:vertAlign w:val="superscript"/>
        </w:rPr>
        <w:fldChar w:fldCharType="separate"/>
      </w:r>
      <w:r w:rsidR="00174A1E" w:rsidRPr="00174A1E">
        <w:rPr>
          <w:vertAlign w:val="superscript"/>
        </w:rPr>
        <w:t>[11]</w:t>
      </w:r>
      <w:r w:rsidR="00174A1E" w:rsidRPr="00174A1E">
        <w:rPr>
          <w:vertAlign w:val="superscript"/>
        </w:rPr>
        <w:fldChar w:fldCharType="end"/>
      </w:r>
      <w:r>
        <w:rPr>
          <w:rFonts w:hint="eastAsia"/>
        </w:rPr>
        <w:t>。</w:t>
      </w:r>
    </w:p>
    <w:p w14:paraId="108F123E" w14:textId="77777777" w:rsidR="000F1BC1" w:rsidRPr="00257ADA" w:rsidRDefault="000F1BC1" w:rsidP="000F1BC1">
      <w:pPr>
        <w:pStyle w:val="20"/>
        <w:widowControl/>
        <w:ind w:left="88"/>
      </w:pPr>
      <w:bookmarkStart w:id="211" w:name="_Toc35086230"/>
      <w:bookmarkStart w:id="212" w:name="_Toc35722012"/>
      <w:bookmarkStart w:id="213" w:name="_Toc35722132"/>
      <w:bookmarkStart w:id="214" w:name="_Toc35725798"/>
      <w:bookmarkStart w:id="215" w:name="_Toc35726002"/>
      <w:bookmarkStart w:id="216" w:name="_Toc35766627"/>
      <w:bookmarkStart w:id="217" w:name="_Toc35875596"/>
      <w:r w:rsidRPr="00386B8C">
        <w:t>极化码</w:t>
      </w:r>
      <w:r>
        <w:t>置信度传播</w:t>
      </w:r>
      <w:r w:rsidRPr="00386B8C">
        <w:t>译码</w:t>
      </w:r>
      <w:bookmarkEnd w:id="211"/>
      <w:bookmarkEnd w:id="212"/>
      <w:bookmarkEnd w:id="213"/>
      <w:bookmarkEnd w:id="214"/>
      <w:bookmarkEnd w:id="215"/>
      <w:bookmarkEnd w:id="216"/>
      <w:bookmarkEnd w:id="217"/>
    </w:p>
    <w:p w14:paraId="412AC1A6" w14:textId="0827132E" w:rsidR="000F1BC1" w:rsidRDefault="000F1BC1" w:rsidP="000F1BC1">
      <w:pPr>
        <w:ind w:firstLine="480"/>
      </w:pPr>
      <w:r w:rsidRPr="00230329">
        <w:rPr>
          <w:rFonts w:hint="eastAsia"/>
        </w:rPr>
        <w:t>置信度传播算法是一种在图模型上执行消息传递机制的通用算法。在图模型中，因子图</w:t>
      </w:r>
      <w:r w:rsidR="005C2D56" w:rsidRPr="005C2D56">
        <w:rPr>
          <w:vertAlign w:val="superscript"/>
        </w:rPr>
        <w:fldChar w:fldCharType="begin"/>
      </w:r>
      <w:r w:rsidR="005C2D56" w:rsidRPr="005C2D56">
        <w:rPr>
          <w:vertAlign w:val="superscript"/>
        </w:rPr>
        <w:instrText xml:space="preserve"> </w:instrText>
      </w:r>
      <w:r w:rsidR="005C2D56" w:rsidRPr="005C2D56">
        <w:rPr>
          <w:rFonts w:hint="eastAsia"/>
          <w:vertAlign w:val="superscript"/>
        </w:rPr>
        <w:instrText>REF _Ref35860588 \n \h</w:instrText>
      </w:r>
      <w:r w:rsidR="005C2D56" w:rsidRPr="005C2D56">
        <w:rPr>
          <w:vertAlign w:val="superscript"/>
        </w:rPr>
        <w:instrText xml:space="preserve">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[31]</w:t>
      </w:r>
      <w:r w:rsidR="005C2D56" w:rsidRPr="005C2D56">
        <w:rPr>
          <w:vertAlign w:val="superscript"/>
        </w:rPr>
        <w:fldChar w:fldCharType="end"/>
      </w:r>
      <w:r w:rsidRPr="00230329">
        <w:rPr>
          <w:rFonts w:hint="eastAsia"/>
        </w:rPr>
        <w:t>（</w:t>
      </w:r>
      <w:r w:rsidRPr="00230329">
        <w:rPr>
          <w:rFonts w:hint="eastAsia"/>
        </w:rPr>
        <w:t>Fac</w:t>
      </w:r>
      <w:r w:rsidRPr="00230329">
        <w:t>tor graph</w:t>
      </w:r>
      <w:r w:rsidRPr="00230329">
        <w:rPr>
          <w:rFonts w:hint="eastAsia"/>
        </w:rPr>
        <w:t>）是描述概率推论的最常用模型之一。因子图实质上是利用图形对函数进行因式分解的表示图。</w:t>
      </w:r>
      <w:r w:rsidRPr="00230329">
        <w:t>Tanner</w:t>
      </w:r>
      <w:r w:rsidRPr="00230329">
        <w:t>于</w:t>
      </w:r>
      <w:r w:rsidRPr="00230329">
        <w:rPr>
          <w:rFonts w:hint="eastAsia"/>
        </w:rPr>
        <w:t>1</w:t>
      </w:r>
      <w:r w:rsidRPr="00230329">
        <w:t>981</w:t>
      </w:r>
      <w:r w:rsidRPr="00230329">
        <w:t>年首次提出用图模型表示码字</w:t>
      </w:r>
      <w:r w:rsidRPr="00230329">
        <w:rPr>
          <w:rFonts w:hint="eastAsia"/>
        </w:rPr>
        <w:t>，</w:t>
      </w:r>
      <w:r w:rsidRPr="00230329">
        <w:t>采用该图模型构造低密度奇偶校验</w:t>
      </w:r>
      <w:r w:rsidR="005C2D56" w:rsidRPr="005C2D56">
        <w:rPr>
          <w:vertAlign w:val="superscript"/>
        </w:rPr>
        <w:fldChar w:fldCharType="begin"/>
      </w:r>
      <w:r w:rsidR="005C2D56" w:rsidRPr="005C2D56">
        <w:rPr>
          <w:vertAlign w:val="superscript"/>
        </w:rPr>
        <w:instrText xml:space="preserve"> REF _Ref35860646 \n \h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[32]</w:t>
      </w:r>
      <w:r w:rsidR="005C2D56" w:rsidRPr="005C2D56">
        <w:rPr>
          <w:vertAlign w:val="superscript"/>
        </w:rPr>
        <w:fldChar w:fldCharType="end"/>
      </w:r>
      <w:r w:rsidRPr="00230329">
        <w:rPr>
          <w:rFonts w:hint="eastAsia"/>
        </w:rPr>
        <w:t>（</w:t>
      </w:r>
      <w:r w:rsidRPr="00230329">
        <w:t>Low Density Parity Check, LDPC</w:t>
      </w:r>
      <w:r w:rsidRPr="00230329">
        <w:rPr>
          <w:rFonts w:hint="eastAsia"/>
        </w:rPr>
        <w:t>）码，因此用该方法构造的图模型称为</w:t>
      </w:r>
      <w:r w:rsidRPr="00230329">
        <w:rPr>
          <w:rFonts w:hint="eastAsia"/>
        </w:rPr>
        <w:t>Tanner</w:t>
      </w:r>
      <w:r w:rsidRPr="00230329">
        <w:t>图</w:t>
      </w:r>
      <w:r w:rsidR="005C2D56" w:rsidRPr="005C2D56">
        <w:rPr>
          <w:vertAlign w:val="superscript"/>
        </w:rPr>
        <w:fldChar w:fldCharType="begin"/>
      </w:r>
      <w:r w:rsidR="005C2D56" w:rsidRPr="005C2D56">
        <w:rPr>
          <w:vertAlign w:val="superscript"/>
        </w:rPr>
        <w:instrText xml:space="preserve"> REF _Ref35860841 \n \h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[35]</w:t>
      </w:r>
      <w:r w:rsidR="005C2D56" w:rsidRPr="005C2D56">
        <w:rPr>
          <w:vertAlign w:val="superscript"/>
        </w:rPr>
        <w:fldChar w:fldCharType="end"/>
      </w:r>
      <w:r w:rsidRPr="00230329">
        <w:rPr>
          <w:rFonts w:hint="eastAsia"/>
        </w:rPr>
        <w:t>。</w:t>
      </w:r>
      <w:r w:rsidRPr="00230329">
        <w:rPr>
          <w:rFonts w:hint="eastAsia"/>
        </w:rPr>
        <w:t>Tanner</w:t>
      </w:r>
      <w:r w:rsidRPr="00230329">
        <w:rPr>
          <w:rFonts w:hint="eastAsia"/>
        </w:rPr>
        <w:t>图中包含</w:t>
      </w:r>
      <w:r w:rsidRPr="00230329">
        <w:rPr>
          <w:rFonts w:hint="eastAsia"/>
        </w:rPr>
        <w:t>n</w:t>
      </w:r>
      <w:r w:rsidRPr="00230329">
        <w:rPr>
          <w:rFonts w:hint="eastAsia"/>
        </w:rPr>
        <w:t>码字比特节点和</w:t>
      </w:r>
      <w:r w:rsidRPr="00230329">
        <w:rPr>
          <w:rFonts w:hint="eastAsia"/>
        </w:rPr>
        <w:t>m</w:t>
      </w:r>
      <w:r w:rsidRPr="00230329">
        <w:rPr>
          <w:rFonts w:hint="eastAsia"/>
        </w:rPr>
        <w:t>校验方程节点。根据校验方程将比特节点与校验方程节点相连，从而构成了</w:t>
      </w:r>
      <w:r w:rsidRPr="00230329">
        <w:rPr>
          <w:rFonts w:hint="eastAsia"/>
        </w:rPr>
        <w:t>Tann</w:t>
      </w:r>
      <w:r w:rsidRPr="00230329">
        <w:t>er</w:t>
      </w:r>
      <w:r w:rsidRPr="00230329">
        <w:t>图</w:t>
      </w:r>
      <w:r>
        <w:rPr>
          <w:rFonts w:hint="eastAsia"/>
        </w:rPr>
        <w:t>。</w:t>
      </w:r>
      <w:r w:rsidRPr="00230329">
        <w:rPr>
          <w:rFonts w:hint="eastAsia"/>
        </w:rPr>
        <w:t>Tanner</w:t>
      </w:r>
      <w:r w:rsidRPr="00230329">
        <w:rPr>
          <w:rFonts w:hint="eastAsia"/>
        </w:rPr>
        <w:t>图的意义在于利用图模型表示编码，从而将编码与译码引入到图计算。</w:t>
      </w:r>
    </w:p>
    <w:p w14:paraId="2053C6A9" w14:textId="6E24FC4B" w:rsidR="000F1BC1" w:rsidRDefault="000F1BC1" w:rsidP="000F1BC1">
      <w:pPr>
        <w:ind w:firstLine="480"/>
      </w:pPr>
      <w:r w:rsidRPr="002B44F8">
        <w:t>Tanner</w:t>
      </w:r>
      <w:r w:rsidRPr="002B44F8">
        <w:t>图代表一个校验矩阵，是一个二部图，其中包含两种节点，变量节点（</w:t>
      </w:r>
      <w:r w:rsidRPr="002B44F8">
        <w:t>variable nodes</w:t>
      </w:r>
      <w:r w:rsidRPr="002B44F8">
        <w:t>）和校验节点（</w:t>
      </w:r>
      <w:r w:rsidRPr="002B44F8">
        <w:rPr>
          <w:color w:val="000000"/>
        </w:rPr>
        <w:t>check nodes</w:t>
      </w:r>
      <w:r w:rsidRPr="002B44F8">
        <w:t>）</w:t>
      </w:r>
      <w:r>
        <w:t>。变量节点代表校验矩阵的列，校验节点代表校验矩阵的行。对于如式</w:t>
      </w:r>
      <w:r>
        <w:t>2-34</w:t>
      </w:r>
      <w:r w:rsidR="005C2D56">
        <w:t>所示的</w:t>
      </w:r>
      <w:r w:rsidRPr="002B44F8">
        <w:t>（</w:t>
      </w:r>
      <w:r w:rsidRPr="002B44F8">
        <w:t>7,4</w:t>
      </w:r>
      <w:r w:rsidRPr="002B44F8">
        <w:t>）汉明码校验矩阵，其</w:t>
      </w:r>
      <w:r w:rsidRPr="002B44F8">
        <w:t>Tanner</w:t>
      </w:r>
      <w:r w:rsidRPr="002B44F8">
        <w:t>图表示如图</w:t>
      </w:r>
      <w:r>
        <w:t>2.</w:t>
      </w:r>
      <w:r w:rsidRPr="002B44F8">
        <w:t>6</w:t>
      </w:r>
      <w:r w:rsidRPr="002B44F8">
        <w:t>所示，方形节点代表校验节点，圆形节点代表变量节点。</w:t>
      </w:r>
    </w:p>
    <w:p w14:paraId="48F91491" w14:textId="77777777" w:rsidR="000F1BC1" w:rsidRPr="002B44F8" w:rsidRDefault="000F1BC1" w:rsidP="000F1BC1">
      <w:pPr>
        <w:ind w:firstLine="480"/>
      </w:pPr>
    </w:p>
    <w:p w14:paraId="1696C9FB" w14:textId="77777777" w:rsidR="000F1BC1" w:rsidRDefault="000F1BC1" w:rsidP="000F1BC1">
      <w:pPr>
        <w:pStyle w:val="MTDisplayEquation"/>
        <w:spacing w:line="240" w:lineRule="auto"/>
      </w:pPr>
      <w:r>
        <w:tab/>
      </w:r>
      <w:r w:rsidRPr="00DF2D77">
        <w:object w:dxaOrig="2680" w:dyaOrig="1120" w14:anchorId="34CDC701">
          <v:shape id="_x0000_i1199" type="#_x0000_t75" style="width:133.5pt;height:55.5pt" o:ole="">
            <v:imagedata r:id="rId367" o:title=""/>
          </v:shape>
          <o:OLEObject Type="Embed" ProgID="Equation.DSMT4" ShapeID="_x0000_i1199" DrawAspect="Content" ObjectID="_1671421778" r:id="rId368"/>
        </w:object>
      </w:r>
      <w:r>
        <w:tab/>
      </w:r>
      <w:r>
        <w:rPr>
          <w:rFonts w:hint="eastAsia"/>
        </w:rPr>
        <w:t>（</w:t>
      </w:r>
      <w:r>
        <w:rPr>
          <w:rFonts w:hint="eastAsia"/>
        </w:rPr>
        <w:t>2-</w:t>
      </w:r>
      <w:r>
        <w:t>34</w:t>
      </w:r>
      <w:r>
        <w:rPr>
          <w:rFonts w:hint="eastAsia"/>
        </w:rPr>
        <w:t>）</w:t>
      </w:r>
    </w:p>
    <w:p w14:paraId="31CF6AB7" w14:textId="77777777" w:rsidR="000F1BC1" w:rsidRPr="00AE209B" w:rsidRDefault="000F1BC1" w:rsidP="000F1BC1">
      <w:pPr>
        <w:ind w:firstLine="480"/>
      </w:pPr>
    </w:p>
    <w:p w14:paraId="7D3DC1B9" w14:textId="77777777" w:rsidR="000F1BC1" w:rsidRPr="00230329" w:rsidRDefault="000F1BC1" w:rsidP="000F1BC1">
      <w:pPr>
        <w:ind w:firstLine="480"/>
      </w:pPr>
    </w:p>
    <w:p w14:paraId="453DCED7" w14:textId="77777777" w:rsidR="000F1BC1" w:rsidRDefault="000F1BC1" w:rsidP="000F1BC1">
      <w:pPr>
        <w:pStyle w:val="24"/>
        <w:ind w:firstLine="480"/>
      </w:pPr>
      <w:r>
        <w:object w:dxaOrig="10742" w:dyaOrig="4271" w14:anchorId="55582E6E">
          <v:shape id="_x0000_i1200" type="#_x0000_t75" style="width:326.25pt;height:129pt" o:ole="">
            <v:imagedata r:id="rId369" o:title=""/>
          </v:shape>
          <o:OLEObject Type="Embed" ProgID="Visio.Drawing.11" ShapeID="_x0000_i1200" DrawAspect="Content" ObjectID="_1671421779" r:id="rId370"/>
        </w:object>
      </w:r>
    </w:p>
    <w:p w14:paraId="6F34F907" w14:textId="77777777" w:rsidR="000F1BC1" w:rsidRDefault="000F1BC1" w:rsidP="000F1BC1">
      <w:pPr>
        <w:pStyle w:val="-0"/>
        <w:numPr>
          <w:ilvl w:val="8"/>
          <w:numId w:val="7"/>
        </w:numPr>
        <w:spacing w:after="240"/>
      </w:pPr>
      <w:bookmarkStart w:id="218" w:name="_Toc35877415"/>
      <w:r w:rsidRPr="007F61B3">
        <w:rPr>
          <w:rFonts w:hint="eastAsia"/>
        </w:rPr>
        <w:t>(</w:t>
      </w:r>
      <w:r w:rsidRPr="007F61B3">
        <w:t>7,4</w:t>
      </w:r>
      <w:r w:rsidRPr="007F61B3">
        <w:rPr>
          <w:rFonts w:hint="eastAsia"/>
        </w:rPr>
        <w:t>)</w:t>
      </w:r>
      <w:r w:rsidRPr="007F61B3">
        <w:rPr>
          <w:rFonts w:hint="eastAsia"/>
        </w:rPr>
        <w:t>汉明码</w:t>
      </w:r>
      <w:r w:rsidRPr="007F61B3">
        <w:rPr>
          <w:rFonts w:hint="eastAsia"/>
        </w:rPr>
        <w:t>Ta</w:t>
      </w:r>
      <w:r w:rsidRPr="007F61B3">
        <w:t>nner</w:t>
      </w:r>
      <w:r w:rsidRPr="007F61B3">
        <w:t>图</w:t>
      </w:r>
      <w:bookmarkEnd w:id="218"/>
    </w:p>
    <w:p w14:paraId="5E426319" w14:textId="77777777" w:rsidR="000F1BC1" w:rsidRPr="007F61B3" w:rsidRDefault="000F1BC1" w:rsidP="000F1BC1">
      <w:pPr>
        <w:ind w:firstLine="480"/>
      </w:pPr>
    </w:p>
    <w:p w14:paraId="33E0A31B" w14:textId="77777777" w:rsidR="000F1BC1" w:rsidRDefault="000F1BC1" w:rsidP="000F1BC1">
      <w:pPr>
        <w:ind w:firstLine="480"/>
      </w:pPr>
      <w:r>
        <w:t>校验节点与变量节点之间的连线称为</w:t>
      </w:r>
      <w:r>
        <w:rPr>
          <w:rFonts w:hint="eastAsia"/>
        </w:rPr>
        <w:t>边，置信度译码算法通过边传递概率信息。在计算中，通常使用对数似然比（</w:t>
      </w:r>
      <w:r>
        <w:rPr>
          <w:rFonts w:hint="eastAsia"/>
        </w:rPr>
        <w:t>LLRs</w:t>
      </w:r>
      <w:r>
        <w:rPr>
          <w:rFonts w:hint="eastAsia"/>
        </w:rPr>
        <w:t>）信息代替概率信息。在接收端所接收的信号为</w:t>
      </w:r>
      <w:r>
        <w:rPr>
          <w:rFonts w:hint="eastAsia"/>
        </w:rPr>
        <w:t>y</w:t>
      </w:r>
      <w:r>
        <w:rPr>
          <w:rFonts w:hint="eastAsia"/>
        </w:rPr>
        <w:t>，因此接收端对数似然比计算如公式</w:t>
      </w:r>
      <w:r>
        <w:rPr>
          <w:rFonts w:hint="eastAsia"/>
        </w:rPr>
        <w:t>2-</w:t>
      </w:r>
      <w:r>
        <w:t>35</w:t>
      </w:r>
      <w:r>
        <w:t>所示</w:t>
      </w:r>
      <w:r>
        <w:rPr>
          <w:rFonts w:hint="eastAsia"/>
        </w:rPr>
        <w:t>，</w:t>
      </w:r>
      <w:r>
        <w:t>其中</w:t>
      </w:r>
      <w:r w:rsidRPr="0077509D">
        <w:rPr>
          <w:position w:val="-6"/>
        </w:rPr>
        <w:object w:dxaOrig="240" w:dyaOrig="220" w14:anchorId="32FA0D3A">
          <v:shape id="_x0000_i1201" type="#_x0000_t75" style="width:12pt;height:10.5pt" o:ole="">
            <v:imagedata r:id="rId371" o:title=""/>
          </v:shape>
          <o:OLEObject Type="Embed" ProgID="Equation.DSMT4" ShapeID="_x0000_i1201" DrawAspect="Content" ObjectID="_1671421780" r:id="rId372"/>
        </w:object>
      </w:r>
      <w:r>
        <w:t>表示噪声的平均功率</w:t>
      </w:r>
      <w:r>
        <w:rPr>
          <w:rFonts w:hint="eastAsia"/>
        </w:rPr>
        <w:t>。</w:t>
      </w:r>
    </w:p>
    <w:p w14:paraId="4BDE014C" w14:textId="77777777" w:rsidR="000F1BC1" w:rsidRDefault="000F1BC1" w:rsidP="000F1BC1">
      <w:pPr>
        <w:ind w:firstLine="480"/>
      </w:pPr>
    </w:p>
    <w:p w14:paraId="1EE4AD2F" w14:textId="77777777" w:rsidR="000F1BC1" w:rsidRDefault="000F1BC1" w:rsidP="000F1BC1">
      <w:pPr>
        <w:pStyle w:val="MTDisplayEquation"/>
        <w:spacing w:before="240" w:line="240" w:lineRule="auto"/>
      </w:pPr>
      <w:r>
        <w:lastRenderedPageBreak/>
        <w:tab/>
      </w:r>
      <w:r w:rsidRPr="009F28CB">
        <w:object w:dxaOrig="3260" w:dyaOrig="660" w14:anchorId="3DDA26B0">
          <v:shape id="_x0000_i1202" type="#_x0000_t75" style="width:163.5pt;height:33.75pt" o:ole="">
            <v:imagedata r:id="rId373" o:title=""/>
          </v:shape>
          <o:OLEObject Type="Embed" ProgID="Equation.DSMT4" ShapeID="_x0000_i1202" DrawAspect="Content" ObjectID="_1671421781" r:id="rId374"/>
        </w:object>
      </w:r>
      <w:r>
        <w:tab/>
      </w:r>
      <w:r>
        <w:rPr>
          <w:rFonts w:hint="eastAsia"/>
        </w:rPr>
        <w:t>（</w:t>
      </w:r>
      <w:r>
        <w:rPr>
          <w:rFonts w:hint="eastAsia"/>
        </w:rPr>
        <w:t>2-</w:t>
      </w:r>
      <w:r>
        <w:t>35</w:t>
      </w:r>
      <w:r>
        <w:rPr>
          <w:rFonts w:hint="eastAsia"/>
        </w:rPr>
        <w:t>）</w:t>
      </w:r>
    </w:p>
    <w:p w14:paraId="45D49F1E" w14:textId="77777777" w:rsidR="000F1BC1" w:rsidRPr="00230329" w:rsidRDefault="000F1BC1" w:rsidP="000F1BC1">
      <w:pPr>
        <w:ind w:firstLine="480"/>
      </w:pPr>
    </w:p>
    <w:p w14:paraId="08E920D6" w14:textId="77777777" w:rsidR="000F1BC1" w:rsidRDefault="000F1BC1" w:rsidP="000F1BC1">
      <w:pPr>
        <w:ind w:firstLine="480"/>
      </w:pPr>
      <w:r>
        <w:rPr>
          <w:rFonts w:hint="eastAsia"/>
        </w:rPr>
        <w:t>置信度算法的核心思想是在校验节点与变量节点之间传播消息，从而更新译码器输出的软判决值。该算法是迭代算法，通过多次迭代不断更新输出值。从变量节点</w:t>
      </w:r>
      <w:r w:rsidRPr="0077509D">
        <w:rPr>
          <w:position w:val="-6"/>
        </w:rPr>
        <w:object w:dxaOrig="180" w:dyaOrig="220" w14:anchorId="750B05C0">
          <v:shape id="_x0000_i1203" type="#_x0000_t75" style="width:9.75pt;height:10.5pt" o:ole="">
            <v:imagedata r:id="rId375" o:title=""/>
          </v:shape>
          <o:OLEObject Type="Embed" ProgID="Equation.DSMT4" ShapeID="_x0000_i1203" DrawAspect="Content" ObjectID="_1671421782" r:id="rId376"/>
        </w:object>
      </w:r>
      <w:r>
        <w:rPr>
          <w:rFonts w:hint="eastAsia"/>
        </w:rPr>
        <w:t>传递消息到校验节点</w:t>
      </w:r>
      <w:r w:rsidRPr="0077509D">
        <w:rPr>
          <w:position w:val="-6"/>
        </w:rPr>
        <w:object w:dxaOrig="180" w:dyaOrig="220" w14:anchorId="42E89275">
          <v:shape id="_x0000_i1204" type="#_x0000_t75" style="width:9.75pt;height:10.5pt" o:ole="">
            <v:imagedata r:id="rId377" o:title=""/>
          </v:shape>
          <o:OLEObject Type="Embed" ProgID="Equation.DSMT4" ShapeID="_x0000_i1204" DrawAspect="Content" ObjectID="_1671421783" r:id="rId378"/>
        </w:object>
      </w:r>
      <w:r>
        <w:rPr>
          <w:rFonts w:hint="eastAsia"/>
        </w:rPr>
        <w:t>可以表示为：</w:t>
      </w:r>
    </w:p>
    <w:p w14:paraId="729D6A89" w14:textId="77777777" w:rsidR="000F1BC1" w:rsidRDefault="000F1BC1" w:rsidP="000F1BC1">
      <w:pPr>
        <w:pStyle w:val="MTDisplayEquation"/>
        <w:spacing w:before="240"/>
      </w:pPr>
    </w:p>
    <w:p w14:paraId="1C0CFDD6" w14:textId="77777777" w:rsidR="000F1BC1" w:rsidRPr="007F61B3" w:rsidRDefault="000F1BC1" w:rsidP="000F1BC1">
      <w:pPr>
        <w:pStyle w:val="MTDisplayEquation"/>
        <w:spacing w:line="240" w:lineRule="auto"/>
      </w:pPr>
      <w:r>
        <w:tab/>
      </w:r>
      <w:r w:rsidRPr="007F61B3">
        <w:object w:dxaOrig="2340" w:dyaOrig="560" w14:anchorId="6F476825">
          <v:shape id="_x0000_i1205" type="#_x0000_t75" style="width:154.5pt;height:37.5pt" o:ole="">
            <v:imagedata r:id="rId379" o:title=""/>
          </v:shape>
          <o:OLEObject Type="Embed" ProgID="Equation.DSMT4" ShapeID="_x0000_i1205" DrawAspect="Content" ObjectID="_1671421784" r:id="rId380"/>
        </w:object>
      </w:r>
      <w:r w:rsidRPr="007F61B3">
        <w:tab/>
      </w:r>
      <w:r w:rsidRPr="007F61B3">
        <w:rPr>
          <w:rFonts w:hint="eastAsia"/>
        </w:rPr>
        <w:t>（</w:t>
      </w:r>
      <w:r w:rsidRPr="007F61B3">
        <w:rPr>
          <w:rFonts w:hint="eastAsia"/>
        </w:rPr>
        <w:t>2-</w:t>
      </w:r>
      <w:r w:rsidRPr="007F61B3">
        <w:t>36</w:t>
      </w:r>
      <w:r w:rsidRPr="007F61B3">
        <w:rPr>
          <w:rFonts w:hint="eastAsia"/>
        </w:rPr>
        <w:t>）</w:t>
      </w:r>
    </w:p>
    <w:p w14:paraId="3972BC28" w14:textId="77777777" w:rsidR="000F1BC1" w:rsidRPr="00230329" w:rsidRDefault="000F1BC1" w:rsidP="000F1BC1">
      <w:pPr>
        <w:ind w:firstLine="480"/>
      </w:pPr>
    </w:p>
    <w:p w14:paraId="01A913F7" w14:textId="77777777" w:rsidR="000F1BC1" w:rsidRDefault="000F1BC1" w:rsidP="000F1BC1">
      <w:pPr>
        <w:ind w:firstLine="480"/>
      </w:pPr>
      <w:r>
        <w:t>其中</w:t>
      </w:r>
      <w:r>
        <w:rPr>
          <w:rFonts w:hint="eastAsia"/>
        </w:rPr>
        <w:t>t</w:t>
      </w:r>
      <w:r>
        <w:rPr>
          <w:rFonts w:hint="eastAsia"/>
        </w:rPr>
        <w:t>表示迭代次数，</w:t>
      </w:r>
      <w:r w:rsidRPr="0077509D">
        <w:object w:dxaOrig="580" w:dyaOrig="220" w14:anchorId="217344E3">
          <v:shape id="_x0000_i1206" type="#_x0000_t75" style="width:48.75pt;height:18.75pt" o:ole="">
            <v:imagedata r:id="rId381" o:title=""/>
          </v:shape>
          <o:OLEObject Type="Embed" ProgID="Equation.DSMT4" ShapeID="_x0000_i1206" DrawAspect="Content" ObjectID="_1671421785" r:id="rId382"/>
        </w:object>
      </w:r>
      <w:r>
        <w:t>表示所有传递给变量节点</w:t>
      </w:r>
      <w:r w:rsidRPr="0077509D">
        <w:object w:dxaOrig="180" w:dyaOrig="220" w14:anchorId="5E266C3D">
          <v:shape id="_x0000_i1207" type="#_x0000_t75" style="width:9.75pt;height:10.5pt" o:ole="">
            <v:imagedata r:id="rId375" o:title=""/>
          </v:shape>
          <o:OLEObject Type="Embed" ProgID="Equation.DSMT4" ShapeID="_x0000_i1207" DrawAspect="Content" ObjectID="_1671421786" r:id="rId383"/>
        </w:object>
      </w:r>
      <w:r>
        <w:t>的校验节点集合</w:t>
      </w:r>
      <w:r>
        <w:rPr>
          <w:rFonts w:hint="eastAsia"/>
        </w:rPr>
        <w:t>，</w:t>
      </w:r>
      <w:r>
        <w:t>但不包含校验节点</w:t>
      </w:r>
      <w:r w:rsidRPr="0077509D">
        <w:object w:dxaOrig="180" w:dyaOrig="220" w14:anchorId="03134DB6">
          <v:shape id="_x0000_i1208" type="#_x0000_t75" style="width:9.75pt;height:10.5pt" o:ole="">
            <v:imagedata r:id="rId377" o:title=""/>
          </v:shape>
          <o:OLEObject Type="Embed" ProgID="Equation.DSMT4" ShapeID="_x0000_i1208" DrawAspect="Content" ObjectID="_1671421787" r:id="rId384"/>
        </w:object>
      </w:r>
      <w:r>
        <w:rPr>
          <w:rFonts w:hint="eastAsia"/>
        </w:rPr>
        <w:t>。</w:t>
      </w:r>
      <w:r>
        <w:t>第</w:t>
      </w:r>
      <w:r>
        <w:rPr>
          <w:rFonts w:hint="eastAsia"/>
        </w:rPr>
        <w:t>t</w:t>
      </w:r>
      <w:r>
        <w:rPr>
          <w:rFonts w:hint="eastAsia"/>
        </w:rPr>
        <w:t>次迭代下，检验节点传递消息给变量节点计算公式为：</w:t>
      </w:r>
    </w:p>
    <w:p w14:paraId="4E6F9E81" w14:textId="77777777" w:rsidR="000F1BC1" w:rsidRDefault="000F1BC1" w:rsidP="000F1BC1">
      <w:pPr>
        <w:ind w:firstLine="480"/>
      </w:pPr>
    </w:p>
    <w:p w14:paraId="2B20A869" w14:textId="77777777" w:rsidR="000F1BC1" w:rsidRPr="007F61B3" w:rsidRDefault="000F1BC1" w:rsidP="000F1BC1">
      <w:pPr>
        <w:pStyle w:val="MTDisplayEquation"/>
        <w:spacing w:line="240" w:lineRule="auto"/>
      </w:pPr>
      <w:r>
        <w:tab/>
      </w:r>
      <w:r w:rsidRPr="007F61B3">
        <w:object w:dxaOrig="4000" w:dyaOrig="800" w14:anchorId="1698E1A9">
          <v:shape id="_x0000_i1209" type="#_x0000_t75" style="width:235.5pt;height:46.5pt" o:ole="">
            <v:imagedata r:id="rId385" o:title=""/>
          </v:shape>
          <o:OLEObject Type="Embed" ProgID="Equation.DSMT4" ShapeID="_x0000_i1209" DrawAspect="Content" ObjectID="_1671421788" r:id="rId386"/>
        </w:object>
      </w:r>
      <w:r w:rsidRPr="007F61B3">
        <w:tab/>
      </w:r>
      <w:r w:rsidRPr="007F61B3">
        <w:rPr>
          <w:rFonts w:hint="eastAsia"/>
        </w:rPr>
        <w:t>（</w:t>
      </w:r>
      <w:r w:rsidRPr="007F61B3">
        <w:rPr>
          <w:rFonts w:hint="eastAsia"/>
        </w:rPr>
        <w:t>2-</w:t>
      </w:r>
      <w:r w:rsidRPr="007F61B3">
        <w:t>37</w:t>
      </w:r>
      <w:r w:rsidRPr="007F61B3">
        <w:rPr>
          <w:rFonts w:hint="eastAsia"/>
        </w:rPr>
        <w:t>）</w:t>
      </w:r>
    </w:p>
    <w:p w14:paraId="1EE99884" w14:textId="77777777" w:rsidR="000F1BC1" w:rsidRPr="00230329" w:rsidRDefault="000F1BC1" w:rsidP="000F1BC1">
      <w:pPr>
        <w:ind w:firstLine="480"/>
      </w:pPr>
    </w:p>
    <w:p w14:paraId="028CC7AA" w14:textId="44B6BA49" w:rsidR="000F1BC1" w:rsidRDefault="000F1BC1" w:rsidP="000F1BC1">
      <w:pPr>
        <w:ind w:firstLine="480"/>
      </w:pPr>
      <w:r w:rsidRPr="002B44F8">
        <w:t>其中</w:t>
      </w:r>
      <w:r w:rsidRPr="002B44F8">
        <w:object w:dxaOrig="620" w:dyaOrig="220" w14:anchorId="0215E020">
          <v:shape id="_x0000_i1210" type="#_x0000_t75" style="width:39.75pt;height:13.5pt" o:ole="">
            <v:imagedata r:id="rId387" o:title=""/>
          </v:shape>
          <o:OLEObject Type="Embed" ProgID="Equation.DSMT4" ShapeID="_x0000_i1210" DrawAspect="Content" ObjectID="_1671421789" r:id="rId388"/>
        </w:object>
      </w:r>
      <w:r w:rsidRPr="002B44F8">
        <w:t>表示所有连接校验节点</w:t>
      </w:r>
      <w:r w:rsidRPr="002B44F8">
        <w:t>c</w:t>
      </w:r>
      <w:r w:rsidRPr="002B44F8">
        <w:t>的变量节点集合，但不包含变量节点</w:t>
      </w:r>
      <w:r w:rsidRPr="002B44F8">
        <w:t>v</w:t>
      </w:r>
      <w:r w:rsidRPr="002B44F8">
        <w:t>。</w:t>
      </w:r>
      <w:r>
        <w:t>最终通过</w:t>
      </w:r>
      <w:r>
        <w:rPr>
          <w:rFonts w:hint="eastAsia"/>
        </w:rPr>
        <w:t>t</w:t>
      </w:r>
      <w:r w:rsidR="003E0BAF">
        <w:rPr>
          <w:rFonts w:hint="eastAsia"/>
        </w:rPr>
        <w:t>次</w:t>
      </w:r>
      <w:r>
        <w:rPr>
          <w:rFonts w:hint="eastAsia"/>
        </w:rPr>
        <w:t>迭代下，第</w:t>
      </w:r>
      <w:r>
        <w:rPr>
          <w:rFonts w:hint="eastAsia"/>
        </w:rPr>
        <w:t>v</w:t>
      </w:r>
      <w:r>
        <w:rPr>
          <w:rFonts w:hint="eastAsia"/>
        </w:rPr>
        <w:t>变量节点的软判决输出为：</w:t>
      </w:r>
    </w:p>
    <w:p w14:paraId="6DD471B6" w14:textId="77777777" w:rsidR="000F1BC1" w:rsidRDefault="000F1BC1" w:rsidP="000F1BC1">
      <w:pPr>
        <w:ind w:firstLine="480"/>
      </w:pPr>
    </w:p>
    <w:p w14:paraId="0A1B52BA" w14:textId="77777777" w:rsidR="000F1BC1" w:rsidRPr="007F61B3" w:rsidRDefault="000F1BC1" w:rsidP="000F1BC1">
      <w:pPr>
        <w:pStyle w:val="MTDisplayEquation"/>
        <w:spacing w:line="240" w:lineRule="auto"/>
      </w:pPr>
      <w:r>
        <w:tab/>
      </w:r>
      <w:r w:rsidRPr="007F61B3">
        <w:object w:dxaOrig="2040" w:dyaOrig="580" w14:anchorId="1C43D9EF">
          <v:shape id="_x0000_i1211" type="#_x0000_t75" style="width:124.5pt;height:35.25pt" o:ole="">
            <v:imagedata r:id="rId389" o:title=""/>
          </v:shape>
          <o:OLEObject Type="Embed" ProgID="Equation.DSMT4" ShapeID="_x0000_i1211" DrawAspect="Content" ObjectID="_1671421790" r:id="rId390"/>
        </w:object>
      </w:r>
      <w:r w:rsidRPr="007F61B3">
        <w:tab/>
      </w:r>
      <w:r w:rsidRPr="007F61B3">
        <w:rPr>
          <w:rFonts w:hint="eastAsia"/>
        </w:rPr>
        <w:t>（</w:t>
      </w:r>
      <w:r w:rsidRPr="007F61B3">
        <w:rPr>
          <w:rFonts w:hint="eastAsia"/>
        </w:rPr>
        <w:t>2-</w:t>
      </w:r>
      <w:r w:rsidRPr="007F61B3">
        <w:t>38</w:t>
      </w:r>
      <w:r w:rsidRPr="007F61B3">
        <w:rPr>
          <w:rFonts w:hint="eastAsia"/>
        </w:rPr>
        <w:t>）</w:t>
      </w:r>
    </w:p>
    <w:p w14:paraId="55415A7F" w14:textId="77777777" w:rsidR="000F1BC1" w:rsidRPr="00230329" w:rsidRDefault="000F1BC1" w:rsidP="000F1BC1">
      <w:pPr>
        <w:ind w:firstLine="480"/>
      </w:pPr>
    </w:p>
    <w:p w14:paraId="4739AB6E" w14:textId="7E21AC3F" w:rsidR="000F1BC1" w:rsidRDefault="000F1BC1" w:rsidP="000F1BC1">
      <w:pPr>
        <w:ind w:firstLine="480"/>
      </w:pPr>
      <w:r>
        <w:rPr>
          <w:rFonts w:hint="eastAsia"/>
        </w:rPr>
        <w:t>极化码没有校验矩阵，</w:t>
      </w:r>
      <w:r w:rsidRPr="000453E0">
        <w:t>Forney</w:t>
      </w:r>
      <w:r>
        <w:rPr>
          <w:rFonts w:hint="eastAsia"/>
        </w:rPr>
        <w:t>证明极化码作为陪码集编码，也可以用因子图来表示</w:t>
      </w:r>
      <w:r w:rsidR="005C2D56" w:rsidRPr="005C2D56">
        <w:rPr>
          <w:vertAlign w:val="superscript"/>
        </w:rPr>
        <w:fldChar w:fldCharType="begin"/>
      </w:r>
      <w:r w:rsidR="005C2D56" w:rsidRPr="005C2D56">
        <w:rPr>
          <w:vertAlign w:val="superscript"/>
        </w:rPr>
        <w:instrText xml:space="preserve"> </w:instrText>
      </w:r>
      <w:r w:rsidR="005C2D56" w:rsidRPr="005C2D56">
        <w:rPr>
          <w:rFonts w:hint="eastAsia"/>
          <w:vertAlign w:val="superscript"/>
        </w:rPr>
        <w:instrText>REF _Ref35860749 \n \h</w:instrText>
      </w:r>
      <w:r w:rsidR="005C2D56" w:rsidRPr="005C2D56">
        <w:rPr>
          <w:vertAlign w:val="superscript"/>
        </w:rPr>
        <w:instrText xml:space="preserve">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[33]</w:t>
      </w:r>
      <w:r w:rsidR="005C2D56" w:rsidRPr="005C2D56">
        <w:rPr>
          <w:vertAlign w:val="superscript"/>
        </w:rPr>
        <w:fldChar w:fldCharType="end"/>
      </w:r>
      <w:r>
        <w:rPr>
          <w:rFonts w:hint="eastAsia"/>
        </w:rPr>
        <w:t>。图</w:t>
      </w:r>
      <w:r>
        <w:rPr>
          <w:rFonts w:hint="eastAsia"/>
        </w:rPr>
        <w:t>2.</w:t>
      </w:r>
      <w:r>
        <w:t>6</w:t>
      </w:r>
      <w:r>
        <w:t>所示为码长</w:t>
      </w:r>
      <w:r>
        <w:rPr>
          <w:rFonts w:hint="eastAsia"/>
        </w:rPr>
        <w:t>N=</w:t>
      </w:r>
      <w:r>
        <w:t>8</w:t>
      </w:r>
      <w:r>
        <w:t>时极化码</w:t>
      </w:r>
      <w:r>
        <w:rPr>
          <w:rFonts w:hint="eastAsia"/>
        </w:rPr>
        <w:t>因子图。因子图中各个变量节点用</w:t>
      </w:r>
      <w:r>
        <w:rPr>
          <w:rFonts w:hint="eastAsia"/>
        </w:rPr>
        <w:t>(</w:t>
      </w:r>
      <w:r>
        <w:t>i , j</w:t>
      </w:r>
      <w:r>
        <w:rPr>
          <w:rFonts w:hint="eastAsia"/>
        </w:rPr>
        <w:t>)</w:t>
      </w:r>
      <w:r>
        <w:rPr>
          <w:rFonts w:hint="eastAsia"/>
        </w:rPr>
        <w:t>对表示，其中</w:t>
      </w:r>
      <w:r w:rsidRPr="00C10BB8">
        <w:object w:dxaOrig="2060" w:dyaOrig="320" w14:anchorId="720C630A">
          <v:shape id="_x0000_i1212" type="#_x0000_t75" style="width:103.5pt;height:16.5pt" o:ole="">
            <v:imagedata r:id="rId391" o:title=""/>
          </v:shape>
          <o:OLEObject Type="Embed" ProgID="Equation.DSMT4" ShapeID="_x0000_i1212" DrawAspect="Content" ObjectID="_1671421791" r:id="rId392"/>
        </w:object>
      </w:r>
      <w:r>
        <w:rPr>
          <w:rFonts w:hint="eastAsia"/>
        </w:rPr>
        <w:t>。</w:t>
      </w:r>
    </w:p>
    <w:p w14:paraId="0A726704" w14:textId="77777777" w:rsidR="000F1BC1" w:rsidRDefault="000F1BC1" w:rsidP="000F1BC1">
      <w:pPr>
        <w:ind w:firstLine="480"/>
      </w:pPr>
      <w:r>
        <w:t>可以看出</w:t>
      </w:r>
      <w:r>
        <w:rPr>
          <w:rFonts w:hint="eastAsia"/>
        </w:rPr>
        <w:t>，</w:t>
      </w:r>
      <w:r>
        <w:t>极化码的置信度传播因子图与其编码结构图刚好呈镜像关系</w:t>
      </w:r>
      <w:r>
        <w:rPr>
          <w:rFonts w:hint="eastAsia"/>
        </w:rPr>
        <w:t>。</w:t>
      </w:r>
      <w:r>
        <w:t>因子图最左端节点</w:t>
      </w:r>
      <w:r>
        <w:rPr>
          <w:rFonts w:hint="eastAsia"/>
        </w:rPr>
        <w:t>(</w:t>
      </w:r>
      <w:r>
        <w:t>i,1</w:t>
      </w:r>
      <w:r>
        <w:rPr>
          <w:rFonts w:hint="eastAsia"/>
        </w:rPr>
        <w:t>)</w:t>
      </w:r>
      <w:r>
        <w:t>代表接收端带有高斯白噪声的输入</w:t>
      </w:r>
      <w:r>
        <w:rPr>
          <w:rFonts w:hint="eastAsia"/>
        </w:rPr>
        <w:t>，</w:t>
      </w:r>
      <w:r>
        <w:t>也就是信道的输出端</w:t>
      </w:r>
      <w:r>
        <w:rPr>
          <w:rFonts w:hint="eastAsia"/>
        </w:rPr>
        <w:t>。</w:t>
      </w:r>
      <w:r>
        <w:t>因子图的最右端</w:t>
      </w:r>
      <w:r>
        <w:rPr>
          <w:rFonts w:hint="eastAsia"/>
        </w:rPr>
        <w:t>节点</w:t>
      </w:r>
      <w:r>
        <w:rPr>
          <w:rFonts w:hint="eastAsia"/>
        </w:rPr>
        <w:t>(</w:t>
      </w:r>
      <w:r>
        <w:t>i,4</w:t>
      </w:r>
      <w:r>
        <w:rPr>
          <w:rFonts w:hint="eastAsia"/>
        </w:rPr>
        <w:t>)</w:t>
      </w:r>
      <w:r>
        <w:t>代表信道的输入端</w:t>
      </w:r>
      <w:r>
        <w:rPr>
          <w:rFonts w:hint="eastAsia"/>
        </w:rPr>
        <w:t>，</w:t>
      </w:r>
      <w:r>
        <w:t>是对信源码字</w:t>
      </w:r>
      <w:r>
        <w:rPr>
          <w:rFonts w:hint="eastAsia"/>
        </w:rPr>
        <w:t>u</w:t>
      </w:r>
      <w:r>
        <w:rPr>
          <w:rFonts w:hint="eastAsia"/>
        </w:rPr>
        <w:t>的估计。</w:t>
      </w:r>
      <w:r>
        <w:rPr>
          <w:rFonts w:hint="eastAsia"/>
        </w:rPr>
        <w:t>BP</w:t>
      </w:r>
      <w:r>
        <w:rPr>
          <w:rFonts w:hint="eastAsia"/>
        </w:rPr>
        <w:t>译码器负责计算图中所有节点的对数似然比。定义两个大小为</w:t>
      </w:r>
      <w:r>
        <w:rPr>
          <w:rFonts w:hint="eastAsia"/>
        </w:rPr>
        <w:t>(N,n</w:t>
      </w:r>
      <w:r>
        <w:t>+1</w:t>
      </w:r>
      <w:r>
        <w:rPr>
          <w:rFonts w:hint="eastAsia"/>
        </w:rPr>
        <w:t>)</w:t>
      </w:r>
      <w:r>
        <w:rPr>
          <w:rFonts w:hint="eastAsia"/>
        </w:rPr>
        <w:t>矩阵</w:t>
      </w:r>
      <w:r>
        <w:rPr>
          <w:rFonts w:hint="eastAsia"/>
        </w:rPr>
        <w:t>L</w:t>
      </w:r>
      <w:r>
        <w:rPr>
          <w:rFonts w:hint="eastAsia"/>
        </w:rPr>
        <w:t>和</w:t>
      </w:r>
      <w:r>
        <w:rPr>
          <w:rFonts w:hint="eastAsia"/>
        </w:rPr>
        <w:t>R</w:t>
      </w:r>
      <w:r>
        <w:rPr>
          <w:rFonts w:hint="eastAsia"/>
        </w:rPr>
        <w:t>，分别用于存储向左和向右传播的对数似然比消息。</w:t>
      </w:r>
      <w:r>
        <w:t>从最右边开始，从右到左</w:t>
      </w:r>
      <w:r w:rsidRPr="00437A84">
        <w:t>更新消息，这意味着</w:t>
      </w:r>
      <w:r>
        <w:rPr>
          <w:rFonts w:hint="eastAsia"/>
        </w:rPr>
        <w:t>L</w:t>
      </w:r>
      <w:r>
        <w:t>更新一次，然后从左到右</w:t>
      </w:r>
      <w:r w:rsidRPr="00437A84">
        <w:t>更新消息，这意味着</w:t>
      </w:r>
      <w:r>
        <w:t>R</w:t>
      </w:r>
      <w:r w:rsidRPr="00437A84">
        <w:t>更新一次，我们将这个过程称为迭代一次。通常，更大数量的迭代与更好的性能相关，但代价是更高的复杂性。</w:t>
      </w:r>
      <w:r>
        <w:t>下面以一个</w:t>
      </w:r>
      <w:r w:rsidRPr="009F28CB">
        <w:object w:dxaOrig="499" w:dyaOrig="260" w14:anchorId="604076D5">
          <v:shape id="_x0000_i1213" type="#_x0000_t75" style="width:25.5pt;height:13.5pt" o:ole="">
            <v:imagedata r:id="rId393" o:title=""/>
          </v:shape>
          <o:OLEObject Type="Embed" ProgID="Equation.DSMT4" ShapeID="_x0000_i1213" DrawAspect="Content" ObjectID="_1671421792" r:id="rId394"/>
        </w:object>
      </w:r>
      <w:r>
        <w:t>模块的消息传递原理进行说明</w:t>
      </w:r>
      <w:r>
        <w:rPr>
          <w:rFonts w:hint="eastAsia"/>
        </w:rPr>
        <w:t>。</w:t>
      </w:r>
    </w:p>
    <w:p w14:paraId="61E6C5F0" w14:textId="77777777" w:rsidR="000F1BC1" w:rsidRDefault="000F1BC1" w:rsidP="000F1BC1">
      <w:pPr>
        <w:ind w:firstLine="480"/>
      </w:pPr>
    </w:p>
    <w:p w14:paraId="6D447EF2" w14:textId="77777777" w:rsidR="000F1BC1" w:rsidRDefault="000F1BC1" w:rsidP="000F1BC1">
      <w:pPr>
        <w:pStyle w:val="24"/>
        <w:ind w:firstLine="480"/>
      </w:pPr>
      <w:r>
        <w:object w:dxaOrig="12861" w:dyaOrig="8773" w14:anchorId="241BC17E">
          <v:shape id="_x0000_i1214" type="#_x0000_t75" style="width:366.75pt;height:249.75pt" o:ole="">
            <v:imagedata r:id="rId395" o:title=""/>
          </v:shape>
          <o:OLEObject Type="Embed" ProgID="Visio.Drawing.11" ShapeID="_x0000_i1214" DrawAspect="Content" ObjectID="_1671421793" r:id="rId396"/>
        </w:object>
      </w:r>
    </w:p>
    <w:p w14:paraId="77C7064B" w14:textId="77777777" w:rsidR="000F1BC1" w:rsidRPr="005F05DA" w:rsidRDefault="000F1BC1" w:rsidP="005F05DA">
      <w:pPr>
        <w:pStyle w:val="-0"/>
        <w:spacing w:after="240"/>
      </w:pPr>
      <w:bookmarkStart w:id="219" w:name="_Toc35877416"/>
      <w:r w:rsidRPr="005F05DA">
        <w:t>极化码</w:t>
      </w:r>
      <w:r w:rsidRPr="005F05DA">
        <w:rPr>
          <w:rFonts w:hint="eastAsia"/>
        </w:rPr>
        <w:t>N=</w:t>
      </w:r>
      <w:r w:rsidRPr="005F05DA">
        <w:t>8</w:t>
      </w:r>
      <w:r w:rsidRPr="005F05DA">
        <w:rPr>
          <w:rFonts w:hint="eastAsia"/>
        </w:rPr>
        <w:t>因子</w:t>
      </w:r>
      <w:r w:rsidRPr="005F05DA">
        <w:t>图</w:t>
      </w:r>
      <w:bookmarkEnd w:id="219"/>
    </w:p>
    <w:p w14:paraId="2949592B" w14:textId="77777777" w:rsidR="000F1BC1" w:rsidRPr="00230329" w:rsidRDefault="000F1BC1" w:rsidP="000F1BC1">
      <w:pPr>
        <w:ind w:firstLine="480"/>
      </w:pPr>
    </w:p>
    <w:p w14:paraId="7DEE8C13" w14:textId="1A0F57E9" w:rsidR="000F1BC1" w:rsidRDefault="000F1BC1" w:rsidP="000F1BC1">
      <w:pPr>
        <w:ind w:firstLine="480"/>
      </w:pPr>
      <w:r>
        <w:t>对于一个</w:t>
      </w:r>
      <w:r w:rsidRPr="009F28CB">
        <w:rPr>
          <w:position w:val="-4"/>
        </w:rPr>
        <w:object w:dxaOrig="499" w:dyaOrig="260" w14:anchorId="57DAB8C4">
          <v:shape id="_x0000_i1215" type="#_x0000_t75" style="width:25.5pt;height:13.5pt" o:ole="">
            <v:imagedata r:id="rId393" o:title=""/>
          </v:shape>
          <o:OLEObject Type="Embed" ProgID="Equation.DSMT4" ShapeID="_x0000_i1215" DrawAspect="Content" ObjectID="_1671421794" r:id="rId397"/>
        </w:object>
      </w:r>
      <w:r>
        <w:t>模块</w:t>
      </w:r>
      <w:r>
        <w:rPr>
          <w:rFonts w:hint="eastAsia"/>
        </w:rPr>
        <w:t>，</w:t>
      </w:r>
      <w:r>
        <w:t>其结构如图</w:t>
      </w:r>
      <w:r>
        <w:rPr>
          <w:rFonts w:hint="eastAsia"/>
        </w:rPr>
        <w:t>2.</w:t>
      </w:r>
      <w:r>
        <w:t>8</w:t>
      </w:r>
      <w:r>
        <w:t>所示</w:t>
      </w:r>
      <w:r w:rsidR="003E0BAF">
        <w:rPr>
          <w:rFonts w:hint="eastAsia"/>
        </w:rPr>
        <w:t>。首先向左传递时，左上角</w:t>
      </w:r>
      <w:r>
        <w:rPr>
          <w:rFonts w:hint="eastAsia"/>
        </w:rPr>
        <w:t>获得的传递消息为</w:t>
      </w:r>
      <w:r w:rsidRPr="009F28CB">
        <w:object w:dxaOrig="1100" w:dyaOrig="320" w14:anchorId="7CEF27AB">
          <v:shape id="_x0000_i1216" type="#_x0000_t75" style="width:55.5pt;height:16.5pt" o:ole="">
            <v:imagedata r:id="rId398" o:title=""/>
          </v:shape>
          <o:OLEObject Type="Embed" ProgID="Equation.DSMT4" ShapeID="_x0000_i1216" DrawAspect="Content" ObjectID="_1671421795" r:id="rId399"/>
        </w:object>
      </w:r>
      <w:r>
        <w:rPr>
          <w:rFonts w:hint="eastAsia"/>
        </w:rPr>
        <w:t>，图中</w:t>
      </w:r>
      <w:r>
        <w:t>左下角处获得的消息为</w:t>
      </w:r>
      <w:r w:rsidRPr="009F28CB">
        <w:object w:dxaOrig="1060" w:dyaOrig="320" w14:anchorId="7DD1BD9C">
          <v:shape id="_x0000_i1217" type="#_x0000_t75" style="width:52.5pt;height:16.5pt" o:ole="">
            <v:imagedata r:id="rId400" o:title=""/>
          </v:shape>
          <o:OLEObject Type="Embed" ProgID="Equation.DSMT4" ShapeID="_x0000_i1217" DrawAspect="Content" ObjectID="_1671421796" r:id="rId401"/>
        </w:object>
      </w:r>
      <w:r>
        <w:rPr>
          <w:rFonts w:hint="eastAsia"/>
        </w:rPr>
        <w:t>。</w:t>
      </w:r>
      <w:r>
        <w:t>然后向右传递</w:t>
      </w:r>
      <w:r>
        <w:rPr>
          <w:rFonts w:hint="eastAsia"/>
        </w:rPr>
        <w:t>，</w:t>
      </w:r>
      <w:r>
        <w:t>右上角获得的传递消息为</w:t>
      </w:r>
      <w:r w:rsidRPr="009F28CB">
        <w:object w:dxaOrig="1080" w:dyaOrig="320" w14:anchorId="7263F87D">
          <v:shape id="_x0000_i1218" type="#_x0000_t75" style="width:54pt;height:16.5pt" o:ole="">
            <v:imagedata r:id="rId402" o:title=""/>
          </v:shape>
          <o:OLEObject Type="Embed" ProgID="Equation.DSMT4" ShapeID="_x0000_i1218" DrawAspect="Content" ObjectID="_1671421797" r:id="rId403"/>
        </w:object>
      </w:r>
      <w:r>
        <w:rPr>
          <w:rFonts w:hint="eastAsia"/>
        </w:rPr>
        <w:t>，</w:t>
      </w:r>
      <w:r>
        <w:t>右下角获得的传递消息为</w:t>
      </w:r>
      <w:r w:rsidRPr="009F28CB">
        <w:object w:dxaOrig="1100" w:dyaOrig="320" w14:anchorId="0040C621">
          <v:shape id="_x0000_i1219" type="#_x0000_t75" style="width:55.5pt;height:16.5pt" o:ole="">
            <v:imagedata r:id="rId404" o:title=""/>
          </v:shape>
          <o:OLEObject Type="Embed" ProgID="Equation.DSMT4" ShapeID="_x0000_i1219" DrawAspect="Content" ObjectID="_1671421798" r:id="rId405"/>
        </w:object>
      </w:r>
      <w:r>
        <w:rPr>
          <w:rFonts w:hint="eastAsia"/>
        </w:rPr>
        <w:t>。</w:t>
      </w:r>
    </w:p>
    <w:p w14:paraId="4380C3B7" w14:textId="77777777" w:rsidR="000F1BC1" w:rsidRDefault="000F1BC1" w:rsidP="000F1BC1">
      <w:pPr>
        <w:ind w:firstLineChars="0" w:firstLine="480"/>
      </w:pPr>
    </w:p>
    <w:p w14:paraId="3DE1256A" w14:textId="77777777" w:rsidR="000F1BC1" w:rsidRDefault="000F1BC1" w:rsidP="000F1BC1">
      <w:pPr>
        <w:pStyle w:val="24"/>
        <w:ind w:firstLine="480"/>
      </w:pPr>
      <w:r w:rsidRPr="00230329">
        <w:object w:dxaOrig="4054" w:dyaOrig="3441" w14:anchorId="4FFD970F">
          <v:shape id="_x0000_i1220" type="#_x0000_t75" style="width:153.75pt;height:129.75pt" o:ole="">
            <v:imagedata r:id="rId406" o:title=""/>
          </v:shape>
          <o:OLEObject Type="Embed" ProgID="Visio.Drawing.11" ShapeID="_x0000_i1220" DrawAspect="Content" ObjectID="_1671421799" r:id="rId407"/>
        </w:object>
      </w:r>
    </w:p>
    <w:bookmarkStart w:id="220" w:name="_Toc35877417"/>
    <w:p w14:paraId="0165167F" w14:textId="77777777" w:rsidR="000F1BC1" w:rsidRPr="005F05DA" w:rsidRDefault="000F1BC1" w:rsidP="005F05DA">
      <w:pPr>
        <w:pStyle w:val="-0"/>
        <w:spacing w:after="240"/>
      </w:pPr>
      <w:r w:rsidRPr="005F05DA">
        <w:object w:dxaOrig="499" w:dyaOrig="260" w14:anchorId="4E9907B2">
          <v:shape id="_x0000_i1221" type="#_x0000_t75" style="width:25.5pt;height:13.5pt" o:ole="">
            <v:imagedata r:id="rId27" o:title=""/>
          </v:shape>
          <o:OLEObject Type="Embed" ProgID="Equation.DSMT4" ShapeID="_x0000_i1221" DrawAspect="Content" ObjectID="_1671421800" r:id="rId408"/>
        </w:object>
      </w:r>
      <w:r w:rsidRPr="005F05DA">
        <w:t>模块消息传递因子图</w:t>
      </w:r>
      <w:bookmarkEnd w:id="220"/>
    </w:p>
    <w:p w14:paraId="1E1CC873" w14:textId="77777777" w:rsidR="000F1BC1" w:rsidRPr="00230329" w:rsidRDefault="000F1BC1" w:rsidP="000F1BC1">
      <w:pPr>
        <w:ind w:firstLine="480"/>
      </w:pPr>
    </w:p>
    <w:p w14:paraId="5142B41A" w14:textId="77777777" w:rsidR="000F1BC1" w:rsidRDefault="000F1BC1" w:rsidP="000F1BC1">
      <w:pPr>
        <w:ind w:firstLine="480"/>
      </w:pPr>
      <w:r w:rsidRPr="00E237A0">
        <w:t>其中</w:t>
      </w:r>
      <w:r>
        <w:t>函数</w:t>
      </w:r>
      <w:r w:rsidRPr="00AD0192">
        <w:object w:dxaOrig="240" w:dyaOrig="320" w14:anchorId="5FC91972">
          <v:shape id="_x0000_i1222" type="#_x0000_t75" style="width:12pt;height:16.5pt" o:ole="">
            <v:imagedata r:id="rId409" o:title=""/>
          </v:shape>
          <o:OLEObject Type="Embed" ProgID="Equation.DSMT4" ShapeID="_x0000_i1222" DrawAspect="Content" ObjectID="_1671421801" r:id="rId410"/>
        </w:object>
      </w:r>
      <w:r>
        <w:t>为和积运算表达式如公式</w:t>
      </w:r>
      <w:r>
        <w:rPr>
          <w:rFonts w:hint="eastAsia"/>
        </w:rPr>
        <w:t>2-</w:t>
      </w:r>
      <w:r>
        <w:t>39</w:t>
      </w:r>
      <w:r>
        <w:t>所示</w:t>
      </w:r>
      <w:r>
        <w:rPr>
          <w:rFonts w:hint="eastAsia"/>
        </w:rPr>
        <w:t>。</w:t>
      </w:r>
      <w:r>
        <w:t>对于码长为</w:t>
      </w:r>
      <w:r>
        <w:rPr>
          <w:rFonts w:hint="eastAsia"/>
        </w:rPr>
        <w:t>N</w:t>
      </w:r>
      <w:r>
        <w:rPr>
          <w:rFonts w:hint="eastAsia"/>
        </w:rPr>
        <w:t>的极化码因子图，均由</w:t>
      </w:r>
      <w:r w:rsidRPr="009F28CB">
        <w:object w:dxaOrig="499" w:dyaOrig="260" w14:anchorId="40E205D4">
          <v:shape id="_x0000_i1223" type="#_x0000_t75" style="width:25.5pt;height:13.5pt" o:ole="">
            <v:imagedata r:id="rId393" o:title=""/>
          </v:shape>
          <o:OLEObject Type="Embed" ProgID="Equation.DSMT4" ShapeID="_x0000_i1223" DrawAspect="Content" ObjectID="_1671421802" r:id="rId411"/>
        </w:object>
      </w:r>
      <w:r>
        <w:t>模块组合而成</w:t>
      </w:r>
      <w:r>
        <w:rPr>
          <w:rFonts w:hint="eastAsia"/>
        </w:rPr>
        <w:t>。不失一般性，按照该运算规则，首先对矩阵</w:t>
      </w:r>
      <w:r>
        <w:rPr>
          <w:rFonts w:hint="eastAsia"/>
        </w:rPr>
        <w:t>L</w:t>
      </w:r>
      <w:r>
        <w:rPr>
          <w:rFonts w:hint="eastAsia"/>
        </w:rPr>
        <w:t>和</w:t>
      </w:r>
      <w:r>
        <w:rPr>
          <w:rFonts w:hint="eastAsia"/>
        </w:rPr>
        <w:t>R</w:t>
      </w:r>
      <w:r>
        <w:rPr>
          <w:rFonts w:hint="eastAsia"/>
        </w:rPr>
        <w:t>进行初始化。</w:t>
      </w:r>
    </w:p>
    <w:p w14:paraId="07042400" w14:textId="77777777" w:rsidR="000F1BC1" w:rsidRDefault="000F1BC1" w:rsidP="000F1BC1">
      <w:pPr>
        <w:ind w:firstLine="480"/>
      </w:pPr>
    </w:p>
    <w:p w14:paraId="44E5C800" w14:textId="77777777" w:rsidR="000F1BC1" w:rsidRPr="003A4B33" w:rsidRDefault="000F1BC1" w:rsidP="000F1BC1">
      <w:pPr>
        <w:pStyle w:val="MTDisplayEquation"/>
      </w:pPr>
      <w:r>
        <w:tab/>
      </w:r>
      <w:r w:rsidRPr="003A4B33">
        <w:object w:dxaOrig="4180" w:dyaOrig="380" w14:anchorId="3A066092">
          <v:shape id="_x0000_i1224" type="#_x0000_t75" style="width:209.25pt;height:18.75pt" o:ole="">
            <v:imagedata r:id="rId412" o:title=""/>
          </v:shape>
          <o:OLEObject Type="Embed" ProgID="Equation.DSMT4" ShapeID="_x0000_i1224" DrawAspect="Content" ObjectID="_1671421803" r:id="rId413"/>
        </w:object>
      </w:r>
      <w:r w:rsidRPr="003A4B33">
        <w:tab/>
      </w:r>
      <w:r w:rsidRPr="003A4B33">
        <w:t>（</w:t>
      </w:r>
      <w:r w:rsidRPr="003A4B33">
        <w:rPr>
          <w:rFonts w:hint="eastAsia"/>
        </w:rPr>
        <w:t>2-</w:t>
      </w:r>
      <w:r w:rsidRPr="003A4B33">
        <w:t>39</w:t>
      </w:r>
      <w:r w:rsidRPr="003A4B33">
        <w:t>）</w:t>
      </w:r>
    </w:p>
    <w:p w14:paraId="3E368416" w14:textId="77777777" w:rsidR="000F1BC1" w:rsidRDefault="000F1BC1" w:rsidP="000F1BC1">
      <w:pPr>
        <w:ind w:firstLine="480"/>
      </w:pPr>
    </w:p>
    <w:p w14:paraId="4C7622E6" w14:textId="77777777" w:rsidR="000F1BC1" w:rsidRDefault="000F1BC1" w:rsidP="000F1BC1">
      <w:pPr>
        <w:pStyle w:val="MTDisplayEquation"/>
        <w:spacing w:before="240"/>
      </w:pPr>
      <w:r>
        <w:lastRenderedPageBreak/>
        <w:tab/>
      </w:r>
      <w:r w:rsidRPr="009F28CB">
        <w:object w:dxaOrig="2560" w:dyaOrig="320" w14:anchorId="21B3909D">
          <v:shape id="_x0000_i1225" type="#_x0000_t75" style="width:127.5pt;height:16.5pt" o:ole="">
            <v:imagedata r:id="rId414" o:title=""/>
          </v:shape>
          <o:OLEObject Type="Embed" ProgID="Equation.DSMT4" ShapeID="_x0000_i1225" DrawAspect="Content" ObjectID="_1671421804" r:id="rId415"/>
        </w:object>
      </w:r>
      <w:r>
        <w:tab/>
      </w:r>
      <w:r>
        <w:rPr>
          <w:rFonts w:hint="eastAsia"/>
        </w:rPr>
        <w:t>（</w:t>
      </w:r>
      <w:r>
        <w:rPr>
          <w:rFonts w:hint="eastAsia"/>
        </w:rPr>
        <w:t>2-</w:t>
      </w:r>
      <w:r>
        <w:t>40</w:t>
      </w:r>
      <w:r>
        <w:rPr>
          <w:rFonts w:hint="eastAsia"/>
        </w:rPr>
        <w:t>）</w:t>
      </w:r>
    </w:p>
    <w:p w14:paraId="6B25A266" w14:textId="77777777" w:rsidR="000F1BC1" w:rsidRPr="00230329" w:rsidRDefault="000F1BC1" w:rsidP="000F1BC1">
      <w:pPr>
        <w:ind w:firstLine="480"/>
      </w:pPr>
    </w:p>
    <w:p w14:paraId="1DD422E3" w14:textId="77777777" w:rsidR="000F1BC1" w:rsidRPr="003A4B33" w:rsidRDefault="000F1BC1" w:rsidP="000F1BC1">
      <w:pPr>
        <w:pStyle w:val="MTDisplayEquation"/>
        <w:spacing w:line="240" w:lineRule="auto"/>
      </w:pPr>
      <w:r>
        <w:tab/>
      </w:r>
      <w:r w:rsidRPr="003A4B33">
        <w:object w:dxaOrig="1939" w:dyaOrig="720" w14:anchorId="00BFAD22">
          <v:shape id="_x0000_i1226" type="#_x0000_t75" style="width:97.5pt;height:36pt" o:ole="">
            <v:imagedata r:id="rId416" o:title=""/>
          </v:shape>
          <o:OLEObject Type="Embed" ProgID="Equation.DSMT4" ShapeID="_x0000_i1226" DrawAspect="Content" ObjectID="_1671421805" r:id="rId417"/>
        </w:object>
      </w:r>
      <w:r w:rsidRPr="003A4B33">
        <w:tab/>
      </w:r>
      <w:r w:rsidRPr="003A4B33">
        <w:rPr>
          <w:rFonts w:hint="eastAsia"/>
        </w:rPr>
        <w:t>（</w:t>
      </w:r>
      <w:r w:rsidRPr="003A4B33">
        <w:rPr>
          <w:rFonts w:hint="eastAsia"/>
        </w:rPr>
        <w:t>2-</w:t>
      </w:r>
      <w:r>
        <w:t>41</w:t>
      </w:r>
      <w:r w:rsidRPr="003A4B33">
        <w:rPr>
          <w:rFonts w:hint="eastAsia"/>
        </w:rPr>
        <w:t>）</w:t>
      </w:r>
    </w:p>
    <w:p w14:paraId="6E4B0D71" w14:textId="77777777" w:rsidR="000F1BC1" w:rsidRPr="00230329" w:rsidRDefault="000F1BC1" w:rsidP="000F1BC1">
      <w:pPr>
        <w:ind w:firstLine="480"/>
      </w:pPr>
    </w:p>
    <w:p w14:paraId="504FA3FB" w14:textId="77777777" w:rsidR="000F1BC1" w:rsidRDefault="000F1BC1" w:rsidP="000F1BC1">
      <w:pPr>
        <w:ind w:firstLine="480"/>
      </w:pPr>
      <w:r>
        <w:rPr>
          <w:rFonts w:hint="eastAsia"/>
        </w:rPr>
        <w:t>其中</w:t>
      </w:r>
      <w:r>
        <w:rPr>
          <w:rFonts w:hint="eastAsia"/>
        </w:rPr>
        <w:t>A</w:t>
      </w:r>
      <w:r>
        <w:rPr>
          <w:rFonts w:hint="eastAsia"/>
        </w:rPr>
        <w:t>表示信息比特位，</w:t>
      </w:r>
      <w:r w:rsidRPr="009F28CB">
        <w:object w:dxaOrig="300" w:dyaOrig="300" w14:anchorId="54619983">
          <v:shape id="_x0000_i1227" type="#_x0000_t75" style="width:15.75pt;height:15.75pt" o:ole="">
            <v:imagedata r:id="rId418" o:title=""/>
          </v:shape>
          <o:OLEObject Type="Embed" ProgID="Equation.DSMT4" ShapeID="_x0000_i1227" DrawAspect="Content" ObjectID="_1671421806" r:id="rId419"/>
        </w:object>
      </w:r>
      <w:r>
        <w:t>表示冻结比特位</w:t>
      </w:r>
      <w:r>
        <w:rPr>
          <w:rFonts w:hint="eastAsia"/>
        </w:rPr>
        <w:t>。</w:t>
      </w:r>
      <w:r>
        <w:t>然后向左传递消息</w:t>
      </w:r>
      <w:r>
        <w:rPr>
          <w:rFonts w:hint="eastAsia"/>
        </w:rPr>
        <w:t>，</w:t>
      </w:r>
      <w:r>
        <w:t>其计算公式为</w:t>
      </w:r>
      <w:r>
        <w:rPr>
          <w:rFonts w:hint="eastAsia"/>
        </w:rPr>
        <w:t>：</w:t>
      </w:r>
    </w:p>
    <w:p w14:paraId="1A52BECF" w14:textId="77777777" w:rsidR="000F1BC1" w:rsidRDefault="000F1BC1" w:rsidP="000F1BC1">
      <w:pPr>
        <w:ind w:firstLine="480"/>
      </w:pPr>
    </w:p>
    <w:p w14:paraId="736ED0E1" w14:textId="77777777" w:rsidR="000F1BC1" w:rsidRDefault="000F1BC1" w:rsidP="000F1BC1">
      <w:pPr>
        <w:pStyle w:val="MTDisplayEquation"/>
      </w:pPr>
      <w:r>
        <w:tab/>
      </w:r>
      <w:r w:rsidRPr="00230329">
        <w:object w:dxaOrig="5800" w:dyaOrig="480" w14:anchorId="3F4B1E38">
          <v:shape id="_x0000_i1228" type="#_x0000_t75" style="width:288.75pt;height:24pt" o:ole="">
            <v:imagedata r:id="rId420" o:title=""/>
          </v:shape>
          <o:OLEObject Type="Embed" ProgID="Equation.DSMT4" ShapeID="_x0000_i1228" DrawAspect="Content" ObjectID="_1671421807" r:id="rId421"/>
        </w:object>
      </w:r>
      <w:r w:rsidRPr="00230329">
        <w:tab/>
      </w:r>
      <w:r w:rsidRPr="00230329">
        <w:rPr>
          <w:rFonts w:hint="eastAsia"/>
        </w:rPr>
        <w:t>（</w:t>
      </w:r>
      <w:r w:rsidRPr="00230329">
        <w:rPr>
          <w:rFonts w:hint="eastAsia"/>
        </w:rPr>
        <w:t>2-</w:t>
      </w:r>
      <w:r>
        <w:t>42</w:t>
      </w:r>
      <w:r w:rsidRPr="00230329">
        <w:rPr>
          <w:rFonts w:hint="eastAsia"/>
        </w:rPr>
        <w:t>）</w:t>
      </w:r>
    </w:p>
    <w:p w14:paraId="7D504517" w14:textId="77777777" w:rsidR="000F1BC1" w:rsidRPr="007F61B3" w:rsidRDefault="000F1BC1" w:rsidP="000F1BC1">
      <w:pPr>
        <w:ind w:firstLine="480"/>
      </w:pPr>
    </w:p>
    <w:p w14:paraId="0B777F37" w14:textId="77777777" w:rsidR="000F1BC1" w:rsidRPr="007F61B3" w:rsidRDefault="000F1BC1" w:rsidP="000F1BC1">
      <w:pPr>
        <w:pStyle w:val="MTDisplayEquation"/>
      </w:pPr>
      <w:r w:rsidRPr="00230329">
        <w:tab/>
      </w:r>
      <w:r w:rsidRPr="007F61B3">
        <w:object w:dxaOrig="5620" w:dyaOrig="440" w14:anchorId="3FD3114D">
          <v:shape id="_x0000_i1229" type="#_x0000_t75" style="width:279pt;height:22.5pt" o:ole="">
            <v:imagedata r:id="rId422" o:title=""/>
          </v:shape>
          <o:OLEObject Type="Embed" ProgID="Equation.DSMT4" ShapeID="_x0000_i1229" DrawAspect="Content" ObjectID="_1671421808" r:id="rId423"/>
        </w:object>
      </w:r>
      <w:r w:rsidRPr="007F61B3">
        <w:tab/>
      </w:r>
      <w:r w:rsidRPr="007F61B3">
        <w:rPr>
          <w:rFonts w:hint="eastAsia"/>
        </w:rPr>
        <w:t>（</w:t>
      </w:r>
      <w:r w:rsidRPr="007F61B3">
        <w:rPr>
          <w:rFonts w:hint="eastAsia"/>
        </w:rPr>
        <w:t>2-</w:t>
      </w:r>
      <w:r w:rsidRPr="007F61B3">
        <w:t>43</w:t>
      </w:r>
      <w:r w:rsidRPr="007F61B3">
        <w:rPr>
          <w:rFonts w:hint="eastAsia"/>
        </w:rPr>
        <w:t>）</w:t>
      </w:r>
    </w:p>
    <w:p w14:paraId="02581E33" w14:textId="77777777" w:rsidR="000F1BC1" w:rsidRPr="00230329" w:rsidRDefault="000F1BC1" w:rsidP="000F1BC1">
      <w:pPr>
        <w:ind w:firstLine="480"/>
      </w:pPr>
    </w:p>
    <w:p w14:paraId="098B4D5E" w14:textId="77777777" w:rsidR="000F1BC1" w:rsidRDefault="000F1BC1" w:rsidP="000F1BC1">
      <w:pPr>
        <w:ind w:firstLineChars="0" w:firstLine="480"/>
      </w:pPr>
      <w:r>
        <w:t>在此之后向右传递消息</w:t>
      </w:r>
      <w:r>
        <w:rPr>
          <w:rFonts w:hint="eastAsia"/>
        </w:rPr>
        <w:t>，</w:t>
      </w:r>
      <w:r>
        <w:t>其计算公式为</w:t>
      </w:r>
      <w:r>
        <w:rPr>
          <w:rFonts w:hint="eastAsia"/>
        </w:rPr>
        <w:t>：</w:t>
      </w:r>
    </w:p>
    <w:p w14:paraId="4023C387" w14:textId="77777777" w:rsidR="000F1BC1" w:rsidRDefault="000F1BC1" w:rsidP="000F1BC1">
      <w:pPr>
        <w:ind w:firstLineChars="0" w:firstLine="480"/>
      </w:pPr>
    </w:p>
    <w:p w14:paraId="3710DB3D" w14:textId="77777777" w:rsidR="000F1BC1" w:rsidRDefault="000F1BC1" w:rsidP="000F1BC1">
      <w:pPr>
        <w:pStyle w:val="MTDisplayEquation"/>
      </w:pPr>
      <w:r>
        <w:tab/>
      </w:r>
      <w:r w:rsidRPr="007F61B3">
        <w:object w:dxaOrig="6140" w:dyaOrig="440" w14:anchorId="1F4B9157">
          <v:shape id="_x0000_i1230" type="#_x0000_t75" style="width:307.5pt;height:22.5pt" o:ole="">
            <v:imagedata r:id="rId424" o:title=""/>
          </v:shape>
          <o:OLEObject Type="Embed" ProgID="Equation.DSMT4" ShapeID="_x0000_i1230" DrawAspect="Content" ObjectID="_1671421809" r:id="rId425"/>
        </w:object>
      </w:r>
      <w:r w:rsidRPr="007F61B3">
        <w:tab/>
      </w:r>
      <w:r w:rsidRPr="007F61B3">
        <w:rPr>
          <w:rFonts w:hint="eastAsia"/>
        </w:rPr>
        <w:t>（</w:t>
      </w:r>
      <w:r w:rsidRPr="007F61B3">
        <w:rPr>
          <w:rFonts w:hint="eastAsia"/>
        </w:rPr>
        <w:t>2-</w:t>
      </w:r>
      <w:r w:rsidRPr="007F61B3">
        <w:t>44</w:t>
      </w:r>
      <w:r w:rsidRPr="007F61B3">
        <w:rPr>
          <w:rFonts w:hint="eastAsia"/>
        </w:rPr>
        <w:t>）</w:t>
      </w:r>
    </w:p>
    <w:p w14:paraId="08105FE7" w14:textId="77777777" w:rsidR="005F05DA" w:rsidRPr="005F05DA" w:rsidRDefault="005F05DA" w:rsidP="005F05DA">
      <w:pPr>
        <w:ind w:firstLine="480"/>
      </w:pPr>
    </w:p>
    <w:p w14:paraId="1CB78F79" w14:textId="77777777" w:rsidR="000F1BC1" w:rsidRPr="007F61B3" w:rsidRDefault="000F1BC1" w:rsidP="000F1BC1">
      <w:pPr>
        <w:pStyle w:val="MTDisplayEquation"/>
      </w:pPr>
      <w:r>
        <w:tab/>
      </w:r>
      <w:r w:rsidRPr="007F61B3">
        <w:object w:dxaOrig="6020" w:dyaOrig="440" w14:anchorId="31136C55">
          <v:shape id="_x0000_i1231" type="#_x0000_t75" style="width:301.5pt;height:22.5pt" o:ole="">
            <v:imagedata r:id="rId426" o:title=""/>
          </v:shape>
          <o:OLEObject Type="Embed" ProgID="Equation.DSMT4" ShapeID="_x0000_i1231" DrawAspect="Content" ObjectID="_1671421810" r:id="rId427"/>
        </w:object>
      </w:r>
      <w:r w:rsidRPr="007F61B3">
        <w:tab/>
      </w:r>
      <w:r w:rsidRPr="007F61B3">
        <w:t>（</w:t>
      </w:r>
      <w:r w:rsidRPr="007F61B3">
        <w:rPr>
          <w:rFonts w:hint="eastAsia"/>
        </w:rPr>
        <w:t>2-</w:t>
      </w:r>
      <w:r w:rsidRPr="007F61B3">
        <w:t>45</w:t>
      </w:r>
      <w:r w:rsidRPr="007F61B3">
        <w:t>）</w:t>
      </w:r>
    </w:p>
    <w:p w14:paraId="4907E667" w14:textId="77777777" w:rsidR="000F1BC1" w:rsidRPr="00230329" w:rsidRDefault="000F1BC1" w:rsidP="000F1BC1">
      <w:pPr>
        <w:ind w:firstLine="480"/>
      </w:pPr>
    </w:p>
    <w:p w14:paraId="4F1EE844" w14:textId="77777777" w:rsidR="000F1BC1" w:rsidRDefault="000F1BC1" w:rsidP="000F1BC1">
      <w:pPr>
        <w:ind w:firstLine="480"/>
      </w:pPr>
      <w:r>
        <w:rPr>
          <w:rFonts w:hint="eastAsia"/>
        </w:rPr>
        <w:t>通常为了减少计算复杂度，需要对函数</w:t>
      </w:r>
      <w:r w:rsidRPr="009F28CB">
        <w:object w:dxaOrig="760" w:dyaOrig="320" w14:anchorId="512FB56C">
          <v:shape id="_x0000_i1232" type="#_x0000_t75" style="width:37.5pt;height:16.5pt" o:ole="">
            <v:imagedata r:id="rId428" o:title=""/>
          </v:shape>
          <o:OLEObject Type="Embed" ProgID="Equation.DSMT4" ShapeID="_x0000_i1232" DrawAspect="Content" ObjectID="_1671421811" r:id="rId429"/>
        </w:object>
      </w:r>
      <w:r>
        <w:t>进行简化处理</w:t>
      </w:r>
      <w:r>
        <w:rPr>
          <w:rFonts w:hint="eastAsia"/>
        </w:rPr>
        <w:t>。在实际硬件处理中常采用最小和函数进行替换。</w:t>
      </w:r>
      <w:r>
        <w:t>其表达式如公式</w:t>
      </w:r>
      <w:r>
        <w:rPr>
          <w:rFonts w:hint="eastAsia"/>
        </w:rPr>
        <w:t>2-</w:t>
      </w:r>
      <w:r>
        <w:t>46</w:t>
      </w:r>
      <w:r>
        <w:t>所示</w:t>
      </w:r>
      <w:r>
        <w:rPr>
          <w:rFonts w:hint="eastAsia"/>
        </w:rPr>
        <w:t>：</w:t>
      </w:r>
    </w:p>
    <w:p w14:paraId="6FC1534A" w14:textId="77777777" w:rsidR="000F1BC1" w:rsidRDefault="000F1BC1" w:rsidP="000F1BC1">
      <w:pPr>
        <w:ind w:firstLine="480"/>
      </w:pPr>
    </w:p>
    <w:p w14:paraId="66A52EDF" w14:textId="77777777" w:rsidR="000F1BC1" w:rsidRDefault="000F1BC1" w:rsidP="000F1BC1">
      <w:pPr>
        <w:pStyle w:val="MTDisplayEquation"/>
        <w:spacing w:before="240"/>
      </w:pPr>
      <w:r>
        <w:tab/>
      </w:r>
      <w:r w:rsidRPr="00C14107">
        <w:object w:dxaOrig="4300" w:dyaOrig="360" w14:anchorId="2E4FC115">
          <v:shape id="_x0000_i1233" type="#_x0000_t75" style="width:215.25pt;height:18pt" o:ole="">
            <v:imagedata r:id="rId430" o:title=""/>
          </v:shape>
          <o:OLEObject Type="Embed" ProgID="Equation.DSMT4" ShapeID="_x0000_i1233" DrawAspect="Content" ObjectID="_1671421812" r:id="rId431"/>
        </w:object>
      </w:r>
      <w:r w:rsidRPr="00C14107">
        <w:tab/>
      </w:r>
      <w:r w:rsidRPr="00C14107">
        <w:t>（</w:t>
      </w:r>
      <w:r w:rsidRPr="00C14107">
        <w:rPr>
          <w:rFonts w:hint="eastAsia"/>
        </w:rPr>
        <w:t>2-</w:t>
      </w:r>
      <w:r>
        <w:t>46</w:t>
      </w:r>
      <w:r w:rsidRPr="00C14107">
        <w:t>）</w:t>
      </w:r>
    </w:p>
    <w:p w14:paraId="6A041DEA" w14:textId="77777777" w:rsidR="000F1BC1" w:rsidRPr="00AE209B" w:rsidRDefault="000F1BC1" w:rsidP="000F1BC1">
      <w:pPr>
        <w:ind w:firstLine="480"/>
      </w:pPr>
    </w:p>
    <w:p w14:paraId="3AFC9258" w14:textId="77777777" w:rsidR="000F1BC1" w:rsidRDefault="000F1BC1" w:rsidP="000F1BC1">
      <w:pPr>
        <w:ind w:firstLine="480"/>
      </w:pPr>
      <w:r>
        <w:t>其中</w:t>
      </w:r>
      <w:r w:rsidRPr="009F28CB">
        <w:object w:dxaOrig="240" w:dyaOrig="220" w14:anchorId="44AF1C18">
          <v:shape id="_x0000_i1234" type="#_x0000_t75" style="width:12pt;height:10.5pt" o:ole="">
            <v:imagedata r:id="rId432" o:title=""/>
          </v:shape>
          <o:OLEObject Type="Embed" ProgID="Equation.DSMT4" ShapeID="_x0000_i1234" DrawAspect="Content" ObjectID="_1671421813" r:id="rId433"/>
        </w:object>
      </w:r>
      <w:r>
        <w:t>为缩放系数</w:t>
      </w:r>
      <w:r>
        <w:rPr>
          <w:rFonts w:hint="eastAsia"/>
        </w:rPr>
        <w:t>，</w:t>
      </w:r>
      <w:r>
        <w:t>工程上常取</w:t>
      </w:r>
      <w:r w:rsidRPr="009F28CB">
        <w:object w:dxaOrig="1120" w:dyaOrig="279" w14:anchorId="0CD599EA">
          <v:shape id="_x0000_i1235" type="#_x0000_t75" style="width:55.5pt;height:13.5pt" o:ole="">
            <v:imagedata r:id="rId434" o:title=""/>
          </v:shape>
          <o:OLEObject Type="Embed" ProgID="Equation.DSMT4" ShapeID="_x0000_i1235" DrawAspect="Content" ObjectID="_1671421814" r:id="rId435"/>
        </w:object>
      </w:r>
      <w:r>
        <w:t>作为经验值</w:t>
      </w:r>
      <w:r>
        <w:rPr>
          <w:rFonts w:hint="eastAsia"/>
        </w:rPr>
        <w:t>。</w:t>
      </w:r>
    </w:p>
    <w:p w14:paraId="068708DF" w14:textId="77777777" w:rsidR="000F1BC1" w:rsidRDefault="000F1BC1" w:rsidP="000F1BC1">
      <w:pPr>
        <w:ind w:firstLine="480"/>
      </w:pPr>
      <w:r>
        <w:rPr>
          <w:rFonts w:hint="eastAsia"/>
        </w:rPr>
        <w:t>下面以码长</w:t>
      </w:r>
      <w:r>
        <w:rPr>
          <w:rFonts w:hint="eastAsia"/>
        </w:rPr>
        <w:t>N=8</w:t>
      </w:r>
      <w:r>
        <w:rPr>
          <w:rFonts w:hint="eastAsia"/>
        </w:rPr>
        <w:t>为例，对置信度传播译码算法进行举例说明。码率</w:t>
      </w:r>
      <w:r>
        <w:rPr>
          <w:rFonts w:hint="eastAsia"/>
        </w:rPr>
        <w:t>R=</w:t>
      </w:r>
      <w:r>
        <w:t>0.5</w:t>
      </w:r>
      <w:r>
        <w:rPr>
          <w:rFonts w:hint="eastAsia"/>
        </w:rPr>
        <w:t>，</w:t>
      </w:r>
      <w:r>
        <w:t>在</w:t>
      </w:r>
      <w:r>
        <w:rPr>
          <w:rFonts w:hint="eastAsia"/>
        </w:rPr>
        <w:t>AWGN</w:t>
      </w:r>
      <w:r>
        <w:rPr>
          <w:rFonts w:hint="eastAsia"/>
        </w:rPr>
        <w:t>信道下传输，其中</w:t>
      </w:r>
      <w:r w:rsidRPr="009F28CB">
        <w:object w:dxaOrig="1380" w:dyaOrig="360" w14:anchorId="797E6DA3">
          <v:shape id="_x0000_i1236" type="#_x0000_t75" style="width:69.75pt;height:18pt" o:ole="">
            <v:imagedata r:id="rId436" o:title=""/>
          </v:shape>
          <o:OLEObject Type="Embed" ProgID="Equation.DSMT4" ShapeID="_x0000_i1236" DrawAspect="Content" ObjectID="_1671421815" r:id="rId437"/>
        </w:object>
      </w:r>
      <w:r>
        <w:rPr>
          <w:rFonts w:hint="eastAsia"/>
        </w:rPr>
        <w:t>。首先根据巴氏参数选取信息位集合为</w:t>
      </w:r>
      <w:r w:rsidRPr="009F28CB">
        <w:object w:dxaOrig="960" w:dyaOrig="320" w14:anchorId="0240F8EF">
          <v:shape id="_x0000_i1237" type="#_x0000_t75" style="width:48pt;height:16.5pt" o:ole="">
            <v:imagedata r:id="rId438" o:title=""/>
          </v:shape>
          <o:OLEObject Type="Embed" ProgID="Equation.DSMT4" ShapeID="_x0000_i1237" DrawAspect="Content" ObjectID="_1671421816" r:id="rId439"/>
        </w:object>
      </w:r>
      <w:r>
        <w:rPr>
          <w:rFonts w:hint="eastAsia"/>
        </w:rPr>
        <w:t>，</w:t>
      </w:r>
      <w:r>
        <w:t>冻结位全部取</w:t>
      </w:r>
      <w:r>
        <w:rPr>
          <w:rFonts w:hint="eastAsia"/>
        </w:rPr>
        <w:t>0</w:t>
      </w:r>
      <w:r>
        <w:rPr>
          <w:rFonts w:hint="eastAsia"/>
        </w:rPr>
        <w:t>，假设信息比特位</w:t>
      </w:r>
      <w:r>
        <w:rPr>
          <w:rFonts w:hint="eastAsia"/>
        </w:rPr>
        <w:t>(</w:t>
      </w:r>
      <w:r>
        <w:t>1,0,1,1</w:t>
      </w:r>
      <w:r>
        <w:rPr>
          <w:rFonts w:hint="eastAsia"/>
        </w:rPr>
        <w:t>)</w:t>
      </w:r>
      <w:r>
        <w:rPr>
          <w:rFonts w:hint="eastAsia"/>
        </w:rPr>
        <w:t>，得到信源码字</w:t>
      </w:r>
      <w:r w:rsidRPr="009F28CB">
        <w:object w:dxaOrig="2120" w:dyaOrig="380" w14:anchorId="119A9FE6">
          <v:shape id="_x0000_i1238" type="#_x0000_t75" style="width:106.5pt;height:19.5pt" o:ole="">
            <v:imagedata r:id="rId440" o:title=""/>
          </v:shape>
          <o:OLEObject Type="Embed" ProgID="Equation.DSMT4" ShapeID="_x0000_i1238" DrawAspect="Content" ObjectID="_1671421817" r:id="rId441"/>
        </w:object>
      </w:r>
      <w:r>
        <w:rPr>
          <w:rFonts w:hint="eastAsia"/>
        </w:rPr>
        <w:t>，经过编码得到编码码字</w:t>
      </w:r>
      <w:r w:rsidRPr="009F28CB">
        <w:object w:dxaOrig="2700" w:dyaOrig="380" w14:anchorId="73F50170">
          <v:shape id="_x0000_i1239" type="#_x0000_t75" style="width:135.75pt;height:19.5pt" o:ole="">
            <v:imagedata r:id="rId442" o:title=""/>
          </v:shape>
          <o:OLEObject Type="Embed" ProgID="Equation.DSMT4" ShapeID="_x0000_i1239" DrawAspect="Content" ObjectID="_1671421818" r:id="rId443"/>
        </w:object>
      </w:r>
      <w:r w:rsidRPr="00C14107">
        <w:rPr>
          <w:rFonts w:hint="eastAsia"/>
        </w:rPr>
        <w:t xml:space="preserve"> </w:t>
      </w:r>
      <w:r>
        <w:rPr>
          <w:rFonts w:hint="eastAsia"/>
        </w:rPr>
        <w:t>，然后进行</w:t>
      </w:r>
      <w:r>
        <w:rPr>
          <w:rFonts w:hint="eastAsia"/>
        </w:rPr>
        <w:t>BPSK</w:t>
      </w:r>
      <w:r>
        <w:rPr>
          <w:rFonts w:hint="eastAsia"/>
        </w:rPr>
        <w:t>调制得到发送端信号</w:t>
      </w:r>
      <w:r w:rsidRPr="009F28CB">
        <w:object w:dxaOrig="2520" w:dyaOrig="380" w14:anchorId="19451017">
          <v:shape id="_x0000_i1240" type="#_x0000_t75" style="width:126pt;height:19.5pt" o:ole="">
            <v:imagedata r:id="rId444" o:title=""/>
          </v:shape>
          <o:OLEObject Type="Embed" ProgID="Equation.DSMT4" ShapeID="_x0000_i1240" DrawAspect="Content" ObjectID="_1671421819" r:id="rId445"/>
        </w:object>
      </w:r>
      <w:r>
        <w:rPr>
          <w:rFonts w:hint="eastAsia"/>
        </w:rPr>
        <w:t>。</w:t>
      </w:r>
      <w:r>
        <w:t>接收端获得被噪声腐蚀的信号</w:t>
      </w:r>
      <w:r w:rsidRPr="009F28CB">
        <w:object w:dxaOrig="6399" w:dyaOrig="380" w14:anchorId="0986F323">
          <v:shape id="_x0000_i1241" type="#_x0000_t75" style="width:320.25pt;height:19.5pt" o:ole="">
            <v:imagedata r:id="rId446" o:title=""/>
          </v:shape>
          <o:OLEObject Type="Embed" ProgID="Equation.DSMT4" ShapeID="_x0000_i1241" DrawAspect="Content" ObjectID="_1671421820" r:id="rId447"/>
        </w:object>
      </w:r>
      <w:r>
        <w:rPr>
          <w:rFonts w:hint="eastAsia"/>
        </w:rPr>
        <w:t>。</w:t>
      </w:r>
      <w:r>
        <w:t>接收对数似然比为</w:t>
      </w:r>
      <w:r w:rsidRPr="009F28CB">
        <w:object w:dxaOrig="6880" w:dyaOrig="380" w14:anchorId="192A42B6">
          <v:shape id="_x0000_i1242" type="#_x0000_t75" style="width:344.25pt;height:19.5pt" o:ole="">
            <v:imagedata r:id="rId448" o:title=""/>
          </v:shape>
          <o:OLEObject Type="Embed" ProgID="Equation.DSMT4" ShapeID="_x0000_i1242" DrawAspect="Content" ObjectID="_1671421821" r:id="rId449"/>
        </w:object>
      </w:r>
      <w:r>
        <w:rPr>
          <w:rFonts w:hint="eastAsia"/>
        </w:rPr>
        <w:t>。</w:t>
      </w:r>
    </w:p>
    <w:p w14:paraId="056C10C2" w14:textId="77777777" w:rsidR="000F1BC1" w:rsidRDefault="000F1BC1" w:rsidP="000F1BC1">
      <w:pPr>
        <w:ind w:firstLine="480"/>
      </w:pPr>
      <w:r>
        <w:t>初始化矩阵</w:t>
      </w:r>
      <w:r>
        <w:rPr>
          <w:rFonts w:hint="eastAsia"/>
        </w:rPr>
        <w:t>，</w:t>
      </w:r>
      <w:r>
        <w:rPr>
          <w:rFonts w:hint="eastAsia"/>
        </w:rPr>
        <w:t>L</w:t>
      </w:r>
      <w:r>
        <w:rPr>
          <w:rFonts w:hint="eastAsia"/>
        </w:rPr>
        <w:t>矩阵的最后</w:t>
      </w:r>
      <w:r>
        <w:rPr>
          <w:rFonts w:hint="eastAsia"/>
        </w:rPr>
        <w:t>1</w:t>
      </w:r>
      <w:r>
        <w:rPr>
          <w:rFonts w:hint="eastAsia"/>
        </w:rPr>
        <w:t>列为</w:t>
      </w:r>
      <w:r w:rsidRPr="009F28CB">
        <w:object w:dxaOrig="380" w:dyaOrig="380" w14:anchorId="054DEE0D">
          <v:shape id="_x0000_i1243" type="#_x0000_t75" style="width:19.5pt;height:19.5pt" o:ole="">
            <v:imagedata r:id="rId450" o:title=""/>
          </v:shape>
          <o:OLEObject Type="Embed" ProgID="Equation.DSMT4" ShapeID="_x0000_i1243" DrawAspect="Content" ObjectID="_1671421822" r:id="rId451"/>
        </w:object>
      </w:r>
      <w:r>
        <w:rPr>
          <w:rFonts w:hint="eastAsia"/>
        </w:rPr>
        <w:t>，</w:t>
      </w:r>
      <w:r>
        <w:rPr>
          <w:rFonts w:hint="eastAsia"/>
        </w:rPr>
        <w:t>R</w:t>
      </w:r>
      <w:r>
        <w:rPr>
          <w:rFonts w:hint="eastAsia"/>
        </w:rPr>
        <w:t>矩阵的第一列为</w:t>
      </w:r>
      <w:r>
        <w:rPr>
          <w:rFonts w:hint="eastAsia"/>
        </w:rPr>
        <w:t>{</w:t>
      </w:r>
      <w:r>
        <w:t>1000,1000,1000,0,1000,0,0,0</w:t>
      </w:r>
      <w:r>
        <w:rPr>
          <w:rFonts w:hint="eastAsia"/>
        </w:rPr>
        <w:t>}</w:t>
      </w:r>
      <w:r>
        <w:rPr>
          <w:rFonts w:hint="eastAsia"/>
        </w:rPr>
        <w:t>。</w:t>
      </w:r>
      <w:r>
        <w:t>这里取</w:t>
      </w:r>
      <w:r>
        <w:rPr>
          <w:rFonts w:hint="eastAsia"/>
        </w:rPr>
        <w:t>1000</w:t>
      </w:r>
      <w:r>
        <w:rPr>
          <w:rFonts w:hint="eastAsia"/>
        </w:rPr>
        <w:t>代表正无穷大。</w:t>
      </w:r>
    </w:p>
    <w:p w14:paraId="2461990B" w14:textId="773BD298" w:rsidR="000F1BC1" w:rsidRDefault="000F1BC1" w:rsidP="005F05DA">
      <w:pPr>
        <w:ind w:firstLine="480"/>
      </w:pPr>
      <w:r>
        <w:lastRenderedPageBreak/>
        <w:t>第一次迭代结果</w:t>
      </w:r>
      <w:r>
        <w:rPr>
          <w:rFonts w:hint="eastAsia"/>
        </w:rPr>
        <w:t>：</w:t>
      </w:r>
    </w:p>
    <w:p w14:paraId="5655274D" w14:textId="395DF3F3" w:rsidR="000F1BC1" w:rsidRPr="00AE209B" w:rsidRDefault="000F1BC1" w:rsidP="005F05DA">
      <w:pPr>
        <w:pStyle w:val="MTDisplayEquation"/>
        <w:spacing w:before="240" w:line="240" w:lineRule="auto"/>
      </w:pPr>
      <w:r w:rsidRPr="009F28CB">
        <w:object w:dxaOrig="8320" w:dyaOrig="2880" w14:anchorId="19B22977">
          <v:shape id="_x0000_i1244" type="#_x0000_t75" style="width:416.25pt;height:2in" o:ole="">
            <v:imagedata r:id="rId452" o:title=""/>
          </v:shape>
          <o:OLEObject Type="Embed" ProgID="Equation.DSMT4" ShapeID="_x0000_i1244" DrawAspect="Content" ObjectID="_1671421823" r:id="rId453"/>
        </w:object>
      </w:r>
      <w:r w:rsidR="005F05DA">
        <w:tab/>
      </w:r>
    </w:p>
    <w:p w14:paraId="51B10F9D" w14:textId="64648472" w:rsidR="000F1BC1" w:rsidRPr="00AE209B" w:rsidRDefault="000F1BC1" w:rsidP="005F05DA">
      <w:pPr>
        <w:pStyle w:val="MTDisplayEquation"/>
        <w:spacing w:before="240"/>
      </w:pPr>
      <w:r>
        <w:t>第二次迭代结果</w:t>
      </w:r>
      <w:r>
        <w:rPr>
          <w:rFonts w:hint="eastAsia"/>
        </w:rPr>
        <w:t>：</w:t>
      </w:r>
    </w:p>
    <w:p w14:paraId="6AA04B56" w14:textId="3C349F11" w:rsidR="000F1BC1" w:rsidRPr="007F61B3" w:rsidRDefault="000F1BC1" w:rsidP="005F05DA">
      <w:pPr>
        <w:pStyle w:val="MTDisplayEquation"/>
        <w:spacing w:line="240" w:lineRule="auto"/>
      </w:pPr>
      <w:r w:rsidRPr="007F61B3">
        <w:object w:dxaOrig="8340" w:dyaOrig="2880" w14:anchorId="62ED6B4F">
          <v:shape id="_x0000_i1245" type="#_x0000_t75" style="width:417.75pt;height:2in" o:ole="">
            <v:imagedata r:id="rId454" o:title=""/>
          </v:shape>
          <o:OLEObject Type="Embed" ProgID="Equation.DSMT4" ShapeID="_x0000_i1245" DrawAspect="Content" ObjectID="_1671421824" r:id="rId455"/>
        </w:object>
      </w:r>
    </w:p>
    <w:p w14:paraId="227724D8" w14:textId="49C72545" w:rsidR="000F1BC1" w:rsidRDefault="000F1BC1" w:rsidP="000F1BC1">
      <w:pPr>
        <w:ind w:firstLine="480"/>
      </w:pPr>
      <w:r>
        <w:t>得到原码码字的估计为</w:t>
      </w:r>
      <w:r w:rsidRPr="009F28CB">
        <w:object w:dxaOrig="4900" w:dyaOrig="320" w14:anchorId="493A8E90">
          <v:shape id="_x0000_i1246" type="#_x0000_t75" style="width:244.5pt;height:16.5pt" o:ole="">
            <v:imagedata r:id="rId456" o:title=""/>
          </v:shape>
          <o:OLEObject Type="Embed" ProgID="Equation.DSMT4" ShapeID="_x0000_i1246" DrawAspect="Content" ObjectID="_1671421825" r:id="rId457"/>
        </w:object>
      </w:r>
      <w:r>
        <w:rPr>
          <w:rFonts w:hint="eastAsia"/>
        </w:rPr>
        <w:t>，</w:t>
      </w:r>
      <w:r>
        <w:t>于是信息比特判决为</w:t>
      </w:r>
      <w:r>
        <w:rPr>
          <w:rFonts w:hint="eastAsia"/>
        </w:rPr>
        <w:t>(</w:t>
      </w:r>
      <w:r>
        <w:t>1,0,1,1</w:t>
      </w:r>
      <w:r>
        <w:rPr>
          <w:rFonts w:hint="eastAsia"/>
        </w:rPr>
        <w:t>)</w:t>
      </w:r>
      <w:r>
        <w:rPr>
          <w:rFonts w:hint="eastAsia"/>
        </w:rPr>
        <w:t>。</w:t>
      </w:r>
      <w:r>
        <w:rPr>
          <w:rFonts w:hint="eastAsia"/>
        </w:rPr>
        <w:t>L</w:t>
      </w:r>
      <w:r>
        <w:rPr>
          <w:rFonts w:hint="eastAsia"/>
        </w:rPr>
        <w:t>矩阵的最后一列与</w:t>
      </w:r>
      <w:r>
        <w:rPr>
          <w:rFonts w:hint="eastAsia"/>
        </w:rPr>
        <w:t>R</w:t>
      </w:r>
      <w:r>
        <w:rPr>
          <w:rFonts w:hint="eastAsia"/>
        </w:rPr>
        <w:t>矩阵的最后一列相加即可得到码字</w:t>
      </w:r>
      <w:r>
        <w:rPr>
          <w:rFonts w:hint="eastAsia"/>
        </w:rPr>
        <w:t>x</w:t>
      </w:r>
      <w:r>
        <w:rPr>
          <w:rFonts w:hint="eastAsia"/>
        </w:rPr>
        <w:t>的估计</w:t>
      </w:r>
      <w:r w:rsidRPr="009F28CB">
        <w:object w:dxaOrig="6240" w:dyaOrig="320" w14:anchorId="667C147C">
          <v:shape id="_x0000_i1247" type="#_x0000_t75" style="width:312pt;height:16.5pt" o:ole="">
            <v:imagedata r:id="rId458" o:title=""/>
          </v:shape>
          <o:OLEObject Type="Embed" ProgID="Equation.DSMT4" ShapeID="_x0000_i1247" DrawAspect="Content" ObjectID="_1671421826" r:id="rId459"/>
        </w:object>
      </w:r>
      <w:r>
        <w:rPr>
          <w:rFonts w:hint="eastAsia"/>
        </w:rPr>
        <w:t>，</w:t>
      </w:r>
      <w:r>
        <w:t>判决为</w:t>
      </w:r>
      <w:r>
        <w:rPr>
          <w:rFonts w:hint="eastAsia"/>
        </w:rPr>
        <w:t>(</w:t>
      </w:r>
      <w:r>
        <w:t>1,0,1,0,0,1,0,1</w:t>
      </w:r>
      <w:r>
        <w:rPr>
          <w:rFonts w:hint="eastAsia"/>
        </w:rPr>
        <w:t>)</w:t>
      </w:r>
      <w:r>
        <w:rPr>
          <w:rFonts w:hint="eastAsia"/>
        </w:rPr>
        <w:t>，与编码码字</w:t>
      </w:r>
      <w:r>
        <w:rPr>
          <w:rFonts w:hint="eastAsia"/>
        </w:rPr>
        <w:t>x</w:t>
      </w:r>
      <w:r>
        <w:rPr>
          <w:rFonts w:hint="eastAsia"/>
        </w:rPr>
        <w:t>相一致。</w:t>
      </w:r>
    </w:p>
    <w:p w14:paraId="4FCD3CF2" w14:textId="4F0C1399" w:rsidR="000F1BC1" w:rsidRPr="00386B8C" w:rsidRDefault="000F1BC1" w:rsidP="000F1BC1">
      <w:pPr>
        <w:ind w:firstLine="480"/>
      </w:pPr>
      <w:r w:rsidRPr="00386B8C">
        <w:t>E.Arikan</w:t>
      </w:r>
      <w:r w:rsidRPr="00386B8C">
        <w:t>在文献</w:t>
      </w:r>
      <w:r w:rsidRPr="00386B8C">
        <w:t>[8]</w:t>
      </w:r>
      <w:r w:rsidRPr="00386B8C">
        <w:t>中给出了第一种极化码译码算法</w:t>
      </w:r>
      <w:r w:rsidRPr="00386B8C">
        <w:t>-</w:t>
      </w:r>
      <w:r w:rsidRPr="00386B8C">
        <w:t>串行抵消（</w:t>
      </w:r>
      <w:r w:rsidRPr="00386B8C">
        <w:rPr>
          <w:color w:val="000000"/>
          <w:sz w:val="20"/>
          <w:szCs w:val="20"/>
        </w:rPr>
        <w:t>Successive Cancellation ,SC</w:t>
      </w:r>
      <w:r>
        <w:t>）译码算法，该算法也是</w:t>
      </w:r>
      <w:r w:rsidRPr="00386B8C">
        <w:t>经典的极化码译码算法之一。</w:t>
      </w:r>
      <w:r w:rsidRPr="00386B8C">
        <w:t xml:space="preserve"> </w:t>
      </w:r>
      <w:r w:rsidRPr="00386B8C">
        <w:t>之后，针对</w:t>
      </w:r>
      <w:r w:rsidRPr="00386B8C">
        <w:t>SC</w:t>
      </w:r>
      <w:r w:rsidRPr="00386B8C">
        <w:t>译码算法提出了许多改进的版本。文献</w:t>
      </w:r>
      <w:r w:rsidR="00174A1E">
        <w:t>[12</w:t>
      </w:r>
      <w:r w:rsidRPr="00386B8C">
        <w:t>]</w:t>
      </w:r>
      <w:r w:rsidRPr="00386B8C">
        <w:t>中提出了串行抵消列表</w:t>
      </w:r>
      <w:r w:rsidR="00001BCE" w:rsidRPr="00001BCE">
        <w:rPr>
          <w:vertAlign w:val="superscript"/>
        </w:rPr>
        <w:fldChar w:fldCharType="begin"/>
      </w:r>
      <w:r w:rsidR="00001BCE" w:rsidRPr="00001BCE">
        <w:rPr>
          <w:vertAlign w:val="superscript"/>
        </w:rPr>
        <w:instrText xml:space="preserve"> REF _Ref35853604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[12]</w:t>
      </w:r>
      <w:r w:rsidR="00001BCE" w:rsidRPr="00001BCE">
        <w:rPr>
          <w:vertAlign w:val="superscript"/>
        </w:rPr>
        <w:fldChar w:fldCharType="end"/>
      </w:r>
      <w:r w:rsidRPr="00386B8C">
        <w:t>（</w:t>
      </w:r>
      <w:r w:rsidRPr="00386B8C">
        <w:rPr>
          <w:color w:val="000000"/>
        </w:rPr>
        <w:t>Successive Cancelation List ,SCL</w:t>
      </w:r>
      <w:r w:rsidRPr="00386B8C">
        <w:t>）译码算法，结果显示，随着列表数目的增加，</w:t>
      </w:r>
      <w:r w:rsidRPr="00386B8C">
        <w:t>SCL</w:t>
      </w:r>
      <w:r w:rsidRPr="00386B8C">
        <w:t>译码器的性能非常接近最大似然（</w:t>
      </w:r>
      <w:r w:rsidRPr="00386B8C">
        <w:rPr>
          <w:color w:val="000000"/>
        </w:rPr>
        <w:t>Maximum Likelihood ,ML</w:t>
      </w:r>
      <w:r w:rsidRPr="00386B8C">
        <w:t>）译码器。在文献</w:t>
      </w:r>
      <w:r w:rsidR="00174A1E">
        <w:t>[13</w:t>
      </w:r>
      <w:r w:rsidRPr="00386B8C">
        <w:t>]</w:t>
      </w:r>
      <w:r w:rsidRPr="00386B8C">
        <w:t>中，作者提出了基于循环冗余校验协助（</w:t>
      </w:r>
      <w:r w:rsidRPr="00386B8C">
        <w:t>Cyclic redundancy check Aided SCL ,CA-SCL</w:t>
      </w:r>
      <w:r w:rsidRPr="00386B8C">
        <w:t>）下的</w:t>
      </w:r>
      <w:r w:rsidRPr="00386B8C">
        <w:t>SCL</w:t>
      </w:r>
      <w:r w:rsidRPr="00386B8C">
        <w:t>译码器</w:t>
      </w:r>
      <w:r w:rsidR="00001BCE" w:rsidRPr="00001BCE">
        <w:rPr>
          <w:vertAlign w:val="superscript"/>
        </w:rPr>
        <w:fldChar w:fldCharType="begin"/>
      </w:r>
      <w:r w:rsidR="00001BCE" w:rsidRPr="00001BCE">
        <w:rPr>
          <w:vertAlign w:val="superscript"/>
        </w:rPr>
        <w:instrText xml:space="preserve"> REF _Ref35853818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[13]</w:t>
      </w:r>
      <w:r w:rsidR="00001BCE" w:rsidRPr="00001BCE">
        <w:rPr>
          <w:vertAlign w:val="superscript"/>
        </w:rPr>
        <w:fldChar w:fldCharType="end"/>
      </w:r>
      <w:r w:rsidRPr="00386B8C">
        <w:t>，该译码器的性能甚至超过了</w:t>
      </w:r>
      <w:r w:rsidRPr="00386B8C">
        <w:t>Turbo</w:t>
      </w:r>
      <w:r w:rsidRPr="00386B8C">
        <w:t>码。尽管</w:t>
      </w:r>
      <w:r w:rsidRPr="00386B8C">
        <w:t>SC</w:t>
      </w:r>
      <w:r w:rsidRPr="00386B8C">
        <w:t>译码算法具有较低的复杂度，由于</w:t>
      </w:r>
      <w:r w:rsidRPr="00386B8C">
        <w:t>SC</w:t>
      </w:r>
      <w:r w:rsidRPr="00386B8C">
        <w:t>译码算法串行处理的特性，在较长码长的极化码下，</w:t>
      </w:r>
      <w:r w:rsidRPr="00386B8C">
        <w:t>SC</w:t>
      </w:r>
      <w:r w:rsidRPr="00386B8C">
        <w:t>译码器受到高延迟和低吞吐量的限制</w:t>
      </w:r>
      <w:r w:rsidR="00001BCE" w:rsidRPr="00001BCE">
        <w:rPr>
          <w:vertAlign w:val="superscript"/>
        </w:rPr>
        <w:fldChar w:fldCharType="begin"/>
      </w:r>
      <w:r w:rsidR="00001BCE" w:rsidRPr="00001BCE">
        <w:rPr>
          <w:vertAlign w:val="superscript"/>
        </w:rPr>
        <w:instrText xml:space="preserve"> REF _Ref35853825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[14]</w:t>
      </w:r>
      <w:r w:rsidR="00001BCE" w:rsidRPr="00001BCE">
        <w:rPr>
          <w:vertAlign w:val="superscript"/>
        </w:rPr>
        <w:fldChar w:fldCharType="end"/>
      </w:r>
      <w:r w:rsidR="00001BCE" w:rsidRPr="00001BCE">
        <w:rPr>
          <w:vertAlign w:val="superscript"/>
        </w:rPr>
        <w:fldChar w:fldCharType="begin"/>
      </w:r>
      <w:r w:rsidR="00001BCE" w:rsidRPr="00001BCE">
        <w:rPr>
          <w:vertAlign w:val="superscript"/>
        </w:rPr>
        <w:instrText xml:space="preserve"> REF _Ref35854065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[15]</w:t>
      </w:r>
      <w:r w:rsidR="00001BCE" w:rsidRPr="00001BCE">
        <w:rPr>
          <w:vertAlign w:val="superscript"/>
        </w:rPr>
        <w:fldChar w:fldCharType="end"/>
      </w:r>
      <w:r w:rsidRPr="00386B8C">
        <w:t>，这些因素影响了实际的应用。</w:t>
      </w:r>
    </w:p>
    <w:p w14:paraId="0FA7FEE3" w14:textId="43DA82AD" w:rsidR="000F1BC1" w:rsidRDefault="000F1BC1" w:rsidP="000F1BC1">
      <w:pPr>
        <w:ind w:firstLine="480"/>
      </w:pPr>
      <w:r w:rsidRPr="00386B8C">
        <w:t>自从极化码</w:t>
      </w:r>
      <w:r>
        <w:t>被</w:t>
      </w:r>
      <w:r w:rsidRPr="00386B8C">
        <w:t>提出以来，置信度传播（</w:t>
      </w:r>
      <w:r w:rsidRPr="00386B8C">
        <w:rPr>
          <w:color w:val="000000"/>
          <w:sz w:val="20"/>
          <w:szCs w:val="20"/>
        </w:rPr>
        <w:t>Belief Propagation ,BP</w:t>
      </w:r>
      <w:r w:rsidRPr="00386B8C">
        <w:t>）译码算法作为一种完全并行的译码算法，吸引了许多研究者的关注。文献</w:t>
      </w:r>
      <w:r w:rsidR="00001BCE">
        <w:t>[16</w:t>
      </w:r>
      <w:r w:rsidR="00233A61">
        <w:t>]</w:t>
      </w:r>
      <w:r w:rsidR="00233A61">
        <w:t>和</w:t>
      </w:r>
      <w:r w:rsidR="00001BCE">
        <w:t>[17</w:t>
      </w:r>
      <w:r w:rsidRPr="00386B8C">
        <w:t>]</w:t>
      </w:r>
      <w:r w:rsidRPr="00386B8C">
        <w:t>研究了</w:t>
      </w:r>
      <w:r w:rsidRPr="00386B8C">
        <w:t>BP</w:t>
      </w:r>
      <w:r w:rsidRPr="00386B8C">
        <w:t>译码算法性</w:t>
      </w:r>
      <w:r w:rsidRPr="00386B8C">
        <w:lastRenderedPageBreak/>
        <w:t>能，结果显示，</w:t>
      </w:r>
      <w:r w:rsidRPr="00386B8C">
        <w:t>BP</w:t>
      </w:r>
      <w:r w:rsidRPr="00386B8C">
        <w:t>译码算法在延迟和吞吐量上相比</w:t>
      </w:r>
      <w:r w:rsidRPr="00386B8C">
        <w:t>SC</w:t>
      </w:r>
      <w:r w:rsidRPr="00386B8C">
        <w:t>译码算法有很大的优势</w:t>
      </w:r>
      <w:r w:rsidR="00001BCE" w:rsidRPr="00001BCE">
        <w:rPr>
          <w:vertAlign w:val="superscript"/>
        </w:rPr>
        <w:fldChar w:fldCharType="begin"/>
      </w:r>
      <w:r w:rsidR="00001BCE" w:rsidRPr="00001BCE">
        <w:rPr>
          <w:vertAlign w:val="superscript"/>
        </w:rPr>
        <w:instrText xml:space="preserve"> REF _Ref35854073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[16]</w:t>
      </w:r>
      <w:r w:rsidR="00001BCE" w:rsidRPr="00001BCE">
        <w:rPr>
          <w:vertAlign w:val="superscript"/>
        </w:rPr>
        <w:fldChar w:fldCharType="end"/>
      </w:r>
      <w:r w:rsidR="00233A61" w:rsidRPr="00233A61">
        <w:rPr>
          <w:vertAlign w:val="superscript"/>
        </w:rPr>
        <w:fldChar w:fldCharType="begin"/>
      </w:r>
      <w:r w:rsidR="00233A61" w:rsidRPr="00233A61">
        <w:rPr>
          <w:vertAlign w:val="superscript"/>
        </w:rPr>
        <w:instrText xml:space="preserve"> REF _Ref35854073 \n \h </w:instrText>
      </w:r>
      <w:r w:rsidR="00233A61">
        <w:rPr>
          <w:vertAlign w:val="superscript"/>
        </w:rPr>
        <w:instrText xml:space="preserve"> \* MERGEFORMAT </w:instrText>
      </w:r>
      <w:r w:rsidR="00233A61" w:rsidRPr="00233A61">
        <w:rPr>
          <w:vertAlign w:val="superscript"/>
        </w:rPr>
      </w:r>
      <w:r w:rsidR="00233A61" w:rsidRPr="00233A61">
        <w:rPr>
          <w:vertAlign w:val="superscript"/>
        </w:rPr>
        <w:fldChar w:fldCharType="separate"/>
      </w:r>
      <w:r w:rsidR="00233A61" w:rsidRPr="00233A61">
        <w:rPr>
          <w:vertAlign w:val="superscript"/>
        </w:rPr>
        <w:t>[17]</w:t>
      </w:r>
      <w:r w:rsidR="00233A61" w:rsidRPr="00233A61">
        <w:rPr>
          <w:vertAlign w:val="superscript"/>
        </w:rPr>
        <w:fldChar w:fldCharType="end"/>
      </w:r>
      <w:r w:rsidRPr="00386B8C">
        <w:t>。通常情况下，</w:t>
      </w:r>
      <w:r w:rsidRPr="00386B8C">
        <w:t>BP</w:t>
      </w:r>
      <w:r w:rsidRPr="00386B8C">
        <w:t>译码器具有更大的实用价值。</w:t>
      </w:r>
    </w:p>
    <w:p w14:paraId="7222CA03" w14:textId="77777777" w:rsidR="000F1BC1" w:rsidRDefault="000F1BC1" w:rsidP="000F1BC1">
      <w:pPr>
        <w:pStyle w:val="20"/>
        <w:widowControl/>
        <w:ind w:left="88"/>
      </w:pPr>
      <w:bookmarkStart w:id="221" w:name="_Toc35086231"/>
      <w:bookmarkStart w:id="222" w:name="_Toc35722013"/>
      <w:bookmarkStart w:id="223" w:name="_Toc35722133"/>
      <w:bookmarkStart w:id="224" w:name="_Toc35725799"/>
      <w:bookmarkStart w:id="225" w:name="_Toc35726003"/>
      <w:bookmarkStart w:id="226" w:name="_Toc35766628"/>
      <w:bookmarkStart w:id="227" w:name="_Toc35875597"/>
      <w:r w:rsidRPr="00386B8C">
        <w:t>本章小结</w:t>
      </w:r>
      <w:bookmarkEnd w:id="221"/>
      <w:bookmarkEnd w:id="222"/>
      <w:bookmarkEnd w:id="223"/>
      <w:bookmarkEnd w:id="224"/>
      <w:bookmarkEnd w:id="225"/>
      <w:bookmarkEnd w:id="226"/>
      <w:bookmarkEnd w:id="227"/>
    </w:p>
    <w:p w14:paraId="3BACCA94" w14:textId="77777777" w:rsidR="000F1BC1" w:rsidRDefault="000F1BC1" w:rsidP="000F1BC1">
      <w:pPr>
        <w:ind w:firstLine="480"/>
        <w:sectPr w:rsidR="000F1BC1" w:rsidSect="00634230">
          <w:headerReference w:type="default" r:id="rId460"/>
          <w:footnotePr>
            <w:numFmt w:val="decimalEnclosedCircleChinese"/>
            <w:numRestart w:val="eachSect"/>
          </w:footnotePr>
          <w:endnotePr>
            <w:numFmt w:val="decimal"/>
          </w:endnotePr>
          <w:pgSz w:w="11907" w:h="16840" w:code="9"/>
          <w:pgMar w:top="1701" w:right="1418" w:bottom="1134" w:left="1418" w:header="1134" w:footer="992" w:gutter="284"/>
          <w:cols w:space="425"/>
          <w:docGrid w:linePitch="384" w:charSpace="7430"/>
        </w:sectPr>
      </w:pPr>
      <w:r w:rsidRPr="00386B8C">
        <w:t>本章主要介绍了极化码的基本理论。首先介绍了极化码的相关基础知识，包括两个重要的概念对称信道容量和巴氏参数。接着介绍了重点极化码的极化现象，包括信道合并和信道分裂两个过程，然后介绍了极化码的编码公式的递归推导过程，简要介绍了几种极化码译码算法各自特性</w:t>
      </w:r>
      <w:r>
        <w:rPr>
          <w:rFonts w:hint="eastAsia"/>
        </w:rPr>
        <w:t>，</w:t>
      </w:r>
      <w:r>
        <w:t>最后重点介绍了极化码的置信度传播译码算法</w:t>
      </w:r>
      <w:r w:rsidRPr="00386B8C">
        <w:t>。通过本章的介绍，对极化码的特性有了清楚的了解，为后序译码算法的研究打下基础。</w:t>
      </w:r>
    </w:p>
    <w:p w14:paraId="1DFA1941" w14:textId="77777777" w:rsidR="000F1BC1" w:rsidRDefault="000F1BC1" w:rsidP="000F1BC1">
      <w:pPr>
        <w:pStyle w:val="10"/>
        <w:numPr>
          <w:ilvl w:val="0"/>
          <w:numId w:val="7"/>
        </w:numPr>
      </w:pPr>
      <w:bookmarkStart w:id="228" w:name="_Toc35086232"/>
      <w:bookmarkStart w:id="229" w:name="_Toc35722014"/>
      <w:bookmarkStart w:id="230" w:name="_Toc35722134"/>
      <w:bookmarkStart w:id="231" w:name="_Toc35725800"/>
      <w:bookmarkStart w:id="232" w:name="_Toc35726004"/>
      <w:bookmarkStart w:id="233" w:name="_Toc35766629"/>
      <w:bookmarkStart w:id="234" w:name="_Ref35863886"/>
      <w:bookmarkStart w:id="235" w:name="_Toc35875598"/>
      <w:bookmarkEnd w:id="162"/>
      <w:bookmarkEnd w:id="163"/>
      <w:r w:rsidRPr="00086B19">
        <w:lastRenderedPageBreak/>
        <w:t>神经网络的基本理论</w:t>
      </w:r>
      <w:bookmarkEnd w:id="228"/>
      <w:bookmarkEnd w:id="229"/>
      <w:bookmarkEnd w:id="230"/>
      <w:bookmarkEnd w:id="231"/>
      <w:bookmarkEnd w:id="232"/>
      <w:bookmarkEnd w:id="233"/>
      <w:bookmarkEnd w:id="234"/>
      <w:bookmarkEnd w:id="235"/>
    </w:p>
    <w:p w14:paraId="659063E9" w14:textId="2F5EF003" w:rsidR="00C51343" w:rsidRPr="00C51343" w:rsidRDefault="008E0D4F" w:rsidP="00C51343">
      <w:pPr>
        <w:ind w:firstLine="480"/>
      </w:pPr>
      <w:r>
        <w:t>深度学习技术因其强大的学习能力</w:t>
      </w:r>
      <w:r>
        <w:rPr>
          <w:rFonts w:hint="eastAsia"/>
        </w:rPr>
        <w:t>，</w:t>
      </w:r>
      <w:r>
        <w:t>逐渐在数字通信领域展现潜力和应用前景</w:t>
      </w:r>
      <w:r>
        <w:rPr>
          <w:rFonts w:hint="eastAsia"/>
        </w:rPr>
        <w:t>。本章主要介绍神经网络的基本概念，然后对目前基于深度学习的极化码译码研究进行归纳和总结。</w:t>
      </w:r>
    </w:p>
    <w:p w14:paraId="3EEC8266" w14:textId="77777777" w:rsidR="000F1BC1" w:rsidRDefault="000F1BC1" w:rsidP="000F1BC1">
      <w:pPr>
        <w:pStyle w:val="20"/>
        <w:widowControl/>
        <w:ind w:left="88"/>
      </w:pPr>
      <w:bookmarkStart w:id="236" w:name="_Toc35086233"/>
      <w:bookmarkStart w:id="237" w:name="_Toc35722017"/>
      <w:bookmarkStart w:id="238" w:name="_Toc35722137"/>
      <w:bookmarkStart w:id="239" w:name="_Toc35725803"/>
      <w:bookmarkStart w:id="240" w:name="_Toc35726007"/>
      <w:bookmarkStart w:id="241" w:name="_Toc35766632"/>
      <w:bookmarkStart w:id="242" w:name="_Toc35875599"/>
      <w:r w:rsidRPr="00386B8C">
        <w:t>人工神经网络</w:t>
      </w:r>
      <w:bookmarkEnd w:id="236"/>
      <w:bookmarkEnd w:id="237"/>
      <w:bookmarkEnd w:id="238"/>
      <w:bookmarkEnd w:id="239"/>
      <w:bookmarkEnd w:id="240"/>
      <w:bookmarkEnd w:id="241"/>
      <w:bookmarkEnd w:id="242"/>
    </w:p>
    <w:p w14:paraId="7078235A" w14:textId="6CF83508" w:rsidR="00355DAD" w:rsidRDefault="000F1BC1" w:rsidP="000F1BC1">
      <w:pPr>
        <w:ind w:firstLine="480"/>
      </w:pPr>
      <w:r w:rsidRPr="00386B8C">
        <w:t>人工神经网络（</w:t>
      </w:r>
      <w:bookmarkStart w:id="243" w:name="OLE_LINK1"/>
      <w:bookmarkStart w:id="244" w:name="OLE_LINK2"/>
      <w:r w:rsidRPr="00386B8C">
        <w:t xml:space="preserve">Artificial Neural Network </w:t>
      </w:r>
      <w:bookmarkEnd w:id="243"/>
      <w:bookmarkEnd w:id="244"/>
      <w:r w:rsidRPr="00386B8C">
        <w:t>,ANN</w:t>
      </w:r>
      <w:r w:rsidRPr="00386B8C">
        <w:t>）是模拟生物神经网络而设计一种数学模型。人工神经网络由许多节点（模拟人类大脑的神经元）相互连接而成，这些节点接收数据并对数据进行简单操作，并将操作的结果传递给其他节点。不同节点之间的连接被赋予不同的权重，神经网络能够通过改变权重值来进行学习。根据万能近似理论（</w:t>
      </w:r>
      <w:r w:rsidRPr="00386B8C">
        <w:t>universal approximation theorem</w:t>
      </w:r>
      <w:r w:rsidRPr="00386B8C">
        <w:t>）</w:t>
      </w:r>
      <w:r w:rsidR="00001BCE" w:rsidRPr="00001BCE">
        <w:rPr>
          <w:vertAlign w:val="superscript"/>
        </w:rPr>
        <w:fldChar w:fldCharType="begin"/>
      </w:r>
      <w:r w:rsidR="00001BCE" w:rsidRPr="00001BCE">
        <w:rPr>
          <w:vertAlign w:val="superscript"/>
        </w:rPr>
        <w:instrText xml:space="preserve"> REF _Ref35859335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[18]</w:t>
      </w:r>
      <w:r w:rsidR="00001BCE" w:rsidRPr="00001BCE">
        <w:rPr>
          <w:vertAlign w:val="superscript"/>
        </w:rPr>
        <w:fldChar w:fldCharType="end"/>
      </w:r>
      <w:r w:rsidR="00001BCE" w:rsidRPr="00001BCE">
        <w:rPr>
          <w:vertAlign w:val="superscript"/>
        </w:rPr>
        <w:fldChar w:fldCharType="begin"/>
      </w:r>
      <w:r w:rsidR="00001BCE" w:rsidRPr="00001BCE">
        <w:rPr>
          <w:vertAlign w:val="superscript"/>
        </w:rPr>
        <w:instrText xml:space="preserve"> REF _Ref35859342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[19]</w:t>
      </w:r>
      <w:r w:rsidR="00001BCE" w:rsidRPr="00001BCE">
        <w:rPr>
          <w:vertAlign w:val="superscript"/>
        </w:rPr>
        <w:fldChar w:fldCharType="end"/>
      </w:r>
      <w:r w:rsidRPr="00386B8C">
        <w:t>，某些神经网络结构能够逼近任意两个欧几里德空间之间的任意连续函数。</w:t>
      </w:r>
      <w:r>
        <w:t>神经网络可以看作</w:t>
      </w:r>
      <w:r w:rsidRPr="00386B8C">
        <w:t>是一个任意函数逼近器，通过学习赋予不同节点之间的权重值，神经网络可以近似成任意函数。</w:t>
      </w:r>
    </w:p>
    <w:p w14:paraId="4EE49F9F" w14:textId="77777777" w:rsidR="000F1BC1" w:rsidRDefault="000F1BC1" w:rsidP="000F1BC1">
      <w:pPr>
        <w:pStyle w:val="3"/>
        <w:widowControl/>
        <w:tabs>
          <w:tab w:val="clear" w:pos="1304"/>
        </w:tabs>
        <w:ind w:left="425" w:firstLine="0"/>
      </w:pPr>
      <w:bookmarkStart w:id="245" w:name="_Toc35086234"/>
      <w:bookmarkStart w:id="246" w:name="_Toc35722018"/>
      <w:bookmarkStart w:id="247" w:name="_Toc35722138"/>
      <w:bookmarkStart w:id="248" w:name="_Toc35725804"/>
      <w:bookmarkStart w:id="249" w:name="_Toc35726008"/>
      <w:bookmarkStart w:id="250" w:name="_Toc35766633"/>
      <w:bookmarkStart w:id="251" w:name="_Toc35875600"/>
      <w:r w:rsidRPr="00386B8C">
        <w:t>神经元模型</w:t>
      </w:r>
      <w:bookmarkEnd w:id="245"/>
      <w:bookmarkEnd w:id="246"/>
      <w:bookmarkEnd w:id="247"/>
      <w:bookmarkEnd w:id="248"/>
      <w:bookmarkEnd w:id="249"/>
      <w:bookmarkEnd w:id="250"/>
      <w:bookmarkEnd w:id="251"/>
    </w:p>
    <w:p w14:paraId="33CC7FE3" w14:textId="564D9026" w:rsidR="000F1BC1" w:rsidRDefault="000F1BC1" w:rsidP="000F1BC1">
      <w:pPr>
        <w:ind w:firstLine="480"/>
      </w:pPr>
      <w:r w:rsidRPr="00386B8C">
        <w:t>神经网络中最基本的组成成分是神经元模型，即</w:t>
      </w:r>
      <w:r w:rsidRPr="00386B8C">
        <w:t>M-P</w:t>
      </w:r>
      <w:r w:rsidRPr="00386B8C">
        <w:t>模型</w:t>
      </w:r>
      <w:r w:rsidR="00001BCE" w:rsidRPr="00001BCE">
        <w:rPr>
          <w:vertAlign w:val="superscript"/>
        </w:rPr>
        <w:fldChar w:fldCharType="begin"/>
      </w:r>
      <w:r w:rsidR="00001BCE" w:rsidRPr="00001BCE">
        <w:rPr>
          <w:vertAlign w:val="superscript"/>
        </w:rPr>
        <w:instrText xml:space="preserve"> REF _Ref35859617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[20]</w:t>
      </w:r>
      <w:r w:rsidR="00001BCE" w:rsidRPr="00001BCE">
        <w:rPr>
          <w:vertAlign w:val="superscript"/>
        </w:rPr>
        <w:fldChar w:fldCharType="end"/>
      </w:r>
      <w:r w:rsidRPr="00386B8C">
        <w:t>，该模型如图</w:t>
      </w:r>
      <w:r>
        <w:t>3.</w:t>
      </w:r>
      <w:r w:rsidRPr="00386B8C">
        <w:t>1</w:t>
      </w:r>
      <w:r>
        <w:t>所示</w:t>
      </w:r>
      <w:r>
        <w:rPr>
          <w:rFonts w:hint="eastAsia"/>
        </w:rPr>
        <w:t>。</w:t>
      </w:r>
      <w:r w:rsidRPr="00386B8C">
        <w:t>假设某个神经元接收其他</w:t>
      </w:r>
      <w:r>
        <w:rPr>
          <w:rFonts w:hint="eastAsia"/>
        </w:rPr>
        <w:t>n</w:t>
      </w:r>
      <w:r>
        <w:rPr>
          <w:rFonts w:hint="eastAsia"/>
        </w:rPr>
        <w:t>个</w:t>
      </w:r>
      <w:r w:rsidRPr="00386B8C">
        <w:t>神经元的输出作为输入，令</w:t>
      </w:r>
      <w:r w:rsidRPr="00386B8C">
        <w:object w:dxaOrig="1900" w:dyaOrig="360" w14:anchorId="38999BD9">
          <v:shape id="_x0000_i1248" type="#_x0000_t75" style="width:96pt;height:18pt" o:ole="">
            <v:imagedata r:id="rId461" o:title=""/>
          </v:shape>
          <o:OLEObject Type="Embed" ProgID="Equation.DSMT4" ShapeID="_x0000_i1248" DrawAspect="Content" ObjectID="_1671421827" r:id="rId462"/>
        </w:object>
      </w:r>
      <w:r w:rsidRPr="00386B8C">
        <w:t>，用</w:t>
      </w:r>
      <w:r w:rsidRPr="00386B8C">
        <w:object w:dxaOrig="2100" w:dyaOrig="360" w14:anchorId="77FC9AB6">
          <v:shape id="_x0000_i1249" type="#_x0000_t75" style="width:108pt;height:18pt" o:ole="">
            <v:imagedata r:id="rId463" o:title=""/>
          </v:shape>
          <o:OLEObject Type="Embed" ProgID="Equation.DSMT4" ShapeID="_x0000_i1249" DrawAspect="Content" ObjectID="_1671421828" r:id="rId464"/>
        </w:object>
      </w:r>
      <w:r w:rsidRPr="00386B8C">
        <w:t>表示</w:t>
      </w:r>
      <w:r w:rsidRPr="00386B8C">
        <w:t>n</w:t>
      </w:r>
      <w:r>
        <w:t>条</w:t>
      </w:r>
      <w:r w:rsidRPr="00386B8C">
        <w:t>神经元与该神经元连接权重，</w:t>
      </w:r>
      <w:r w:rsidRPr="00386B8C">
        <w:t>b</w:t>
      </w:r>
      <w:r w:rsidRPr="00386B8C">
        <w:t>代表偏置。通过</w:t>
      </w:r>
      <w:r w:rsidRPr="00386B8C">
        <w:t>n</w:t>
      </w:r>
      <w:r>
        <w:t>条</w:t>
      </w:r>
      <w:r w:rsidRPr="00386B8C">
        <w:t>输入</w:t>
      </w:r>
      <w:r w:rsidRPr="00386B8C">
        <w:t>x</w:t>
      </w:r>
      <w:r w:rsidRPr="00386B8C">
        <w:t>与连接权重</w:t>
      </w:r>
      <w:r w:rsidRPr="00386B8C">
        <w:t>w</w:t>
      </w:r>
      <w:r w:rsidRPr="00386B8C">
        <w:t>的乘积求和，再加上偏置</w:t>
      </w:r>
      <w:r w:rsidRPr="00386B8C">
        <w:t>b</w:t>
      </w:r>
      <w:r w:rsidRPr="00386B8C">
        <w:t>，经过函数</w:t>
      </w:r>
      <w:r w:rsidRPr="00386B8C">
        <w:object w:dxaOrig="460" w:dyaOrig="320" w14:anchorId="30C831E0">
          <v:shape id="_x0000_i1250" type="#_x0000_t75" style="width:24pt;height:18pt" o:ole="">
            <v:imagedata r:id="rId465" o:title=""/>
          </v:shape>
          <o:OLEObject Type="Embed" ProgID="Equation.DSMT4" ShapeID="_x0000_i1250" DrawAspect="Content" ObjectID="_1671421829" r:id="rId466"/>
        </w:object>
      </w:r>
      <w:r w:rsidRPr="00386B8C">
        <w:t>得到神经元的输出值</w:t>
      </w:r>
      <w:r w:rsidRPr="00386B8C">
        <w:t>y</w:t>
      </w:r>
      <w:r w:rsidRPr="00386B8C">
        <w:t>。所以人工神经元数学模型可以表示如下：</w:t>
      </w:r>
    </w:p>
    <w:p w14:paraId="4752FB3C" w14:textId="77777777" w:rsidR="000F1BC1" w:rsidRPr="00386B8C" w:rsidRDefault="000F1BC1" w:rsidP="000F1BC1">
      <w:pPr>
        <w:ind w:firstLine="480"/>
      </w:pPr>
    </w:p>
    <w:p w14:paraId="557D097B" w14:textId="77777777" w:rsidR="000F1BC1" w:rsidRPr="00AE209B" w:rsidRDefault="000F1BC1" w:rsidP="000F1BC1">
      <w:pPr>
        <w:pStyle w:val="MTDisplayEquation"/>
        <w:spacing w:before="240"/>
      </w:pPr>
      <w:r w:rsidRPr="00AE209B">
        <w:t xml:space="preserve"> </w:t>
      </w:r>
      <w:r>
        <w:tab/>
      </w:r>
      <w:r w:rsidRPr="00AE209B">
        <w:object w:dxaOrig="1520" w:dyaOrig="320" w14:anchorId="0B2E3EA9">
          <v:shape id="_x0000_i1251" type="#_x0000_t75" style="width:78pt;height:18pt" o:ole="">
            <v:imagedata r:id="rId467" o:title=""/>
          </v:shape>
          <o:OLEObject Type="Embed" ProgID="Equation.DSMT4" ShapeID="_x0000_i1251" DrawAspect="Content" ObjectID="_1671421830" r:id="rId468"/>
        </w:object>
      </w:r>
      <w:r>
        <w:tab/>
      </w:r>
      <w:r w:rsidRPr="00AE209B">
        <w:t>（</w:t>
      </w:r>
      <w:r w:rsidRPr="00AE209B">
        <w:rPr>
          <w:rFonts w:hint="eastAsia"/>
        </w:rPr>
        <w:t>3-</w:t>
      </w:r>
      <w:r w:rsidRPr="00AE209B">
        <w:t>1</w:t>
      </w:r>
      <w:r w:rsidRPr="00AE209B">
        <w:t>）</w:t>
      </w:r>
    </w:p>
    <w:p w14:paraId="38E1A7F9" w14:textId="77777777" w:rsidR="000F1BC1" w:rsidRDefault="000F1BC1" w:rsidP="000F1BC1">
      <w:pPr>
        <w:ind w:firstLine="480"/>
        <w:jc w:val="center"/>
      </w:pPr>
    </w:p>
    <w:p w14:paraId="43F5D1B3" w14:textId="77777777" w:rsidR="000F1BC1" w:rsidRDefault="000F1BC1" w:rsidP="000F1BC1">
      <w:pPr>
        <w:ind w:firstLine="480"/>
        <w:jc w:val="center"/>
      </w:pPr>
    </w:p>
    <w:p w14:paraId="487A9C7D" w14:textId="77777777" w:rsidR="000F1BC1" w:rsidRPr="00386B8C" w:rsidRDefault="000F1BC1" w:rsidP="000F1BC1">
      <w:pPr>
        <w:pStyle w:val="24"/>
        <w:ind w:firstLine="480"/>
      </w:pPr>
      <w:r>
        <w:object w:dxaOrig="7534" w:dyaOrig="5655" w14:anchorId="08269C89">
          <v:shape id="_x0000_i1252" type="#_x0000_t75" style="width:244.5pt;height:183.75pt" o:ole="">
            <v:imagedata r:id="rId469" o:title=""/>
          </v:shape>
          <o:OLEObject Type="Embed" ProgID="Visio.Drawing.11" ShapeID="_x0000_i1252" DrawAspect="Content" ObjectID="_1671421831" r:id="rId470"/>
        </w:object>
      </w:r>
    </w:p>
    <w:p w14:paraId="22D246CC" w14:textId="77777777" w:rsidR="000F1BC1" w:rsidRPr="003F15E3" w:rsidRDefault="000F1BC1" w:rsidP="000F1BC1">
      <w:pPr>
        <w:pStyle w:val="-0"/>
        <w:numPr>
          <w:ilvl w:val="8"/>
          <w:numId w:val="7"/>
        </w:numPr>
        <w:spacing w:after="240"/>
      </w:pPr>
      <w:bookmarkStart w:id="252" w:name="_Toc35877418"/>
      <w:r w:rsidRPr="003F15E3">
        <w:t>人工神经元模型</w:t>
      </w:r>
      <w:bookmarkEnd w:id="252"/>
    </w:p>
    <w:p w14:paraId="77F2BC59" w14:textId="77777777" w:rsidR="000F1BC1" w:rsidRDefault="000F1BC1" w:rsidP="000F1BC1">
      <w:pPr>
        <w:pStyle w:val="3"/>
        <w:widowControl/>
        <w:tabs>
          <w:tab w:val="clear" w:pos="1304"/>
        </w:tabs>
        <w:ind w:left="425" w:firstLine="0"/>
      </w:pPr>
      <w:bookmarkStart w:id="253" w:name="_Toc35086235"/>
      <w:bookmarkStart w:id="254" w:name="_Toc35722019"/>
      <w:bookmarkStart w:id="255" w:name="_Toc35722139"/>
      <w:bookmarkStart w:id="256" w:name="_Toc35725805"/>
      <w:bookmarkStart w:id="257" w:name="_Toc35726009"/>
      <w:bookmarkStart w:id="258" w:name="_Toc35766634"/>
      <w:bookmarkStart w:id="259" w:name="_Toc35875601"/>
      <w:r w:rsidRPr="00386B8C">
        <w:t>激活函数</w:t>
      </w:r>
      <w:bookmarkEnd w:id="253"/>
      <w:bookmarkEnd w:id="254"/>
      <w:bookmarkEnd w:id="255"/>
      <w:bookmarkEnd w:id="256"/>
      <w:bookmarkEnd w:id="257"/>
      <w:bookmarkEnd w:id="258"/>
      <w:bookmarkEnd w:id="259"/>
    </w:p>
    <w:p w14:paraId="3630A409" w14:textId="77777777" w:rsidR="000F1BC1" w:rsidRDefault="000F1BC1" w:rsidP="000F1BC1">
      <w:pPr>
        <w:ind w:firstLine="480"/>
      </w:pPr>
      <w:r w:rsidRPr="00386B8C">
        <w:t>在上一节中提到的函数</w:t>
      </w:r>
      <w:r w:rsidRPr="00386B8C">
        <w:object w:dxaOrig="460" w:dyaOrig="320" w14:anchorId="4C4FDDA7">
          <v:shape id="_x0000_i1253" type="#_x0000_t75" style="width:24pt;height:18pt" o:ole="">
            <v:imagedata r:id="rId465" o:title=""/>
          </v:shape>
          <o:OLEObject Type="Embed" ProgID="Equation.DSMT4" ShapeID="_x0000_i1253" DrawAspect="Content" ObjectID="_1671421832" r:id="rId471"/>
        </w:object>
      </w:r>
      <w:r w:rsidRPr="00386B8C">
        <w:t>也叫激活函数（</w:t>
      </w:r>
      <w:r w:rsidRPr="00386B8C">
        <w:t>Activation Function</w:t>
      </w:r>
      <w:r w:rsidRPr="00386B8C">
        <w:t>），激活函数在神经元模型中非常重要，为了应用于神经网络不同的学习功能，研究人员设计了几种不同的激活函数，下面介绍几种常用的激活函数模型。</w:t>
      </w:r>
    </w:p>
    <w:p w14:paraId="0311B0EF" w14:textId="77777777" w:rsidR="000F1BC1" w:rsidRDefault="000F1BC1" w:rsidP="000F1BC1">
      <w:pPr>
        <w:pStyle w:val="aff1"/>
        <w:numPr>
          <w:ilvl w:val="0"/>
          <w:numId w:val="17"/>
        </w:numPr>
        <w:ind w:firstLineChars="0"/>
      </w:pPr>
      <w:r w:rsidRPr="00386B8C">
        <w:t>二进制阶跃函数，该函数表达式为：</w:t>
      </w:r>
    </w:p>
    <w:p w14:paraId="58BD751F" w14:textId="77777777" w:rsidR="000F1BC1" w:rsidRPr="00386B8C" w:rsidRDefault="000F1BC1" w:rsidP="000F1BC1">
      <w:pPr>
        <w:pStyle w:val="aff1"/>
        <w:ind w:left="1200" w:firstLineChars="0" w:firstLine="0"/>
      </w:pPr>
    </w:p>
    <w:p w14:paraId="77431E39" w14:textId="77777777" w:rsidR="000F1BC1" w:rsidRPr="003F15E3" w:rsidRDefault="000F1BC1" w:rsidP="000F1BC1">
      <w:pPr>
        <w:pStyle w:val="MTDisplayEquation"/>
        <w:spacing w:line="240" w:lineRule="auto"/>
        <w:ind w:firstLineChars="0" w:firstLine="0"/>
      </w:pPr>
      <w:r>
        <w:tab/>
      </w:r>
      <w:r w:rsidRPr="003F15E3">
        <w:object w:dxaOrig="2020" w:dyaOrig="720" w14:anchorId="2EF73E1D">
          <v:shape id="_x0000_i1254" type="#_x0000_t75" style="width:102pt;height:36pt" o:ole="">
            <v:imagedata r:id="rId472" o:title=""/>
          </v:shape>
          <o:OLEObject Type="Embed" ProgID="Equation.DSMT4" ShapeID="_x0000_i1254" DrawAspect="Content" ObjectID="_1671421833" r:id="rId473"/>
        </w:object>
      </w:r>
      <w:r>
        <w:tab/>
      </w:r>
      <w:r w:rsidRPr="003F15E3">
        <w:t>(3-2)</w:t>
      </w:r>
    </w:p>
    <w:p w14:paraId="64EB5A21" w14:textId="77777777" w:rsidR="000F1BC1" w:rsidRPr="00AE209B" w:rsidRDefault="000F1BC1" w:rsidP="000F1BC1">
      <w:pPr>
        <w:ind w:firstLine="480"/>
      </w:pPr>
    </w:p>
    <w:p w14:paraId="33ED93B5" w14:textId="77777777" w:rsidR="000F1BC1" w:rsidRPr="00386B8C" w:rsidRDefault="000F1BC1" w:rsidP="000F1BC1">
      <w:pPr>
        <w:ind w:firstLine="480"/>
      </w:pPr>
      <w:r w:rsidRPr="00386B8C">
        <w:t>在创建二进制分类器时，可以使用二进制阶跃函数作为激活函数，但是该激活函数的梯度为</w:t>
      </w:r>
      <w:r w:rsidRPr="00386B8C">
        <w:t>0</w:t>
      </w:r>
      <w:r w:rsidRPr="00386B8C">
        <w:t>，在反向传播算法中不会更新权重</w:t>
      </w:r>
      <w:r w:rsidRPr="00386B8C">
        <w:t>w</w:t>
      </w:r>
      <w:r w:rsidRPr="00386B8C">
        <w:t>和偏置</w:t>
      </w:r>
      <w:r w:rsidRPr="00386B8C">
        <w:t>b</w:t>
      </w:r>
      <w:r w:rsidRPr="00386B8C">
        <w:t>，因此不适用于反向传播。</w:t>
      </w:r>
    </w:p>
    <w:p w14:paraId="3C4859ED" w14:textId="77777777" w:rsidR="000F1BC1" w:rsidRDefault="000F1BC1" w:rsidP="000F1BC1">
      <w:pPr>
        <w:pStyle w:val="aff1"/>
        <w:numPr>
          <w:ilvl w:val="0"/>
          <w:numId w:val="17"/>
        </w:numPr>
        <w:ind w:firstLineChars="0"/>
      </w:pPr>
      <w:r w:rsidRPr="00386B8C">
        <w:t>线性函数，该函数表达式为：</w:t>
      </w:r>
    </w:p>
    <w:p w14:paraId="3EAEA467" w14:textId="77777777" w:rsidR="000F1BC1" w:rsidRPr="00386B8C" w:rsidRDefault="000F1BC1" w:rsidP="000F1BC1">
      <w:pPr>
        <w:pStyle w:val="aff1"/>
        <w:ind w:left="1200" w:firstLineChars="0" w:firstLine="0"/>
      </w:pPr>
    </w:p>
    <w:p w14:paraId="4CE5CBF3" w14:textId="77777777" w:rsidR="000F1BC1" w:rsidRPr="003F15E3" w:rsidRDefault="000F1BC1" w:rsidP="000F1BC1">
      <w:pPr>
        <w:pStyle w:val="MTDisplayEquation"/>
        <w:ind w:firstLineChars="0" w:firstLine="0"/>
      </w:pPr>
      <w:r>
        <w:tab/>
      </w:r>
      <w:r w:rsidRPr="003F15E3">
        <w:object w:dxaOrig="1320" w:dyaOrig="320" w14:anchorId="5E16AE55">
          <v:shape id="_x0000_i1255" type="#_x0000_t75" style="width:66pt;height:18pt" o:ole="">
            <v:imagedata r:id="rId474" o:title=""/>
          </v:shape>
          <o:OLEObject Type="Embed" ProgID="Equation.DSMT4" ShapeID="_x0000_i1255" DrawAspect="Content" ObjectID="_1671421834" r:id="rId475"/>
        </w:object>
      </w:r>
      <w:r>
        <w:tab/>
      </w:r>
      <w:r w:rsidRPr="003F15E3">
        <w:t xml:space="preserve"> (3-3)</w:t>
      </w:r>
    </w:p>
    <w:p w14:paraId="26CDFC86" w14:textId="77777777" w:rsidR="000F1BC1" w:rsidRPr="009F7753" w:rsidRDefault="000F1BC1" w:rsidP="000F1BC1">
      <w:pPr>
        <w:ind w:firstLine="480"/>
      </w:pPr>
    </w:p>
    <w:p w14:paraId="475D72F3" w14:textId="77777777" w:rsidR="000F1BC1" w:rsidRPr="00386B8C" w:rsidRDefault="000F1BC1" w:rsidP="000F1BC1">
      <w:pPr>
        <w:ind w:firstLine="480"/>
      </w:pPr>
      <w:r w:rsidRPr="00386B8C">
        <w:t>虽然线性函数的梯度不为</w:t>
      </w:r>
      <w:r w:rsidRPr="00386B8C">
        <w:t>0</w:t>
      </w:r>
      <w:r w:rsidRPr="00386B8C">
        <w:t>，但是梯度是常数</w:t>
      </w:r>
      <w:r w:rsidRPr="00386B8C">
        <w:t>k</w:t>
      </w:r>
      <w:r w:rsidRPr="00386B8C">
        <w:t>，且与输入值</w:t>
      </w:r>
      <w:r w:rsidRPr="00386B8C">
        <w:t>x</w:t>
      </w:r>
      <w:r w:rsidRPr="00386B8C">
        <w:t>无关，这说明在反向传播中权重</w:t>
      </w:r>
      <w:r w:rsidRPr="00386B8C">
        <w:t>w</w:t>
      </w:r>
      <w:r w:rsidRPr="00386B8C">
        <w:t>和偏置</w:t>
      </w:r>
      <w:r w:rsidRPr="00386B8C">
        <w:t>b</w:t>
      </w:r>
      <w:r w:rsidRPr="00386B8C">
        <w:t>的更新不依靠输入值</w:t>
      </w:r>
      <w:r w:rsidRPr="00386B8C">
        <w:t>x</w:t>
      </w:r>
      <w:r w:rsidRPr="00386B8C">
        <w:t>。在这种情况下，神经网络并不能真正改善误差，因为每次迭代的梯度是相同的。网络将不能很好地训练和从数据中捕获复杂的模式。</w:t>
      </w:r>
    </w:p>
    <w:p w14:paraId="670FBF0C" w14:textId="77777777" w:rsidR="000F1BC1" w:rsidRDefault="000F1BC1" w:rsidP="000F1BC1">
      <w:pPr>
        <w:pStyle w:val="aff1"/>
        <w:numPr>
          <w:ilvl w:val="0"/>
          <w:numId w:val="17"/>
        </w:numPr>
        <w:ind w:firstLineChars="0"/>
      </w:pPr>
      <w:r w:rsidRPr="00386B8C">
        <w:t>Sigmoid</w:t>
      </w:r>
      <w:r w:rsidRPr="00386B8C">
        <w:t>函数，也称为</w:t>
      </w:r>
      <w:r w:rsidRPr="00386B8C">
        <w:t>S</w:t>
      </w:r>
      <w:r w:rsidRPr="00386B8C">
        <w:t>型函数，其函数图像如图</w:t>
      </w:r>
      <w:r>
        <w:t>3.</w:t>
      </w:r>
      <w:r w:rsidRPr="00386B8C">
        <w:t>2</w:t>
      </w:r>
      <w:r w:rsidRPr="00386B8C">
        <w:t>所示，表达式如下：</w:t>
      </w:r>
    </w:p>
    <w:p w14:paraId="62212957" w14:textId="77777777" w:rsidR="000F1BC1" w:rsidRPr="00386B8C" w:rsidRDefault="000F1BC1" w:rsidP="000F1BC1">
      <w:pPr>
        <w:pStyle w:val="aff1"/>
        <w:ind w:left="1200" w:firstLineChars="0" w:firstLine="0"/>
      </w:pPr>
    </w:p>
    <w:p w14:paraId="2D3BE3B8" w14:textId="77777777" w:rsidR="000F1BC1" w:rsidRPr="003F15E3" w:rsidRDefault="000F1BC1" w:rsidP="000F1BC1">
      <w:pPr>
        <w:pStyle w:val="MTDisplayEquation"/>
        <w:spacing w:line="240" w:lineRule="auto"/>
      </w:pPr>
      <w:r>
        <w:tab/>
      </w:r>
      <w:r w:rsidRPr="003F15E3">
        <w:object w:dxaOrig="1400" w:dyaOrig="620" w14:anchorId="272ADDE1">
          <v:shape id="_x0000_i1256" type="#_x0000_t75" style="width:1in;height:30pt" o:ole="">
            <v:imagedata r:id="rId476" o:title=""/>
          </v:shape>
          <o:OLEObject Type="Embed" ProgID="Equation.DSMT4" ShapeID="_x0000_i1256" DrawAspect="Content" ObjectID="_1671421835" r:id="rId477"/>
        </w:object>
      </w:r>
      <w:r>
        <w:tab/>
      </w:r>
      <w:r w:rsidRPr="003F15E3">
        <w:t>(3-4)</w:t>
      </w:r>
    </w:p>
    <w:p w14:paraId="6D9BE002" w14:textId="77777777" w:rsidR="000F1BC1" w:rsidRPr="009F7753" w:rsidRDefault="000F1BC1" w:rsidP="000F1BC1">
      <w:pPr>
        <w:ind w:firstLine="480"/>
      </w:pPr>
    </w:p>
    <w:p w14:paraId="0FEDA896" w14:textId="77777777" w:rsidR="000F1BC1" w:rsidRPr="00386B8C" w:rsidRDefault="000F1BC1" w:rsidP="000F1BC1">
      <w:pPr>
        <w:pStyle w:val="24"/>
        <w:ind w:firstLine="480"/>
      </w:pPr>
      <w:r w:rsidRPr="003F15E3">
        <w:rPr>
          <w:noProof/>
        </w:rPr>
        <w:drawing>
          <wp:inline distT="0" distB="0" distL="0" distR="0" wp14:anchorId="1B8C2443" wp14:editId="6A57E6CB">
            <wp:extent cx="3625850" cy="2719606"/>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640893" cy="2730889"/>
                    </a:xfrm>
                    <a:prstGeom prst="rect">
                      <a:avLst/>
                    </a:prstGeom>
                  </pic:spPr>
                </pic:pic>
              </a:graphicData>
            </a:graphic>
          </wp:inline>
        </w:drawing>
      </w:r>
    </w:p>
    <w:p w14:paraId="2B693FB6" w14:textId="77777777" w:rsidR="000F1BC1" w:rsidRPr="003F15E3" w:rsidRDefault="000F1BC1" w:rsidP="000F1BC1">
      <w:pPr>
        <w:pStyle w:val="-0"/>
        <w:numPr>
          <w:ilvl w:val="8"/>
          <w:numId w:val="7"/>
        </w:numPr>
        <w:spacing w:after="240"/>
      </w:pPr>
      <w:bookmarkStart w:id="260" w:name="_Toc35877419"/>
      <w:r w:rsidRPr="003F15E3">
        <w:t>Sigmoid</w:t>
      </w:r>
      <w:r w:rsidRPr="003F15E3">
        <w:t>函数图像</w:t>
      </w:r>
      <w:bookmarkEnd w:id="260"/>
    </w:p>
    <w:p w14:paraId="7FBDEBF3" w14:textId="77777777" w:rsidR="000F1BC1" w:rsidRDefault="000F1BC1" w:rsidP="000F1BC1">
      <w:pPr>
        <w:ind w:firstLineChars="0" w:firstLine="480"/>
      </w:pPr>
      <w:r w:rsidRPr="00386B8C">
        <w:t>Sigmoid</w:t>
      </w:r>
      <w:r w:rsidRPr="00386B8C">
        <w:t>函数时应用最广泛的非线性激活函数之一，</w:t>
      </w:r>
      <w:r w:rsidRPr="00386B8C">
        <w:t>Sigmoid</w:t>
      </w:r>
      <w:r w:rsidRPr="00386B8C">
        <w:t>函数将输入转换成</w:t>
      </w:r>
      <w:r w:rsidRPr="00386B8C">
        <w:t>0</w:t>
      </w:r>
      <w:r w:rsidRPr="00386B8C">
        <w:t>到</w:t>
      </w:r>
      <w:r w:rsidRPr="00386B8C">
        <w:t>1</w:t>
      </w:r>
      <w:r w:rsidRPr="00386B8C">
        <w:t>范围之间。该函数连续可微，导函数为：</w:t>
      </w:r>
    </w:p>
    <w:p w14:paraId="3411CA61" w14:textId="77777777" w:rsidR="000F1BC1" w:rsidRPr="00386B8C" w:rsidRDefault="000F1BC1" w:rsidP="000F1BC1">
      <w:pPr>
        <w:ind w:firstLine="480"/>
      </w:pPr>
    </w:p>
    <w:p w14:paraId="298DC3E1" w14:textId="77777777" w:rsidR="000F1BC1" w:rsidRPr="003F15E3" w:rsidRDefault="000F1BC1" w:rsidP="000F1BC1">
      <w:pPr>
        <w:pStyle w:val="MTDisplayEquation"/>
        <w:ind w:firstLineChars="0" w:firstLine="0"/>
      </w:pPr>
      <w:r>
        <w:tab/>
      </w:r>
      <w:r w:rsidRPr="003F15E3">
        <w:object w:dxaOrig="2220" w:dyaOrig="320" w14:anchorId="328EC2E7">
          <v:shape id="_x0000_i1257" type="#_x0000_t75" style="width:114pt;height:18pt" o:ole="">
            <v:imagedata r:id="rId479" o:title=""/>
          </v:shape>
          <o:OLEObject Type="Embed" ProgID="Equation.DSMT4" ShapeID="_x0000_i1257" DrawAspect="Content" ObjectID="_1671421836" r:id="rId480"/>
        </w:object>
      </w:r>
      <w:r>
        <w:tab/>
      </w:r>
      <w:r w:rsidRPr="003F15E3">
        <w:t>(3-5)</w:t>
      </w:r>
    </w:p>
    <w:p w14:paraId="3EA06402" w14:textId="77777777" w:rsidR="000F1BC1" w:rsidRPr="009F7753" w:rsidRDefault="000F1BC1" w:rsidP="000F1BC1">
      <w:pPr>
        <w:ind w:firstLine="480"/>
      </w:pPr>
    </w:p>
    <w:p w14:paraId="2A296F54" w14:textId="77777777" w:rsidR="000F1BC1" w:rsidRDefault="000F1BC1" w:rsidP="000F1BC1">
      <w:pPr>
        <w:ind w:firstLine="480"/>
      </w:pPr>
      <w:r w:rsidRPr="00386B8C">
        <w:t>梯度值在</w:t>
      </w:r>
      <w:r w:rsidRPr="00386B8C">
        <w:object w:dxaOrig="999" w:dyaOrig="320" w14:anchorId="29D7DA4E">
          <v:shape id="_x0000_i1258" type="#_x0000_t75" style="width:48pt;height:18pt" o:ole="">
            <v:imagedata r:id="rId481" o:title=""/>
          </v:shape>
          <o:OLEObject Type="Embed" ProgID="Equation.DSMT4" ShapeID="_x0000_i1258" DrawAspect="Content" ObjectID="_1671421837" r:id="rId482"/>
        </w:object>
      </w:r>
      <w:r w:rsidRPr="00386B8C">
        <w:t>范围内显著变化，而在大于</w:t>
      </w:r>
      <w:r w:rsidRPr="00386B8C">
        <w:t>3</w:t>
      </w:r>
      <w:r w:rsidRPr="00386B8C">
        <w:t>和小于</w:t>
      </w:r>
      <w:r w:rsidRPr="00386B8C">
        <w:t>-3</w:t>
      </w:r>
      <w:r w:rsidRPr="00386B8C">
        <w:t>范围内梯度变的平坦，当梯度接近</w:t>
      </w:r>
      <w:r w:rsidRPr="00386B8C">
        <w:t>0</w:t>
      </w:r>
      <w:r w:rsidRPr="00386B8C">
        <w:t>时，神经元几乎无法更新权重和偏置。</w:t>
      </w:r>
    </w:p>
    <w:p w14:paraId="12A0B1C0" w14:textId="77777777" w:rsidR="000F1BC1" w:rsidRDefault="000F1BC1" w:rsidP="000F1BC1">
      <w:pPr>
        <w:ind w:firstLine="480"/>
      </w:pPr>
      <w:r>
        <w:rPr>
          <w:rFonts w:hint="eastAsia"/>
        </w:rPr>
        <w:t>（</w:t>
      </w:r>
      <w:r>
        <w:rPr>
          <w:rFonts w:hint="eastAsia"/>
        </w:rPr>
        <w:t>4</w:t>
      </w:r>
      <w:r>
        <w:rPr>
          <w:rFonts w:hint="eastAsia"/>
        </w:rPr>
        <w:t>）</w:t>
      </w:r>
      <w:r w:rsidRPr="00386B8C">
        <w:t>Tanh</w:t>
      </w:r>
      <w:r w:rsidRPr="00386B8C">
        <w:t>函数，也称作双曲正切函数。</w:t>
      </w:r>
      <w:r w:rsidRPr="00386B8C">
        <w:t>Tanh</w:t>
      </w:r>
      <w:r w:rsidRPr="00386B8C">
        <w:t>函数和</w:t>
      </w:r>
      <w:r w:rsidRPr="00386B8C">
        <w:t>Sigmoid</w:t>
      </w:r>
      <w:r w:rsidRPr="00386B8C">
        <w:t>函数很像，唯一不同在于</w:t>
      </w:r>
      <w:r w:rsidRPr="00386B8C">
        <w:t>Tanh</w:t>
      </w:r>
      <w:r w:rsidRPr="00386B8C">
        <w:t>关于原点对称，函数的输出范围为</w:t>
      </w:r>
      <w:r w:rsidRPr="00386B8C">
        <w:t>-1</w:t>
      </w:r>
      <w:r w:rsidRPr="00386B8C">
        <w:t>到</w:t>
      </w:r>
      <w:r w:rsidRPr="00386B8C">
        <w:t>1</w:t>
      </w:r>
      <w:r w:rsidRPr="00386B8C">
        <w:t>。</w:t>
      </w:r>
      <w:r w:rsidRPr="00386B8C">
        <w:t>Tanh</w:t>
      </w:r>
      <w:r w:rsidRPr="00386B8C">
        <w:t>函数图像如图</w:t>
      </w:r>
      <w:r>
        <w:t>3.</w:t>
      </w:r>
      <w:r w:rsidRPr="00386B8C">
        <w:t>3</w:t>
      </w:r>
      <w:r w:rsidRPr="00386B8C">
        <w:t>所示，表达式为：</w:t>
      </w:r>
    </w:p>
    <w:p w14:paraId="39CFCA1F" w14:textId="77777777" w:rsidR="000F1BC1" w:rsidRPr="00386B8C" w:rsidRDefault="000F1BC1" w:rsidP="000F1BC1">
      <w:pPr>
        <w:ind w:firstLineChars="0" w:firstLine="480"/>
      </w:pPr>
    </w:p>
    <w:p w14:paraId="7389EA04" w14:textId="77777777" w:rsidR="000F1BC1" w:rsidRPr="003F15E3" w:rsidRDefault="000F1BC1" w:rsidP="000F1BC1">
      <w:pPr>
        <w:pStyle w:val="MTDisplayEquation"/>
        <w:spacing w:line="240" w:lineRule="auto"/>
        <w:ind w:firstLineChars="0" w:firstLine="0"/>
      </w:pPr>
      <w:r>
        <w:tab/>
      </w:r>
      <w:r w:rsidRPr="003F15E3">
        <w:object w:dxaOrig="1760" w:dyaOrig="620" w14:anchorId="58DEB9A0">
          <v:shape id="_x0000_i1259" type="#_x0000_t75" style="width:90pt;height:30pt" o:ole="">
            <v:imagedata r:id="rId483" o:title=""/>
          </v:shape>
          <o:OLEObject Type="Embed" ProgID="Equation.DSMT4" ShapeID="_x0000_i1259" DrawAspect="Content" ObjectID="_1671421838" r:id="rId484"/>
        </w:object>
      </w:r>
      <w:r>
        <w:tab/>
      </w:r>
      <w:r w:rsidRPr="003F15E3">
        <w:t>(3-6)</w:t>
      </w:r>
    </w:p>
    <w:p w14:paraId="0CE384BB" w14:textId="77777777" w:rsidR="000F1BC1" w:rsidRPr="009F7753" w:rsidRDefault="000F1BC1" w:rsidP="000F1BC1">
      <w:pPr>
        <w:ind w:firstLine="480"/>
      </w:pPr>
    </w:p>
    <w:p w14:paraId="0F67B55B" w14:textId="77777777" w:rsidR="000F1BC1" w:rsidRPr="00386B8C" w:rsidRDefault="000F1BC1" w:rsidP="000F1BC1">
      <w:pPr>
        <w:pStyle w:val="24"/>
        <w:ind w:firstLine="480"/>
      </w:pPr>
      <w:r w:rsidRPr="003F15E3">
        <w:rPr>
          <w:noProof/>
        </w:rPr>
        <w:lastRenderedPageBreak/>
        <w:drawing>
          <wp:inline distT="0" distB="0" distL="0" distR="0" wp14:anchorId="493DEC63" wp14:editId="67A2685B">
            <wp:extent cx="3194050" cy="2395730"/>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203617" cy="2402906"/>
                    </a:xfrm>
                    <a:prstGeom prst="rect">
                      <a:avLst/>
                    </a:prstGeom>
                  </pic:spPr>
                </pic:pic>
              </a:graphicData>
            </a:graphic>
          </wp:inline>
        </w:drawing>
      </w:r>
    </w:p>
    <w:p w14:paraId="18A5191C" w14:textId="77777777" w:rsidR="000F1BC1" w:rsidRPr="003F15E3" w:rsidRDefault="000F1BC1" w:rsidP="000F1BC1">
      <w:pPr>
        <w:pStyle w:val="-0"/>
        <w:numPr>
          <w:ilvl w:val="8"/>
          <w:numId w:val="7"/>
        </w:numPr>
        <w:spacing w:after="240"/>
      </w:pPr>
      <w:bookmarkStart w:id="261" w:name="_Toc35877420"/>
      <w:r w:rsidRPr="003F15E3">
        <w:t>Tanh</w:t>
      </w:r>
      <w:r w:rsidRPr="003F15E3">
        <w:t>函数图像</w:t>
      </w:r>
      <w:bookmarkEnd w:id="261"/>
    </w:p>
    <w:p w14:paraId="10C111BB" w14:textId="77777777" w:rsidR="000F1BC1" w:rsidRPr="00386B8C" w:rsidRDefault="000F1BC1" w:rsidP="000F1BC1">
      <w:pPr>
        <w:ind w:firstLine="480"/>
      </w:pPr>
      <w:r w:rsidRPr="00386B8C">
        <w:t>Tanh</w:t>
      </w:r>
      <w:r>
        <w:t>函数的</w:t>
      </w:r>
      <w:r w:rsidRPr="00386B8C">
        <w:t>所有点上都是连续可微的，与</w:t>
      </w:r>
      <w:r w:rsidRPr="00386B8C">
        <w:t>Sigmoid</w:t>
      </w:r>
      <w:r w:rsidRPr="00386B8C">
        <w:t>函数相比，</w:t>
      </w:r>
      <w:r w:rsidRPr="00386B8C">
        <w:t>Tanh</w:t>
      </w:r>
      <w:r w:rsidRPr="00386B8C">
        <w:t>函数的梯度更陡。通常</w:t>
      </w:r>
      <w:r w:rsidRPr="00386B8C">
        <w:t>Tanh</w:t>
      </w:r>
      <w:r w:rsidRPr="00386B8C">
        <w:t>激活函数比</w:t>
      </w:r>
      <w:r w:rsidRPr="00386B8C">
        <w:t>Sigmoid</w:t>
      </w:r>
      <w:r w:rsidRPr="00386B8C">
        <w:t>激活函数更受欢迎，因为它是以原点为中心，并且梯度不受一定方向限制。</w:t>
      </w:r>
    </w:p>
    <w:p w14:paraId="59D1DC25" w14:textId="77777777" w:rsidR="000F1BC1" w:rsidRDefault="000F1BC1" w:rsidP="000F1BC1">
      <w:pPr>
        <w:ind w:firstLine="480"/>
        <w:rPr>
          <w:color w:val="2E3033"/>
          <w:shd w:val="clear" w:color="auto" w:fill="FFFFFF"/>
        </w:rPr>
      </w:pPr>
      <w:r w:rsidRPr="00386B8C">
        <w:t>（</w:t>
      </w:r>
      <w:r w:rsidRPr="00386B8C">
        <w:t>5</w:t>
      </w:r>
      <w:r w:rsidRPr="00386B8C">
        <w:t>）</w:t>
      </w:r>
      <w:r w:rsidRPr="00386B8C">
        <w:t>ReLU</w:t>
      </w:r>
      <w:r w:rsidRPr="00386B8C">
        <w:t>函数，也称线性整流函数。</w:t>
      </w:r>
      <w:r w:rsidRPr="00386B8C">
        <w:rPr>
          <w:color w:val="2E3033"/>
          <w:shd w:val="clear" w:color="auto" w:fill="FFFFFF"/>
        </w:rPr>
        <w:t>与其他激活函数相比，</w:t>
      </w:r>
      <w:r w:rsidRPr="00386B8C">
        <w:rPr>
          <w:color w:val="2E3033"/>
          <w:shd w:val="clear" w:color="auto" w:fill="FFFFFF"/>
        </w:rPr>
        <w:t>ReLU</w:t>
      </w:r>
      <w:r w:rsidRPr="00386B8C">
        <w:rPr>
          <w:color w:val="2E3033"/>
          <w:shd w:val="clear" w:color="auto" w:fill="FFFFFF"/>
        </w:rPr>
        <w:t>函数的主要优点是它不会同时激活所有神经元。</w:t>
      </w:r>
      <w:r w:rsidRPr="00386B8C">
        <w:rPr>
          <w:color w:val="2E3033"/>
          <w:shd w:val="clear" w:color="auto" w:fill="FFFFFF"/>
        </w:rPr>
        <w:t>ReLU</w:t>
      </w:r>
      <w:r w:rsidRPr="00386B8C">
        <w:rPr>
          <w:color w:val="2E3033"/>
          <w:shd w:val="clear" w:color="auto" w:fill="FFFFFF"/>
        </w:rPr>
        <w:t>函数图像如图</w:t>
      </w:r>
      <w:r>
        <w:rPr>
          <w:color w:val="2E3033"/>
          <w:shd w:val="clear" w:color="auto" w:fill="FFFFFF"/>
        </w:rPr>
        <w:t>3</w:t>
      </w:r>
      <w:r>
        <w:rPr>
          <w:rFonts w:hint="eastAsia"/>
          <w:color w:val="2E3033"/>
          <w:shd w:val="clear" w:color="auto" w:fill="FFFFFF"/>
        </w:rPr>
        <w:t>.</w:t>
      </w:r>
      <w:r w:rsidRPr="00386B8C">
        <w:rPr>
          <w:color w:val="2E3033"/>
          <w:shd w:val="clear" w:color="auto" w:fill="FFFFFF"/>
        </w:rPr>
        <w:t>4</w:t>
      </w:r>
      <w:r w:rsidRPr="00386B8C">
        <w:rPr>
          <w:color w:val="2E3033"/>
          <w:shd w:val="clear" w:color="auto" w:fill="FFFFFF"/>
        </w:rPr>
        <w:t>所示，表达式为：</w:t>
      </w:r>
    </w:p>
    <w:p w14:paraId="62F74D88" w14:textId="77777777" w:rsidR="000F1BC1" w:rsidRPr="00386B8C" w:rsidRDefault="000F1BC1" w:rsidP="000F1BC1">
      <w:pPr>
        <w:ind w:firstLine="480"/>
        <w:rPr>
          <w:color w:val="2E3033"/>
          <w:shd w:val="clear" w:color="auto" w:fill="FFFFFF"/>
        </w:rPr>
      </w:pPr>
    </w:p>
    <w:p w14:paraId="44664F4B" w14:textId="77777777" w:rsidR="000F1BC1" w:rsidRPr="003F15E3" w:rsidRDefault="000F1BC1" w:rsidP="000F1BC1">
      <w:pPr>
        <w:pStyle w:val="MTDisplayEquation"/>
        <w:spacing w:line="240" w:lineRule="auto"/>
        <w:ind w:firstLineChars="0" w:firstLine="0"/>
      </w:pPr>
      <w:r>
        <w:tab/>
      </w:r>
      <w:r w:rsidRPr="003F15E3">
        <w:object w:dxaOrig="1640" w:dyaOrig="720" w14:anchorId="7384206A">
          <v:shape id="_x0000_i1260" type="#_x0000_t75" style="width:84pt;height:36pt" o:ole="">
            <v:imagedata r:id="rId486" o:title=""/>
          </v:shape>
          <o:OLEObject Type="Embed" ProgID="Equation.DSMT4" ShapeID="_x0000_i1260" DrawAspect="Content" ObjectID="_1671421839" r:id="rId487"/>
        </w:object>
      </w:r>
      <w:r>
        <w:tab/>
      </w:r>
      <w:r w:rsidRPr="003F15E3">
        <w:t>(3-7)</w:t>
      </w:r>
    </w:p>
    <w:p w14:paraId="23FCD7E0" w14:textId="77777777" w:rsidR="000F1BC1" w:rsidRPr="009F7753" w:rsidRDefault="000F1BC1" w:rsidP="000F1BC1">
      <w:pPr>
        <w:ind w:firstLine="480"/>
      </w:pPr>
    </w:p>
    <w:p w14:paraId="35F267DE" w14:textId="77777777" w:rsidR="000F1BC1" w:rsidRPr="009F7753" w:rsidRDefault="000F1BC1" w:rsidP="000F1BC1">
      <w:pPr>
        <w:ind w:firstLine="480"/>
      </w:pPr>
    </w:p>
    <w:p w14:paraId="2F879208" w14:textId="77777777" w:rsidR="000F1BC1" w:rsidRDefault="000F1BC1" w:rsidP="000F1BC1">
      <w:pPr>
        <w:pStyle w:val="24"/>
        <w:ind w:firstLine="480"/>
        <w:rPr>
          <w:sz w:val="21"/>
        </w:rPr>
      </w:pPr>
      <w:r w:rsidRPr="003F15E3">
        <w:rPr>
          <w:noProof/>
        </w:rPr>
        <w:drawing>
          <wp:inline distT="0" distB="0" distL="0" distR="0" wp14:anchorId="5C8A5575" wp14:editId="41FD40A5">
            <wp:extent cx="2750795" cy="20632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766182" cy="2074803"/>
                    </a:xfrm>
                    <a:prstGeom prst="rect">
                      <a:avLst/>
                    </a:prstGeom>
                  </pic:spPr>
                </pic:pic>
              </a:graphicData>
            </a:graphic>
          </wp:inline>
        </w:drawing>
      </w:r>
    </w:p>
    <w:p w14:paraId="7EFA0356" w14:textId="77777777" w:rsidR="000F1BC1" w:rsidRDefault="000F1BC1" w:rsidP="000F1BC1">
      <w:pPr>
        <w:pStyle w:val="-0"/>
        <w:numPr>
          <w:ilvl w:val="8"/>
          <w:numId w:val="7"/>
        </w:numPr>
        <w:spacing w:after="240"/>
      </w:pPr>
      <w:bookmarkStart w:id="262" w:name="_Toc35877421"/>
      <w:r w:rsidRPr="003F15E3">
        <w:t>ReLU</w:t>
      </w:r>
      <w:r w:rsidRPr="003F15E3">
        <w:t>函数图像</w:t>
      </w:r>
      <w:bookmarkEnd w:id="262"/>
    </w:p>
    <w:p w14:paraId="585EF08E" w14:textId="77777777" w:rsidR="000F1BC1" w:rsidRPr="003F15E3" w:rsidRDefault="000F1BC1" w:rsidP="000F1BC1">
      <w:pPr>
        <w:ind w:firstLine="480"/>
      </w:pPr>
    </w:p>
    <w:p w14:paraId="4D3F4A3B" w14:textId="77777777" w:rsidR="000F1BC1" w:rsidRPr="00AE209B" w:rsidRDefault="000F1BC1" w:rsidP="000F1BC1">
      <w:pPr>
        <w:ind w:firstLine="420"/>
      </w:pPr>
      <w:r w:rsidRPr="00386B8C">
        <w:rPr>
          <w:sz w:val="21"/>
        </w:rPr>
        <w:tab/>
      </w:r>
      <w:r w:rsidRPr="00386B8C">
        <w:t>对于负的输入值，结果是零，这意味着神经元没有被激活。由于只有一定数量的神经元被激活，</w:t>
      </w:r>
      <w:r w:rsidRPr="00386B8C">
        <w:t>ReLU</w:t>
      </w:r>
      <w:r w:rsidRPr="00386B8C">
        <w:t>函数的计算效率远高于</w:t>
      </w:r>
      <w:r w:rsidRPr="00386B8C">
        <w:t>sigmoid</w:t>
      </w:r>
      <w:r w:rsidRPr="00386B8C">
        <w:t>和</w:t>
      </w:r>
      <w:r w:rsidRPr="00386B8C">
        <w:t>tanh</w:t>
      </w:r>
      <w:r w:rsidRPr="00386B8C">
        <w:t>函数。</w:t>
      </w:r>
    </w:p>
    <w:p w14:paraId="06BE90C9" w14:textId="77777777" w:rsidR="004D0CBA" w:rsidRPr="00A77117" w:rsidRDefault="004D0CBA" w:rsidP="004D0CBA">
      <w:pPr>
        <w:pStyle w:val="20"/>
        <w:widowControl/>
        <w:ind w:left="88"/>
      </w:pPr>
      <w:bookmarkStart w:id="263" w:name="_Toc35086236"/>
      <w:bookmarkStart w:id="264" w:name="_Toc35722015"/>
      <w:bookmarkStart w:id="265" w:name="_Toc35722135"/>
      <w:bookmarkStart w:id="266" w:name="_Toc35725801"/>
      <w:bookmarkStart w:id="267" w:name="_Toc35726005"/>
      <w:bookmarkStart w:id="268" w:name="_Toc35766630"/>
      <w:bookmarkStart w:id="269" w:name="_Toc35875602"/>
      <w:r w:rsidRPr="00A77117">
        <w:lastRenderedPageBreak/>
        <w:t>神经网络基本原理</w:t>
      </w:r>
      <w:bookmarkEnd w:id="263"/>
      <w:bookmarkEnd w:id="264"/>
      <w:bookmarkEnd w:id="265"/>
      <w:bookmarkEnd w:id="266"/>
      <w:bookmarkEnd w:id="267"/>
      <w:bookmarkEnd w:id="268"/>
      <w:bookmarkEnd w:id="269"/>
    </w:p>
    <w:p w14:paraId="57C52784" w14:textId="77777777" w:rsidR="004D0CBA" w:rsidRPr="00386B8C" w:rsidRDefault="004D0CBA" w:rsidP="004D0CBA">
      <w:pPr>
        <w:pStyle w:val="3"/>
        <w:widowControl/>
        <w:tabs>
          <w:tab w:val="clear" w:pos="1304"/>
        </w:tabs>
        <w:ind w:left="425" w:firstLine="0"/>
      </w:pPr>
      <w:bookmarkStart w:id="270" w:name="_Toc35086237"/>
      <w:bookmarkStart w:id="271" w:name="_Toc35722016"/>
      <w:bookmarkStart w:id="272" w:name="_Toc35722136"/>
      <w:bookmarkStart w:id="273" w:name="_Toc35725802"/>
      <w:bookmarkStart w:id="274" w:name="_Toc35726006"/>
      <w:bookmarkStart w:id="275" w:name="_Toc35766631"/>
      <w:bookmarkStart w:id="276" w:name="_Toc35875603"/>
      <w:r w:rsidRPr="00386B8C">
        <w:t>损失函数</w:t>
      </w:r>
      <w:bookmarkEnd w:id="270"/>
      <w:bookmarkEnd w:id="271"/>
      <w:bookmarkEnd w:id="272"/>
      <w:bookmarkEnd w:id="273"/>
      <w:bookmarkEnd w:id="274"/>
      <w:bookmarkEnd w:id="275"/>
      <w:bookmarkEnd w:id="276"/>
    </w:p>
    <w:p w14:paraId="4189CB25" w14:textId="77777777" w:rsidR="004D0CBA" w:rsidRPr="00386B8C" w:rsidRDefault="004D0CBA" w:rsidP="004D0CBA">
      <w:pPr>
        <w:ind w:firstLineChars="0" w:firstLine="480"/>
      </w:pPr>
      <w:r w:rsidRPr="00386B8C">
        <w:t>神经网络的学习过程，就是根据训练数据调整各个神经元之间的连接权重以及每个神经元的偏置。我们还需要设计神经网络结构，包括网络应该有多少层，层与层之间如何进行连接，每层有多少个神经元单元，以及每个神经元单元的激活函数等。</w:t>
      </w:r>
    </w:p>
    <w:p w14:paraId="5E431C43" w14:textId="77777777" w:rsidR="004D0CBA" w:rsidRPr="00386B8C" w:rsidRDefault="004D0CBA" w:rsidP="004D0CBA">
      <w:pPr>
        <w:ind w:firstLine="480"/>
      </w:pPr>
      <w:r w:rsidRPr="00386B8C">
        <w:t>神经网络通过损失函数学习，损失函数是一种评估模型预测值与真实值之间的偏离程度。在一些优化函数的作用下，模型逐渐降低了预测值与真实值之间的误差。通常情况下，损失函数可以根据学习任务类型的不同分成两大类</w:t>
      </w:r>
      <w:r w:rsidRPr="00386B8C">
        <w:t>—</w:t>
      </w:r>
      <w:r w:rsidRPr="00386B8C">
        <w:t>分类损失函数和回归损失函数，下面对常见的两种损失函数进行介绍。</w:t>
      </w:r>
    </w:p>
    <w:p w14:paraId="4FA01DAA" w14:textId="77777777" w:rsidR="004D0CBA" w:rsidRDefault="004D0CBA" w:rsidP="004D0CBA">
      <w:pPr>
        <w:pStyle w:val="aff1"/>
        <w:numPr>
          <w:ilvl w:val="0"/>
          <w:numId w:val="16"/>
        </w:numPr>
        <w:ind w:firstLineChars="0"/>
      </w:pPr>
      <w:r w:rsidRPr="00C00E5F">
        <w:t>均方误差（</w:t>
      </w:r>
      <w:r w:rsidRPr="009F7753">
        <w:rPr>
          <w:bCs/>
        </w:rPr>
        <w:t>Mean Square Error</w:t>
      </w:r>
      <w:r w:rsidRPr="00C00E5F">
        <w:t>, MSE</w:t>
      </w:r>
      <w:r w:rsidRPr="00C00E5F">
        <w:t>）</w:t>
      </w:r>
    </w:p>
    <w:p w14:paraId="4C9EEF1B" w14:textId="77777777" w:rsidR="004D0CBA" w:rsidRPr="00C00E5F" w:rsidRDefault="004D0CBA" w:rsidP="004D0CBA">
      <w:pPr>
        <w:pStyle w:val="aff1"/>
        <w:ind w:left="720" w:firstLineChars="0" w:firstLine="0"/>
      </w:pPr>
    </w:p>
    <w:p w14:paraId="0847AB50" w14:textId="77777777" w:rsidR="004D0CBA" w:rsidRPr="003F15E3" w:rsidRDefault="004D0CBA" w:rsidP="004D0CBA">
      <w:pPr>
        <w:pStyle w:val="MTDisplayEquation"/>
        <w:spacing w:line="240" w:lineRule="auto"/>
      </w:pPr>
      <w:r>
        <w:tab/>
      </w:r>
      <w:r w:rsidRPr="003F15E3">
        <w:object w:dxaOrig="2000" w:dyaOrig="960" w14:anchorId="3E1A6530">
          <v:shape id="_x0000_i1261" type="#_x0000_t75" style="width:100.5pt;height:48pt" o:ole="">
            <v:imagedata r:id="rId489" o:title=""/>
          </v:shape>
          <o:OLEObject Type="Embed" ProgID="Equation.DSMT4" ShapeID="_x0000_i1261" DrawAspect="Content" ObjectID="_1671421840" r:id="rId490"/>
        </w:object>
      </w:r>
      <w:r w:rsidRPr="003F15E3">
        <w:tab/>
      </w:r>
      <w:r w:rsidRPr="003F15E3">
        <w:rPr>
          <w:rFonts w:hint="eastAsia"/>
        </w:rPr>
        <w:t>（</w:t>
      </w:r>
      <w:r w:rsidRPr="003F15E3">
        <w:rPr>
          <w:rFonts w:hint="eastAsia"/>
        </w:rPr>
        <w:t>3-</w:t>
      </w:r>
      <w:r w:rsidRPr="003F15E3">
        <w:t>8</w:t>
      </w:r>
      <w:r w:rsidRPr="003F15E3">
        <w:rPr>
          <w:rFonts w:hint="eastAsia"/>
        </w:rPr>
        <w:t>）</w:t>
      </w:r>
    </w:p>
    <w:p w14:paraId="4083E0FF" w14:textId="77777777" w:rsidR="004D0CBA" w:rsidRDefault="004D0CBA" w:rsidP="004D0CBA">
      <w:pPr>
        <w:pStyle w:val="MTDisplayEquation"/>
        <w:spacing w:line="240" w:lineRule="auto"/>
        <w:ind w:firstLineChars="0" w:firstLine="0"/>
      </w:pPr>
    </w:p>
    <w:p w14:paraId="1E5B74AD" w14:textId="77777777" w:rsidR="004D0CBA" w:rsidRPr="003F15E3" w:rsidRDefault="004D0CBA" w:rsidP="004D0CBA">
      <w:pPr>
        <w:ind w:firstLine="480"/>
      </w:pPr>
    </w:p>
    <w:p w14:paraId="3597C2C0" w14:textId="77777777" w:rsidR="004D0CBA" w:rsidRPr="00386B8C" w:rsidRDefault="004D0CBA" w:rsidP="004D0CBA">
      <w:pPr>
        <w:ind w:firstLine="480"/>
      </w:pPr>
      <w:r w:rsidRPr="00386B8C">
        <w:t>均方误差是衡量预测值与观察值之间误差平方的均值，它只关心平均误差大小。由于平方，远离实际观测值的预测值会受到严重惩罚。</w:t>
      </w:r>
    </w:p>
    <w:p w14:paraId="1A17188B" w14:textId="77777777" w:rsidR="004D0CBA" w:rsidRDefault="004D0CBA" w:rsidP="004D0CBA">
      <w:pPr>
        <w:pStyle w:val="aff1"/>
        <w:numPr>
          <w:ilvl w:val="0"/>
          <w:numId w:val="16"/>
        </w:numPr>
        <w:ind w:firstLineChars="0"/>
      </w:pPr>
      <w:r w:rsidRPr="00C00E5F">
        <w:t>交叉熵（</w:t>
      </w:r>
      <w:r w:rsidRPr="00C00E5F">
        <w:t>Cross Entry</w:t>
      </w:r>
      <w:r w:rsidRPr="00C00E5F">
        <w:t>）</w:t>
      </w:r>
    </w:p>
    <w:p w14:paraId="03154958" w14:textId="77777777" w:rsidR="004D0CBA" w:rsidRDefault="004D0CBA" w:rsidP="004D0CBA">
      <w:pPr>
        <w:pStyle w:val="aff1"/>
        <w:ind w:left="720" w:firstLineChars="0" w:firstLine="0"/>
      </w:pPr>
    </w:p>
    <w:p w14:paraId="62AB54F6" w14:textId="77777777" w:rsidR="004D0CBA" w:rsidRPr="003F15E3" w:rsidRDefault="004D0CBA" w:rsidP="004D0CBA">
      <w:pPr>
        <w:pStyle w:val="MTDisplayEquation"/>
      </w:pPr>
      <w:r>
        <w:tab/>
      </w:r>
      <w:r w:rsidRPr="003F15E3">
        <w:object w:dxaOrig="3800" w:dyaOrig="680" w14:anchorId="15A8C5F2">
          <v:shape id="_x0000_i1262" type="#_x0000_t75" style="width:192pt;height:36pt" o:ole="">
            <v:imagedata r:id="rId491" o:title=""/>
          </v:shape>
          <o:OLEObject Type="Embed" ProgID="Equation.DSMT4" ShapeID="_x0000_i1262" DrawAspect="Content" ObjectID="_1671421841" r:id="rId492"/>
        </w:object>
      </w:r>
      <w:r w:rsidRPr="003F15E3">
        <w:tab/>
      </w:r>
      <w:r w:rsidRPr="003F15E3">
        <w:rPr>
          <w:rFonts w:hint="eastAsia"/>
        </w:rPr>
        <w:t>（</w:t>
      </w:r>
      <w:r w:rsidRPr="003F15E3">
        <w:rPr>
          <w:rFonts w:hint="eastAsia"/>
        </w:rPr>
        <w:t>3-</w:t>
      </w:r>
      <w:r w:rsidRPr="003F15E3">
        <w:t>9</w:t>
      </w:r>
      <w:r w:rsidRPr="003F15E3">
        <w:rPr>
          <w:rFonts w:hint="eastAsia"/>
        </w:rPr>
        <w:t>）</w:t>
      </w:r>
    </w:p>
    <w:p w14:paraId="61E750B6" w14:textId="77777777" w:rsidR="004D0CBA" w:rsidRPr="009F7753" w:rsidRDefault="004D0CBA" w:rsidP="004D0CBA">
      <w:pPr>
        <w:ind w:firstLine="480"/>
      </w:pPr>
    </w:p>
    <w:p w14:paraId="021043D1" w14:textId="46C05BD6" w:rsidR="004D0CBA" w:rsidRPr="00386B8C" w:rsidRDefault="003E0BAF" w:rsidP="004D0CBA">
      <w:pPr>
        <w:ind w:firstLine="480"/>
      </w:pPr>
      <w:r>
        <w:t>交叉熵损失函数是</w:t>
      </w:r>
      <w:r w:rsidR="004D0CBA" w:rsidRPr="00386B8C">
        <w:t>最常见的应用于分类问题的损失函数，交叉熵损失随着预测概率与实际标号的偏离而增大。每个预测的概率与实际的类输出值</w:t>
      </w:r>
      <w:r w:rsidR="004D0CBA" w:rsidRPr="00386B8C">
        <w:t>(0</w:t>
      </w:r>
      <w:r w:rsidR="004D0CBA" w:rsidRPr="00386B8C">
        <w:t>或</w:t>
      </w:r>
      <w:r w:rsidR="004D0CBA" w:rsidRPr="00386B8C">
        <w:t>1)</w:t>
      </w:r>
      <w:r w:rsidR="004D0CBA" w:rsidRPr="00386B8C">
        <w:t>进行比较，并计算一个分数值，根据与期望值的距离对概率进行惩罚。</w:t>
      </w:r>
    </w:p>
    <w:p w14:paraId="7E24EE50" w14:textId="77777777" w:rsidR="004D0CBA" w:rsidRPr="00386B8C" w:rsidRDefault="004D0CBA" w:rsidP="004D0CBA">
      <w:pPr>
        <w:pStyle w:val="3"/>
        <w:widowControl/>
        <w:tabs>
          <w:tab w:val="clear" w:pos="1304"/>
        </w:tabs>
        <w:ind w:left="425" w:firstLine="0"/>
      </w:pPr>
      <w:bookmarkStart w:id="277" w:name="_Toc35722020"/>
      <w:bookmarkStart w:id="278" w:name="_Toc35722140"/>
      <w:bookmarkStart w:id="279" w:name="_Toc35725806"/>
      <w:bookmarkStart w:id="280" w:name="_Toc35726010"/>
      <w:bookmarkStart w:id="281" w:name="_Toc35766635"/>
      <w:bookmarkStart w:id="282" w:name="_Toc35875604"/>
      <w:r w:rsidRPr="00386B8C">
        <w:t>误差反向传播</w:t>
      </w:r>
      <w:bookmarkEnd w:id="277"/>
      <w:bookmarkEnd w:id="278"/>
      <w:bookmarkEnd w:id="279"/>
      <w:bookmarkEnd w:id="280"/>
      <w:bookmarkEnd w:id="281"/>
      <w:bookmarkEnd w:id="282"/>
    </w:p>
    <w:p w14:paraId="69D76E18" w14:textId="393D29F2" w:rsidR="004D0CBA" w:rsidRPr="00386B8C" w:rsidRDefault="004D0CBA" w:rsidP="004D0CBA">
      <w:pPr>
        <w:ind w:firstLine="480"/>
      </w:pPr>
      <w:r w:rsidRPr="00386B8C">
        <w:t>误差反向传播简称反向传播，是一种使用梯度下降算法进行神经网络学习的方法。反向传播是神经网络训练过程中最小化目标函数的常用方法。直到</w:t>
      </w:r>
      <w:r w:rsidRPr="00386B8C">
        <w:t>1974</w:t>
      </w:r>
      <w:r w:rsidRPr="00386B8C">
        <w:t>年，通过</w:t>
      </w:r>
      <w:r w:rsidR="00001BCE">
        <w:t>Paul Werbos</w:t>
      </w:r>
      <w:r w:rsidR="00001BCE" w:rsidRPr="00001BCE">
        <w:rPr>
          <w:vertAlign w:val="superscript"/>
        </w:rPr>
        <w:fldChar w:fldCharType="begin"/>
      </w:r>
      <w:r w:rsidR="00001BCE" w:rsidRPr="00001BCE">
        <w:rPr>
          <w:vertAlign w:val="superscript"/>
        </w:rPr>
        <w:instrText xml:space="preserve"> REF _Ref35859801 \n \h </w:instrText>
      </w:r>
      <w:r w:rsidR="00001BCE">
        <w:rPr>
          <w:vertAlign w:val="superscript"/>
        </w:rPr>
        <w:instrText xml:space="preserve"> \* MERGEFORMAT </w:instrText>
      </w:r>
      <w:r w:rsidR="00001BCE" w:rsidRPr="00001BCE">
        <w:rPr>
          <w:vertAlign w:val="superscript"/>
        </w:rPr>
      </w:r>
      <w:r w:rsidR="00001BCE" w:rsidRPr="00001BCE">
        <w:rPr>
          <w:vertAlign w:val="superscript"/>
        </w:rPr>
        <w:fldChar w:fldCharType="separate"/>
      </w:r>
      <w:r w:rsidR="00001BCE" w:rsidRPr="00001BCE">
        <w:rPr>
          <w:vertAlign w:val="superscript"/>
        </w:rPr>
        <w:t>[21]</w:t>
      </w:r>
      <w:r w:rsidR="00001BCE" w:rsidRPr="00001BCE">
        <w:rPr>
          <w:vertAlign w:val="superscript"/>
        </w:rPr>
        <w:fldChar w:fldCharType="end"/>
      </w:r>
      <w:r w:rsidRPr="00386B8C">
        <w:t>,</w:t>
      </w:r>
      <w:r w:rsidR="00001BCE">
        <w:t xml:space="preserve"> Rumelhart</w:t>
      </w:r>
      <w:r w:rsidR="00001BCE">
        <w:rPr>
          <w:rFonts w:hint="eastAsia"/>
        </w:rPr>
        <w:t>、</w:t>
      </w:r>
      <w:r w:rsidRPr="00386B8C">
        <w:t>Hinton</w:t>
      </w:r>
      <w:r w:rsidR="005362B9">
        <w:t>和</w:t>
      </w:r>
      <w:r w:rsidRPr="00386B8C">
        <w:t xml:space="preserve"> Williams</w:t>
      </w:r>
      <w:r w:rsidRPr="00386B8C">
        <w:t>等人的研究工作才将反向传播算法应用于神经网络的训练</w:t>
      </w:r>
      <w:r w:rsidR="00001BCE" w:rsidRPr="005362B9">
        <w:rPr>
          <w:vertAlign w:val="superscript"/>
        </w:rPr>
        <w:fldChar w:fldCharType="begin"/>
      </w:r>
      <w:r w:rsidR="00001BCE" w:rsidRPr="005362B9">
        <w:rPr>
          <w:vertAlign w:val="superscript"/>
        </w:rPr>
        <w:instrText xml:space="preserve"> REF _Ref35859865 \n \h </w:instrText>
      </w:r>
      <w:r w:rsidR="005362B9">
        <w:rPr>
          <w:vertAlign w:val="superscript"/>
        </w:rPr>
        <w:instrText xml:space="preserve"> \* MERGEFORMAT </w:instrText>
      </w:r>
      <w:r w:rsidR="00001BCE" w:rsidRPr="005362B9">
        <w:rPr>
          <w:vertAlign w:val="superscript"/>
        </w:rPr>
      </w:r>
      <w:r w:rsidR="00001BCE" w:rsidRPr="005362B9">
        <w:rPr>
          <w:vertAlign w:val="superscript"/>
        </w:rPr>
        <w:fldChar w:fldCharType="separate"/>
      </w:r>
      <w:r w:rsidR="00001BCE" w:rsidRPr="005362B9">
        <w:rPr>
          <w:vertAlign w:val="superscript"/>
        </w:rPr>
        <w:t>[22]</w:t>
      </w:r>
      <w:r w:rsidR="00001BCE" w:rsidRPr="005362B9">
        <w:rPr>
          <w:vertAlign w:val="superscript"/>
        </w:rPr>
        <w:fldChar w:fldCharType="end"/>
      </w:r>
      <w:r w:rsidR="00001BCE" w:rsidRPr="005362B9">
        <w:rPr>
          <w:vertAlign w:val="superscript"/>
        </w:rPr>
        <w:fldChar w:fldCharType="begin"/>
      </w:r>
      <w:r w:rsidR="00001BCE" w:rsidRPr="005362B9">
        <w:rPr>
          <w:vertAlign w:val="superscript"/>
        </w:rPr>
        <w:instrText xml:space="preserve"> REF _Ref35859872 \n \h </w:instrText>
      </w:r>
      <w:r w:rsidR="005362B9">
        <w:rPr>
          <w:vertAlign w:val="superscript"/>
        </w:rPr>
        <w:instrText xml:space="preserve"> \* MERGEFORMAT </w:instrText>
      </w:r>
      <w:r w:rsidR="00001BCE" w:rsidRPr="005362B9">
        <w:rPr>
          <w:vertAlign w:val="superscript"/>
        </w:rPr>
      </w:r>
      <w:r w:rsidR="00001BCE" w:rsidRPr="005362B9">
        <w:rPr>
          <w:vertAlign w:val="superscript"/>
        </w:rPr>
        <w:fldChar w:fldCharType="separate"/>
      </w:r>
      <w:r w:rsidR="00001BCE" w:rsidRPr="005362B9">
        <w:rPr>
          <w:vertAlign w:val="superscript"/>
        </w:rPr>
        <w:t>[23]</w:t>
      </w:r>
      <w:r w:rsidR="00001BCE" w:rsidRPr="005362B9">
        <w:rPr>
          <w:vertAlign w:val="superscript"/>
        </w:rPr>
        <w:fldChar w:fldCharType="end"/>
      </w:r>
      <w:r w:rsidRPr="00386B8C">
        <w:t>。</w:t>
      </w:r>
    </w:p>
    <w:p w14:paraId="08A77274" w14:textId="77777777" w:rsidR="004D0CBA" w:rsidRPr="00386B8C" w:rsidRDefault="004D0CBA" w:rsidP="004D0CBA">
      <w:pPr>
        <w:ind w:firstLine="480"/>
      </w:pPr>
      <w:r w:rsidRPr="009F7753">
        <w:t>之所以称为</w:t>
      </w:r>
      <w:r w:rsidRPr="009F7753">
        <w:t>“</w:t>
      </w:r>
      <w:r w:rsidRPr="009F7753">
        <w:t>反向</w:t>
      </w:r>
      <w:r w:rsidRPr="009F7753">
        <w:t>”</w:t>
      </w:r>
      <w:r w:rsidRPr="009F7753">
        <w:t>传播，是因为该算法采用与神经网络层级相反的方向计算每一层的梯度。先计算最后一层权重和偏置的梯度，最后计算第一层权重和偏置的梯度。</w:t>
      </w:r>
      <w:r w:rsidRPr="00386B8C">
        <w:t>计算当前层的梯度，重用了下一层的梯度值。而不是简单地分别计算每一层的梯度。</w:t>
      </w:r>
      <w:r w:rsidRPr="00386B8C">
        <w:lastRenderedPageBreak/>
        <w:t>反向传播类似于计算多层前馈网络的增量规则。因此，像增量规则一样，反向传播需要三个要素：</w:t>
      </w:r>
    </w:p>
    <w:p w14:paraId="1ADE768D" w14:textId="77777777" w:rsidR="004D0CBA" w:rsidRPr="00C00E5F" w:rsidRDefault="004D0CBA" w:rsidP="004D0CBA">
      <w:pPr>
        <w:ind w:firstLine="480"/>
      </w:pPr>
      <w:r>
        <w:rPr>
          <w:rFonts w:hint="eastAsia"/>
        </w:rPr>
        <w:t>（</w:t>
      </w:r>
      <w:r>
        <w:rPr>
          <w:rFonts w:hint="eastAsia"/>
        </w:rPr>
        <w:t>1</w:t>
      </w:r>
      <w:r>
        <w:rPr>
          <w:rFonts w:hint="eastAsia"/>
        </w:rPr>
        <w:t>）</w:t>
      </w:r>
      <w:r>
        <w:rPr>
          <w:rFonts w:hint="eastAsia"/>
        </w:rPr>
        <w:t xml:space="preserve"> </w:t>
      </w:r>
      <w:r w:rsidRPr="00C00E5F">
        <w:t>由输入</w:t>
      </w:r>
      <w:r w:rsidRPr="00C00E5F">
        <w:t>—</w:t>
      </w:r>
      <w:r w:rsidRPr="00C00E5F">
        <w:t>输出对组成的数据集</w:t>
      </w:r>
      <w:r w:rsidRPr="00386B8C">
        <w:object w:dxaOrig="700" w:dyaOrig="360" w14:anchorId="4F0C257E">
          <v:shape id="_x0000_i1263" type="#_x0000_t75" style="width:36pt;height:18pt" o:ole="">
            <v:imagedata r:id="rId493" o:title=""/>
          </v:shape>
          <o:OLEObject Type="Embed" ProgID="Equation.DSMT4" ShapeID="_x0000_i1263" DrawAspect="Content" ObjectID="_1671421842" r:id="rId494"/>
        </w:object>
      </w:r>
      <w:r w:rsidRPr="00C00E5F">
        <w:t>，其中</w:t>
      </w:r>
      <w:r w:rsidRPr="00386B8C">
        <w:object w:dxaOrig="240" w:dyaOrig="360" w14:anchorId="20072ABE">
          <v:shape id="_x0000_i1264" type="#_x0000_t75" style="width:12pt;height:18pt" o:ole="">
            <v:imagedata r:id="rId495" o:title=""/>
          </v:shape>
          <o:OLEObject Type="Embed" ProgID="Equation.DSMT4" ShapeID="_x0000_i1264" DrawAspect="Content" ObjectID="_1671421843" r:id="rId496"/>
        </w:object>
      </w:r>
      <w:r w:rsidRPr="00C00E5F">
        <w:t>是输入数据，</w:t>
      </w:r>
      <w:r w:rsidRPr="00386B8C">
        <w:object w:dxaOrig="240" w:dyaOrig="360" w14:anchorId="4DFF77F1">
          <v:shape id="_x0000_i1265" type="#_x0000_t75" style="width:12pt;height:18pt" o:ole="">
            <v:imagedata r:id="rId497" o:title=""/>
          </v:shape>
          <o:OLEObject Type="Embed" ProgID="Equation.DSMT4" ShapeID="_x0000_i1265" DrawAspect="Content" ObjectID="_1671421844" r:id="rId498"/>
        </w:object>
      </w:r>
      <w:r w:rsidRPr="00C00E5F">
        <w:t>是对于输入数据为</w:t>
      </w:r>
      <w:r w:rsidRPr="00386B8C">
        <w:object w:dxaOrig="240" w:dyaOrig="360" w14:anchorId="5CA925E0">
          <v:shape id="_x0000_i1266" type="#_x0000_t75" style="width:12pt;height:18pt" o:ole="">
            <v:imagedata r:id="rId495" o:title=""/>
          </v:shape>
          <o:OLEObject Type="Embed" ProgID="Equation.DSMT4" ShapeID="_x0000_i1266" DrawAspect="Content" ObjectID="_1671421845" r:id="rId499"/>
        </w:object>
      </w:r>
      <w:r w:rsidRPr="00C00E5F">
        <w:t>的网络的输出。</w:t>
      </w:r>
    </w:p>
    <w:p w14:paraId="6376D1B8" w14:textId="77777777" w:rsidR="004D0CBA" w:rsidRPr="00C00E5F" w:rsidRDefault="004D0CBA" w:rsidP="004D0CBA">
      <w:pPr>
        <w:ind w:firstLine="480"/>
      </w:pPr>
      <w:r>
        <w:rPr>
          <w:rFonts w:hint="eastAsia"/>
        </w:rPr>
        <w:t>（</w:t>
      </w:r>
      <w:r>
        <w:rPr>
          <w:rFonts w:hint="eastAsia"/>
        </w:rPr>
        <w:t>2</w:t>
      </w:r>
      <w:r>
        <w:rPr>
          <w:rFonts w:hint="eastAsia"/>
        </w:rPr>
        <w:t>）</w:t>
      </w:r>
      <w:r>
        <w:rPr>
          <w:rFonts w:hint="eastAsia"/>
        </w:rPr>
        <w:t xml:space="preserve"> </w:t>
      </w:r>
      <w:r w:rsidRPr="00C00E5F">
        <w:t>在反向传播算法中主要的关注参数是权重</w:t>
      </w:r>
      <w:r w:rsidRPr="00386B8C">
        <w:object w:dxaOrig="320" w:dyaOrig="400" w14:anchorId="601EED99">
          <v:shape id="_x0000_i1267" type="#_x0000_t75" style="width:18pt;height:18pt" o:ole="">
            <v:imagedata r:id="rId500" o:title=""/>
          </v:shape>
          <o:OLEObject Type="Embed" ProgID="Equation.DSMT4" ShapeID="_x0000_i1267" DrawAspect="Content" ObjectID="_1671421846" r:id="rId501"/>
        </w:object>
      </w:r>
      <w:r w:rsidRPr="00C00E5F">
        <w:t>和偏置</w:t>
      </w:r>
      <w:r w:rsidRPr="00386B8C">
        <w:object w:dxaOrig="279" w:dyaOrig="380" w14:anchorId="1D8DDDA7">
          <v:shape id="_x0000_i1268" type="#_x0000_t75" style="width:12pt;height:18pt" o:ole="">
            <v:imagedata r:id="rId502" o:title=""/>
          </v:shape>
          <o:OLEObject Type="Embed" ProgID="Equation.DSMT4" ShapeID="_x0000_i1268" DrawAspect="Content" ObjectID="_1671421847" r:id="rId503"/>
        </w:object>
      </w:r>
      <w:r w:rsidRPr="00C00E5F">
        <w:t>，其中</w:t>
      </w:r>
      <w:r w:rsidRPr="00386B8C">
        <w:object w:dxaOrig="340" w:dyaOrig="400" w14:anchorId="667D05B0">
          <v:shape id="_x0000_i1269" type="#_x0000_t75" style="width:18pt;height:18pt" o:ole="">
            <v:imagedata r:id="rId504" o:title=""/>
          </v:shape>
          <o:OLEObject Type="Embed" ProgID="Equation.DSMT4" ShapeID="_x0000_i1269" DrawAspect="Content" ObjectID="_1671421848" r:id="rId505"/>
        </w:object>
      </w:r>
      <w:r w:rsidRPr="00C00E5F">
        <w:t>表示第</w:t>
      </w:r>
      <w:r w:rsidRPr="00C00E5F">
        <w:t>k-1</w:t>
      </w:r>
      <w:r w:rsidRPr="00C00E5F">
        <w:t>层的第</w:t>
      </w:r>
      <w:r w:rsidRPr="00C00E5F">
        <w:t>j</w:t>
      </w:r>
      <w:r w:rsidRPr="00C00E5F">
        <w:t>节点与第</w:t>
      </w:r>
      <w:r w:rsidRPr="00C00E5F">
        <w:t>k</w:t>
      </w:r>
      <w:r w:rsidRPr="00C00E5F">
        <w:t>层</w:t>
      </w:r>
      <w:r w:rsidRPr="00C00E5F">
        <w:rPr>
          <w:rFonts w:hint="eastAsia"/>
        </w:rPr>
        <w:t>的</w:t>
      </w:r>
      <w:r w:rsidRPr="00C00E5F">
        <w:t>第</w:t>
      </w:r>
      <w:r w:rsidRPr="00C00E5F">
        <w:t>i</w:t>
      </w:r>
      <w:r w:rsidRPr="00C00E5F">
        <w:t>节点的连接权重</w:t>
      </w:r>
      <w:r w:rsidRPr="00C00E5F">
        <w:rPr>
          <w:rFonts w:hint="eastAsia"/>
        </w:rPr>
        <w:t>，</w:t>
      </w:r>
      <w:r w:rsidRPr="00386B8C">
        <w:object w:dxaOrig="279" w:dyaOrig="380" w14:anchorId="65502FB7">
          <v:shape id="_x0000_i1270" type="#_x0000_t75" style="width:12pt;height:18pt" o:ole="">
            <v:imagedata r:id="rId502" o:title=""/>
          </v:shape>
          <o:OLEObject Type="Embed" ProgID="Equation.DSMT4" ShapeID="_x0000_i1270" DrawAspect="Content" ObjectID="_1671421849" r:id="rId506"/>
        </w:object>
      </w:r>
      <w:r w:rsidRPr="00C00E5F">
        <w:t>表示第</w:t>
      </w:r>
      <w:r w:rsidRPr="00C00E5F">
        <w:t>k</w:t>
      </w:r>
      <w:r w:rsidRPr="00C00E5F">
        <w:t>层的第</w:t>
      </w:r>
      <w:r w:rsidRPr="00C00E5F">
        <w:rPr>
          <w:rFonts w:hint="eastAsia"/>
        </w:rPr>
        <w:t>i</w:t>
      </w:r>
      <w:r w:rsidRPr="00C00E5F">
        <w:rPr>
          <w:rFonts w:hint="eastAsia"/>
        </w:rPr>
        <w:t>节点的偏置。同一层节点没有连接，相邻层节点之间完全连接。</w:t>
      </w:r>
    </w:p>
    <w:p w14:paraId="60585928" w14:textId="77777777" w:rsidR="004D0CBA" w:rsidRPr="00C00E5F" w:rsidRDefault="004D0CBA" w:rsidP="004D0CBA">
      <w:pPr>
        <w:ind w:firstLine="480"/>
      </w:pPr>
      <w:r>
        <w:rPr>
          <w:rFonts w:hint="eastAsia"/>
        </w:rPr>
        <w:t>（</w:t>
      </w:r>
      <w:r>
        <w:rPr>
          <w:rFonts w:hint="eastAsia"/>
        </w:rPr>
        <w:t>3</w:t>
      </w:r>
      <w:r>
        <w:rPr>
          <w:rFonts w:hint="eastAsia"/>
        </w:rPr>
        <w:t>）</w:t>
      </w:r>
      <w:r>
        <w:rPr>
          <w:rFonts w:hint="eastAsia"/>
        </w:rPr>
        <w:t xml:space="preserve"> </w:t>
      </w:r>
      <w:r w:rsidRPr="00C00E5F">
        <w:t>误差函数</w:t>
      </w:r>
      <w:r w:rsidRPr="008653E2">
        <w:object w:dxaOrig="840" w:dyaOrig="320" w14:anchorId="50436635">
          <v:shape id="_x0000_i1271" type="#_x0000_t75" style="width:42pt;height:18pt" o:ole="">
            <v:imagedata r:id="rId507" o:title=""/>
          </v:shape>
          <o:OLEObject Type="Embed" ProgID="Equation.DSMT4" ShapeID="_x0000_i1271" DrawAspect="Content" ObjectID="_1671421850" r:id="rId508"/>
        </w:object>
      </w:r>
      <w:r>
        <w:t>定义了对于给定数据集</w:t>
      </w:r>
      <w:r w:rsidRPr="00386B8C">
        <w:object w:dxaOrig="700" w:dyaOrig="360" w14:anchorId="44B4DA38">
          <v:shape id="_x0000_i1272" type="#_x0000_t75" style="width:36pt;height:18pt" o:ole="">
            <v:imagedata r:id="rId493" o:title=""/>
          </v:shape>
          <o:OLEObject Type="Embed" ProgID="Equation.DSMT4" ShapeID="_x0000_i1272" DrawAspect="Content" ObjectID="_1671421851" r:id="rId509"/>
        </w:object>
      </w:r>
      <w:r w:rsidRPr="00C00E5F">
        <w:rPr>
          <w:rFonts w:hint="eastAsia"/>
        </w:rPr>
        <w:t>，</w:t>
      </w:r>
      <w:r w:rsidRPr="00C00E5F">
        <w:t>神经网络的输入数据为</w:t>
      </w:r>
      <w:r w:rsidRPr="008653E2">
        <w:object w:dxaOrig="240" w:dyaOrig="360" w14:anchorId="69245D73">
          <v:shape id="_x0000_i1273" type="#_x0000_t75" style="width:12pt;height:18pt" o:ole="">
            <v:imagedata r:id="rId510" o:title=""/>
          </v:shape>
          <o:OLEObject Type="Embed" ProgID="Equation.DSMT4" ShapeID="_x0000_i1273" DrawAspect="Content" ObjectID="_1671421852" r:id="rId511"/>
        </w:object>
      </w:r>
      <w:r>
        <w:t>时输出预测值</w:t>
      </w:r>
      <w:r w:rsidRPr="008653E2">
        <w:object w:dxaOrig="240" w:dyaOrig="420" w14:anchorId="3321ED14">
          <v:shape id="_x0000_i1274" type="#_x0000_t75" style="width:12pt;height:24pt" o:ole="">
            <v:imagedata r:id="rId512" o:title=""/>
          </v:shape>
          <o:OLEObject Type="Embed" ProgID="Equation.DSMT4" ShapeID="_x0000_i1274" DrawAspect="Content" ObjectID="_1671421853" r:id="rId513"/>
        </w:object>
      </w:r>
      <w:r>
        <w:t>与观测值</w:t>
      </w:r>
      <w:r w:rsidRPr="008653E2">
        <w:object w:dxaOrig="240" w:dyaOrig="360" w14:anchorId="3790EC1C">
          <v:shape id="_x0000_i1275" type="#_x0000_t75" style="width:12pt;height:18pt" o:ole="">
            <v:imagedata r:id="rId514" o:title=""/>
          </v:shape>
          <o:OLEObject Type="Embed" ProgID="Equation.DSMT4" ShapeID="_x0000_i1275" DrawAspect="Content" ObjectID="_1671421854" r:id="rId515"/>
        </w:object>
      </w:r>
      <w:r>
        <w:t>的误差</w:t>
      </w:r>
      <w:r>
        <w:rPr>
          <w:rFonts w:hint="eastAsia"/>
        </w:rPr>
        <w:t>。</w:t>
      </w:r>
      <w:r w:rsidRPr="008653E2">
        <w:object w:dxaOrig="200" w:dyaOrig="279" w14:anchorId="4DBED1D3">
          <v:shape id="_x0000_i1276" type="#_x0000_t75" style="width:12pt;height:12pt" o:ole="">
            <v:imagedata r:id="rId516" o:title=""/>
          </v:shape>
          <o:OLEObject Type="Embed" ProgID="Equation.DSMT4" ShapeID="_x0000_i1276" DrawAspect="Content" ObjectID="_1671421855" r:id="rId517"/>
        </w:object>
      </w:r>
      <w:r>
        <w:t>代指一系列参数</w:t>
      </w:r>
      <w:r>
        <w:rPr>
          <w:rFonts w:hint="eastAsia"/>
        </w:rPr>
        <w:t>w</w:t>
      </w:r>
      <w:r>
        <w:rPr>
          <w:rFonts w:hint="eastAsia"/>
        </w:rPr>
        <w:t>和</w:t>
      </w:r>
      <w:r>
        <w:rPr>
          <w:rFonts w:hint="eastAsia"/>
        </w:rPr>
        <w:t>b</w:t>
      </w:r>
      <w:r>
        <w:rPr>
          <w:rFonts w:hint="eastAsia"/>
        </w:rPr>
        <w:t>。</w:t>
      </w:r>
    </w:p>
    <w:p w14:paraId="38614127" w14:textId="77777777" w:rsidR="004D0CBA" w:rsidRDefault="004D0CBA" w:rsidP="004D0CBA">
      <w:pPr>
        <w:ind w:firstLine="480"/>
      </w:pPr>
      <w:r>
        <w:rPr>
          <w:rFonts w:hint="eastAsia"/>
        </w:rPr>
        <w:t>用梯度下降法训练神经网络需要计算误差函数</w:t>
      </w:r>
      <w:r w:rsidRPr="008653E2">
        <w:object w:dxaOrig="840" w:dyaOrig="320" w14:anchorId="2C847BD2">
          <v:shape id="_x0000_i1277" type="#_x0000_t75" style="width:42pt;height:18pt" o:ole="">
            <v:imagedata r:id="rId507" o:title=""/>
          </v:shape>
          <o:OLEObject Type="Embed" ProgID="Equation.DSMT4" ShapeID="_x0000_i1277" DrawAspect="Content" ObjectID="_1671421856" r:id="rId518"/>
        </w:object>
      </w:r>
      <w:r>
        <w:t>关于权重</w:t>
      </w:r>
      <w:r w:rsidRPr="00386B8C">
        <w:object w:dxaOrig="340" w:dyaOrig="400" w14:anchorId="718EFDE7">
          <v:shape id="_x0000_i1278" type="#_x0000_t75" style="width:18pt;height:18pt" o:ole="">
            <v:imagedata r:id="rId504" o:title=""/>
          </v:shape>
          <o:OLEObject Type="Embed" ProgID="Equation.DSMT4" ShapeID="_x0000_i1278" DrawAspect="Content" ObjectID="_1671421857" r:id="rId519"/>
        </w:object>
      </w:r>
      <w:r>
        <w:t>和偏置</w:t>
      </w:r>
      <w:r w:rsidRPr="00386B8C">
        <w:object w:dxaOrig="279" w:dyaOrig="380" w14:anchorId="15AF8639">
          <v:shape id="_x0000_i1279" type="#_x0000_t75" style="width:12pt;height:18pt" o:ole="">
            <v:imagedata r:id="rId502" o:title=""/>
          </v:shape>
          <o:OLEObject Type="Embed" ProgID="Equation.DSMT4" ShapeID="_x0000_i1279" DrawAspect="Content" ObjectID="_1671421858" r:id="rId520"/>
        </w:object>
      </w:r>
      <w:r>
        <w:t>的梯度</w:t>
      </w:r>
      <w:r>
        <w:rPr>
          <w:rFonts w:hint="eastAsia"/>
        </w:rPr>
        <w:t>，根据学习率不断迭代梯度下降的更新值，表达式如下：</w:t>
      </w:r>
    </w:p>
    <w:p w14:paraId="060D450C" w14:textId="77777777" w:rsidR="004D0CBA" w:rsidRDefault="004D0CBA" w:rsidP="004D0CBA">
      <w:pPr>
        <w:ind w:firstLine="480"/>
      </w:pPr>
    </w:p>
    <w:p w14:paraId="461E8299" w14:textId="77777777" w:rsidR="004D0CBA" w:rsidRPr="003F15E3" w:rsidRDefault="004D0CBA" w:rsidP="004D0CBA">
      <w:pPr>
        <w:pStyle w:val="MTDisplayEquation"/>
        <w:spacing w:line="240" w:lineRule="auto"/>
      </w:pPr>
      <w:r>
        <w:tab/>
      </w:r>
      <w:r w:rsidRPr="003F15E3">
        <w:object w:dxaOrig="2260" w:dyaOrig="660" w14:anchorId="09BD0390">
          <v:shape id="_x0000_i1280" type="#_x0000_t75" style="width:114pt;height:36pt" o:ole="">
            <v:imagedata r:id="rId521" o:title=""/>
          </v:shape>
          <o:OLEObject Type="Embed" ProgID="Equation.DSMT4" ShapeID="_x0000_i1280" DrawAspect="Content" ObjectID="_1671421859" r:id="rId522"/>
        </w:object>
      </w:r>
      <w:r w:rsidRPr="003F15E3">
        <w:tab/>
      </w:r>
      <w:r w:rsidRPr="003F15E3">
        <w:rPr>
          <w:rFonts w:hint="eastAsia"/>
        </w:rPr>
        <w:t>（</w:t>
      </w:r>
      <w:r w:rsidRPr="003F15E3">
        <w:rPr>
          <w:rFonts w:hint="eastAsia"/>
        </w:rPr>
        <w:t>3-</w:t>
      </w:r>
      <w:r w:rsidRPr="003F15E3">
        <w:t>10</w:t>
      </w:r>
      <w:r w:rsidRPr="003F15E3">
        <w:rPr>
          <w:rFonts w:hint="eastAsia"/>
        </w:rPr>
        <w:t>）</w:t>
      </w:r>
    </w:p>
    <w:p w14:paraId="1B850BFD" w14:textId="77777777" w:rsidR="004D0CBA" w:rsidRPr="009F7753" w:rsidRDefault="004D0CBA" w:rsidP="004D0CBA">
      <w:pPr>
        <w:ind w:firstLine="480"/>
      </w:pPr>
    </w:p>
    <w:p w14:paraId="5A29ABAC" w14:textId="77777777" w:rsidR="004D0CBA" w:rsidRPr="00C00E5F" w:rsidRDefault="004D0CBA" w:rsidP="004D0CBA">
      <w:pPr>
        <w:ind w:firstLine="480"/>
      </w:pPr>
      <w:r>
        <w:rPr>
          <w:rFonts w:hint="eastAsia"/>
        </w:rPr>
        <w:t>下面简要描述反向传播算法推导过程，在此之前先定义一些变量：</w:t>
      </w:r>
    </w:p>
    <w:p w14:paraId="0BABB942" w14:textId="77777777" w:rsidR="004D0CBA" w:rsidRDefault="004D0CBA" w:rsidP="004D0CBA">
      <w:pPr>
        <w:ind w:firstLine="480"/>
      </w:pPr>
      <w:r w:rsidRPr="008653E2">
        <w:object w:dxaOrig="279" w:dyaOrig="380" w14:anchorId="333E7066">
          <v:shape id="_x0000_i1281" type="#_x0000_t75" style="width:12pt;height:18pt" o:ole="">
            <v:imagedata r:id="rId523" o:title=""/>
          </v:shape>
          <o:OLEObject Type="Embed" ProgID="Equation.DSMT4" ShapeID="_x0000_i1281" DrawAspect="Content" ObjectID="_1671421860" r:id="rId524"/>
        </w:object>
      </w:r>
      <w:r>
        <w:rPr>
          <w:rFonts w:hint="eastAsia"/>
        </w:rPr>
        <w:t>：</w:t>
      </w:r>
      <w:r>
        <w:t>表示第</w:t>
      </w:r>
      <w:r>
        <w:rPr>
          <w:rFonts w:hint="eastAsia"/>
        </w:rPr>
        <w:t>k</w:t>
      </w:r>
      <w:r>
        <w:rPr>
          <w:rFonts w:hint="eastAsia"/>
        </w:rPr>
        <w:t>层第</w:t>
      </w:r>
      <w:r>
        <w:rPr>
          <w:rFonts w:hint="eastAsia"/>
        </w:rPr>
        <w:t>i</w:t>
      </w:r>
      <w:r>
        <w:rPr>
          <w:rFonts w:hint="eastAsia"/>
        </w:rPr>
        <w:t>节点乘积加上偏置。</w:t>
      </w:r>
    </w:p>
    <w:p w14:paraId="55EECF4C" w14:textId="77777777" w:rsidR="004D0CBA" w:rsidRDefault="004D0CBA" w:rsidP="004D0CBA">
      <w:pPr>
        <w:ind w:firstLine="480"/>
      </w:pPr>
      <w:r w:rsidRPr="008653E2">
        <w:object w:dxaOrig="279" w:dyaOrig="380" w14:anchorId="7D6ABEA9">
          <v:shape id="_x0000_i1282" type="#_x0000_t75" style="width:12pt;height:18pt" o:ole="">
            <v:imagedata r:id="rId525" o:title=""/>
          </v:shape>
          <o:OLEObject Type="Embed" ProgID="Equation.DSMT4" ShapeID="_x0000_i1282" DrawAspect="Content" ObjectID="_1671421861" r:id="rId526"/>
        </w:object>
      </w:r>
      <w:r>
        <w:rPr>
          <w:rFonts w:hint="eastAsia"/>
        </w:rPr>
        <w:t>：</w:t>
      </w:r>
      <w:r>
        <w:t>表示第</w:t>
      </w:r>
      <w:r>
        <w:rPr>
          <w:rFonts w:hint="eastAsia"/>
        </w:rPr>
        <w:t>k</w:t>
      </w:r>
      <w:r>
        <w:rPr>
          <w:rFonts w:hint="eastAsia"/>
        </w:rPr>
        <w:t>层第</w:t>
      </w:r>
      <w:r>
        <w:rPr>
          <w:rFonts w:hint="eastAsia"/>
        </w:rPr>
        <w:t>i</w:t>
      </w:r>
      <w:r>
        <w:rPr>
          <w:rFonts w:hint="eastAsia"/>
        </w:rPr>
        <w:t>节点的输出。</w:t>
      </w:r>
    </w:p>
    <w:p w14:paraId="45938AE6" w14:textId="77777777" w:rsidR="004D0CBA" w:rsidRDefault="004D0CBA" w:rsidP="004D0CBA">
      <w:pPr>
        <w:ind w:firstLine="480"/>
      </w:pPr>
      <w:r w:rsidRPr="008653E2">
        <w:object w:dxaOrig="220" w:dyaOrig="360" w14:anchorId="03214FC9">
          <v:shape id="_x0000_i1283" type="#_x0000_t75" style="width:12pt;height:18pt" o:ole="">
            <v:imagedata r:id="rId527" o:title=""/>
          </v:shape>
          <o:OLEObject Type="Embed" ProgID="Equation.DSMT4" ShapeID="_x0000_i1283" DrawAspect="Content" ObjectID="_1671421862" r:id="rId528"/>
        </w:object>
      </w:r>
      <w:r>
        <w:rPr>
          <w:rFonts w:hint="eastAsia"/>
        </w:rPr>
        <w:t>：</w:t>
      </w:r>
      <w:r>
        <w:t>表示第</w:t>
      </w:r>
      <w:r>
        <w:rPr>
          <w:rFonts w:hint="eastAsia"/>
        </w:rPr>
        <w:t>k</w:t>
      </w:r>
      <w:r>
        <w:rPr>
          <w:rFonts w:hint="eastAsia"/>
        </w:rPr>
        <w:t>层节点数量。</w:t>
      </w:r>
    </w:p>
    <w:p w14:paraId="48446FCC" w14:textId="77777777" w:rsidR="004D0CBA" w:rsidRDefault="004D0CBA" w:rsidP="004D0CBA">
      <w:pPr>
        <w:ind w:firstLine="480"/>
      </w:pPr>
      <w:r w:rsidRPr="008653E2">
        <w:object w:dxaOrig="220" w:dyaOrig="260" w14:anchorId="2FFE8532">
          <v:shape id="_x0000_i1284" type="#_x0000_t75" style="width:12pt;height:12pt" o:ole="">
            <v:imagedata r:id="rId529" o:title=""/>
          </v:shape>
          <o:OLEObject Type="Embed" ProgID="Equation.DSMT4" ShapeID="_x0000_i1284" DrawAspect="Content" ObjectID="_1671421863" r:id="rId530"/>
        </w:object>
      </w:r>
      <w:r>
        <w:rPr>
          <w:rFonts w:hint="eastAsia"/>
        </w:rPr>
        <w:t>：</w:t>
      </w:r>
      <w:r>
        <w:t>表示隐藏层节点的激活函数</w:t>
      </w:r>
      <w:r>
        <w:rPr>
          <w:rFonts w:hint="eastAsia"/>
        </w:rPr>
        <w:t>。</w:t>
      </w:r>
    </w:p>
    <w:p w14:paraId="0481C193" w14:textId="77777777" w:rsidR="004D0CBA" w:rsidRDefault="004D0CBA" w:rsidP="004D0CBA">
      <w:pPr>
        <w:ind w:firstLine="480"/>
      </w:pPr>
      <w:r w:rsidRPr="008653E2">
        <w:object w:dxaOrig="300" w:dyaOrig="360" w14:anchorId="5248AB54">
          <v:shape id="_x0000_i1285" type="#_x0000_t75" style="width:18pt;height:18pt" o:ole="">
            <v:imagedata r:id="rId531" o:title=""/>
          </v:shape>
          <o:OLEObject Type="Embed" ProgID="Equation.DSMT4" ShapeID="_x0000_i1285" DrawAspect="Content" ObjectID="_1671421864" r:id="rId532"/>
        </w:object>
      </w:r>
      <w:r>
        <w:rPr>
          <w:rFonts w:hint="eastAsia"/>
        </w:rPr>
        <w:t>：</w:t>
      </w:r>
      <w:r>
        <w:t>表示输出层节点的激活函数</w:t>
      </w:r>
      <w:r>
        <w:rPr>
          <w:rFonts w:hint="eastAsia"/>
        </w:rPr>
        <w:t>。</w:t>
      </w:r>
    </w:p>
    <w:p w14:paraId="00EBDD6D" w14:textId="77777777" w:rsidR="004D0CBA" w:rsidRDefault="004D0CBA" w:rsidP="004D0CBA">
      <w:pPr>
        <w:ind w:firstLine="480"/>
      </w:pPr>
      <w:r>
        <w:t>典型的反向传播算法中的误差函数是均方差函数</w:t>
      </w:r>
      <w:r>
        <w:rPr>
          <w:rFonts w:hint="eastAsia"/>
        </w:rPr>
        <w:t>：</w:t>
      </w:r>
    </w:p>
    <w:p w14:paraId="739A5AD6" w14:textId="77777777" w:rsidR="004D0CBA" w:rsidRDefault="004D0CBA" w:rsidP="004D0CBA">
      <w:pPr>
        <w:ind w:firstLine="480"/>
      </w:pPr>
    </w:p>
    <w:p w14:paraId="039BC573" w14:textId="77777777" w:rsidR="004D0CBA" w:rsidRPr="003F15E3" w:rsidRDefault="004D0CBA" w:rsidP="004D0CBA">
      <w:pPr>
        <w:pStyle w:val="MTDisplayEquation"/>
        <w:spacing w:line="240" w:lineRule="auto"/>
      </w:pPr>
      <w:r>
        <w:tab/>
      </w:r>
      <w:r w:rsidRPr="003F15E3">
        <w:object w:dxaOrig="2620" w:dyaOrig="680" w14:anchorId="48E19007">
          <v:shape id="_x0000_i1286" type="#_x0000_t75" style="width:132pt;height:36pt" o:ole="">
            <v:imagedata r:id="rId533" o:title=""/>
          </v:shape>
          <o:OLEObject Type="Embed" ProgID="Equation.DSMT4" ShapeID="_x0000_i1286" DrawAspect="Content" ObjectID="_1671421865" r:id="rId534"/>
        </w:object>
      </w:r>
      <w:r w:rsidRPr="003F15E3">
        <w:tab/>
      </w:r>
      <w:r w:rsidRPr="003F15E3">
        <w:rPr>
          <w:rFonts w:hint="eastAsia"/>
        </w:rPr>
        <w:t>（</w:t>
      </w:r>
      <w:r w:rsidRPr="003F15E3">
        <w:rPr>
          <w:rFonts w:hint="eastAsia"/>
        </w:rPr>
        <w:t>3-</w:t>
      </w:r>
      <w:r w:rsidRPr="003F15E3">
        <w:t>11</w:t>
      </w:r>
      <w:r w:rsidRPr="003F15E3">
        <w:rPr>
          <w:rFonts w:hint="eastAsia"/>
        </w:rPr>
        <w:t>）</w:t>
      </w:r>
    </w:p>
    <w:p w14:paraId="09F2759E" w14:textId="77777777" w:rsidR="004D0CBA" w:rsidRPr="009F7753" w:rsidRDefault="004D0CBA" w:rsidP="004D0CBA">
      <w:pPr>
        <w:ind w:firstLine="480"/>
      </w:pPr>
    </w:p>
    <w:p w14:paraId="3596E1A6" w14:textId="77777777" w:rsidR="004D0CBA" w:rsidRDefault="004D0CBA" w:rsidP="004D0CBA">
      <w:pPr>
        <w:ind w:firstLineChars="148" w:firstLine="355"/>
      </w:pPr>
      <w:r>
        <w:rPr>
          <w:rFonts w:hint="eastAsia"/>
        </w:rPr>
        <w:t>于是可以得到：</w:t>
      </w:r>
    </w:p>
    <w:p w14:paraId="785B806F" w14:textId="77777777" w:rsidR="004D0CBA" w:rsidRPr="003F15E3" w:rsidRDefault="004D0CBA" w:rsidP="004D0CBA">
      <w:pPr>
        <w:pStyle w:val="MTDisplayEquation"/>
        <w:spacing w:line="240" w:lineRule="auto"/>
      </w:pPr>
      <w:r>
        <w:tab/>
      </w:r>
      <w:r w:rsidRPr="003F15E3">
        <w:object w:dxaOrig="2620" w:dyaOrig="720" w14:anchorId="105F4692">
          <v:shape id="_x0000_i1287" type="#_x0000_t75" style="width:132pt;height:36pt" o:ole="">
            <v:imagedata r:id="rId535" o:title=""/>
          </v:shape>
          <o:OLEObject Type="Embed" ProgID="Equation.DSMT4" ShapeID="_x0000_i1287" DrawAspect="Content" ObjectID="_1671421866" r:id="rId536"/>
        </w:object>
      </w:r>
      <w:r w:rsidRPr="003F15E3">
        <w:tab/>
      </w:r>
      <w:r w:rsidRPr="003F15E3">
        <w:rPr>
          <w:rFonts w:hint="eastAsia"/>
        </w:rPr>
        <w:t>（</w:t>
      </w:r>
      <w:r w:rsidRPr="003F15E3">
        <w:rPr>
          <w:rFonts w:hint="eastAsia"/>
        </w:rPr>
        <w:t>3-</w:t>
      </w:r>
      <w:r w:rsidRPr="003F15E3">
        <w:t>12</w:t>
      </w:r>
      <w:r w:rsidRPr="003F15E3">
        <w:rPr>
          <w:rFonts w:hint="eastAsia"/>
        </w:rPr>
        <w:t>）</w:t>
      </w:r>
    </w:p>
    <w:p w14:paraId="695B0813" w14:textId="77777777" w:rsidR="004D0CBA" w:rsidRPr="009F7753" w:rsidRDefault="004D0CBA" w:rsidP="004D0CBA">
      <w:pPr>
        <w:ind w:firstLine="480"/>
      </w:pPr>
    </w:p>
    <w:p w14:paraId="6451B484" w14:textId="77777777" w:rsidR="004D0CBA" w:rsidRPr="003F15E3" w:rsidRDefault="004D0CBA" w:rsidP="004D0CBA">
      <w:pPr>
        <w:pStyle w:val="MTDisplayEquation"/>
        <w:spacing w:line="240" w:lineRule="auto"/>
      </w:pPr>
      <w:r>
        <w:tab/>
      </w:r>
      <w:r w:rsidRPr="003F15E3">
        <w:object w:dxaOrig="4720" w:dyaOrig="720" w14:anchorId="32230357">
          <v:shape id="_x0000_i1288" type="#_x0000_t75" style="width:234pt;height:36pt" o:ole="">
            <v:imagedata r:id="rId537" o:title=""/>
          </v:shape>
          <o:OLEObject Type="Embed" ProgID="Equation.DSMT4" ShapeID="_x0000_i1288" DrawAspect="Content" ObjectID="_1671421867" r:id="rId538"/>
        </w:object>
      </w:r>
      <w:r w:rsidRPr="003F15E3">
        <w:tab/>
      </w:r>
      <w:r w:rsidRPr="003F15E3">
        <w:rPr>
          <w:rFonts w:hint="eastAsia"/>
        </w:rPr>
        <w:t>（</w:t>
      </w:r>
      <w:r w:rsidRPr="003F15E3">
        <w:rPr>
          <w:rFonts w:hint="eastAsia"/>
        </w:rPr>
        <w:t>3-</w:t>
      </w:r>
      <w:r w:rsidRPr="003F15E3">
        <w:t>13</w:t>
      </w:r>
      <w:r w:rsidRPr="003F15E3">
        <w:rPr>
          <w:rFonts w:hint="eastAsia"/>
        </w:rPr>
        <w:t>）</w:t>
      </w:r>
      <w:r w:rsidRPr="003F15E3">
        <w:t xml:space="preserve"> </w:t>
      </w:r>
    </w:p>
    <w:p w14:paraId="2D871035" w14:textId="77777777" w:rsidR="004D0CBA" w:rsidRPr="009F7753" w:rsidRDefault="004D0CBA" w:rsidP="004D0CBA">
      <w:pPr>
        <w:ind w:firstLine="480"/>
      </w:pPr>
    </w:p>
    <w:p w14:paraId="31859C71" w14:textId="77777777" w:rsidR="004D0CBA" w:rsidRDefault="004D0CBA" w:rsidP="004D0CBA">
      <w:pPr>
        <w:ind w:firstLine="480"/>
      </w:pPr>
      <w:r>
        <w:t>公式</w:t>
      </w:r>
      <w:r>
        <w:t>3-12</w:t>
      </w:r>
      <w:r>
        <w:t>的表示形式</w:t>
      </w:r>
      <w:r>
        <w:rPr>
          <w:rFonts w:hint="eastAsia"/>
        </w:rPr>
        <w:t>是因为令</w:t>
      </w:r>
      <w:r w:rsidRPr="008653E2">
        <w:object w:dxaOrig="820" w:dyaOrig="380" w14:anchorId="0443F235">
          <v:shape id="_x0000_i1289" type="#_x0000_t75" style="width:42pt;height:18pt" o:ole="">
            <v:imagedata r:id="rId539" o:title=""/>
          </v:shape>
          <o:OLEObject Type="Embed" ProgID="Equation.DSMT4" ShapeID="_x0000_i1289" DrawAspect="Content" ObjectID="_1671421868" r:id="rId540"/>
        </w:object>
      </w:r>
      <w:r>
        <w:rPr>
          <w:rFonts w:hint="eastAsia"/>
        </w:rPr>
        <w:t>。</w:t>
      </w:r>
      <w:r w:rsidRPr="00482BD1">
        <w:rPr>
          <w:rFonts w:hint="eastAsia"/>
        </w:rPr>
        <w:t>由于可以将误差函数分解为针对每个单独的输入</w:t>
      </w:r>
      <w:r w:rsidRPr="00482BD1">
        <w:rPr>
          <w:rFonts w:hint="eastAsia"/>
        </w:rPr>
        <w:t>-</w:t>
      </w:r>
      <w:r w:rsidRPr="00482BD1">
        <w:rPr>
          <w:rFonts w:hint="eastAsia"/>
        </w:rPr>
        <w:t>输出对的各个误差项的和，因此可以针对每个输入</w:t>
      </w:r>
      <w:r w:rsidRPr="00482BD1">
        <w:rPr>
          <w:rFonts w:hint="eastAsia"/>
        </w:rPr>
        <w:t>-</w:t>
      </w:r>
      <w:r w:rsidRPr="00482BD1">
        <w:rPr>
          <w:rFonts w:hint="eastAsia"/>
        </w:rPr>
        <w:t>输出对分别计算导数，</w:t>
      </w:r>
      <w:r w:rsidRPr="00482BD1">
        <w:rPr>
          <w:rFonts w:hint="eastAsia"/>
        </w:rPr>
        <w:lastRenderedPageBreak/>
        <w:t>然后在最后进行合并</w:t>
      </w:r>
      <w:r>
        <w:rPr>
          <w:rFonts w:hint="eastAsia"/>
        </w:rPr>
        <w:t>。因此误差函数可以表示成：</w:t>
      </w:r>
    </w:p>
    <w:p w14:paraId="6DCF770F" w14:textId="77777777" w:rsidR="004D0CBA" w:rsidRDefault="004D0CBA" w:rsidP="004D0CBA">
      <w:pPr>
        <w:ind w:firstLine="480"/>
      </w:pPr>
    </w:p>
    <w:p w14:paraId="4B177CC0" w14:textId="77777777" w:rsidR="004D0CBA" w:rsidRPr="003F15E3" w:rsidRDefault="004D0CBA" w:rsidP="004D0CBA">
      <w:pPr>
        <w:pStyle w:val="MTDisplayEquation"/>
        <w:spacing w:line="240" w:lineRule="auto"/>
      </w:pPr>
      <w:r>
        <w:tab/>
      </w:r>
      <w:r w:rsidRPr="003F15E3">
        <w:object w:dxaOrig="1280" w:dyaOrig="620" w14:anchorId="3DAF8750">
          <v:shape id="_x0000_i1290" type="#_x0000_t75" style="width:66pt;height:30pt" o:ole="">
            <v:imagedata r:id="rId541" o:title=""/>
          </v:shape>
          <o:OLEObject Type="Embed" ProgID="Equation.DSMT4" ShapeID="_x0000_i1290" DrawAspect="Content" ObjectID="_1671421869" r:id="rId542"/>
        </w:object>
      </w:r>
      <w:r w:rsidRPr="003F15E3">
        <w:tab/>
      </w:r>
      <w:r w:rsidRPr="003F15E3">
        <w:rPr>
          <w:rFonts w:hint="eastAsia"/>
        </w:rPr>
        <w:t>（</w:t>
      </w:r>
      <w:r w:rsidRPr="003F15E3">
        <w:rPr>
          <w:rFonts w:hint="eastAsia"/>
        </w:rPr>
        <w:t>3-</w:t>
      </w:r>
      <w:r w:rsidRPr="003F15E3">
        <w:t>14</w:t>
      </w:r>
      <w:r w:rsidRPr="003F15E3">
        <w:rPr>
          <w:rFonts w:hint="eastAsia"/>
        </w:rPr>
        <w:t>）</w:t>
      </w:r>
    </w:p>
    <w:p w14:paraId="5F19A6CB" w14:textId="77777777" w:rsidR="004D0CBA" w:rsidRPr="009F7753" w:rsidRDefault="004D0CBA" w:rsidP="004D0CBA">
      <w:pPr>
        <w:ind w:firstLine="480"/>
      </w:pPr>
    </w:p>
    <w:p w14:paraId="762099CD" w14:textId="77777777" w:rsidR="004D0CBA" w:rsidRDefault="004D0CBA" w:rsidP="004D0CBA">
      <w:pPr>
        <w:ind w:firstLine="480"/>
      </w:pPr>
      <w:r>
        <w:t>根据链式法则</w:t>
      </w:r>
      <w:r>
        <w:rPr>
          <w:rFonts w:hint="eastAsia"/>
        </w:rPr>
        <w:t>，</w:t>
      </w:r>
      <w:r>
        <w:t>误差函数的偏导可以表示为</w:t>
      </w:r>
      <w:r>
        <w:rPr>
          <w:rFonts w:hint="eastAsia"/>
        </w:rPr>
        <w:t>：</w:t>
      </w:r>
    </w:p>
    <w:p w14:paraId="5BB9486E" w14:textId="77777777" w:rsidR="004D0CBA" w:rsidRDefault="004D0CBA" w:rsidP="004D0CBA">
      <w:pPr>
        <w:ind w:firstLine="480"/>
      </w:pPr>
    </w:p>
    <w:p w14:paraId="6E1C80A5" w14:textId="77777777" w:rsidR="004D0CBA" w:rsidRPr="003F15E3" w:rsidRDefault="004D0CBA" w:rsidP="004D0CBA">
      <w:pPr>
        <w:pStyle w:val="MTDisplayEquation"/>
        <w:spacing w:line="240" w:lineRule="auto"/>
      </w:pPr>
      <w:r>
        <w:tab/>
      </w:r>
      <w:r w:rsidRPr="003F15E3">
        <w:object w:dxaOrig="1560" w:dyaOrig="760" w14:anchorId="11E6DA69">
          <v:shape id="_x0000_i1291" type="#_x0000_t75" style="width:78pt;height:36pt" o:ole="">
            <v:imagedata r:id="rId543" o:title=""/>
          </v:shape>
          <o:OLEObject Type="Embed" ProgID="Equation.DSMT4" ShapeID="_x0000_i1291" DrawAspect="Content" ObjectID="_1671421870" r:id="rId544"/>
        </w:object>
      </w:r>
      <w:r w:rsidRPr="003F15E3">
        <w:tab/>
      </w:r>
      <w:r w:rsidRPr="003F15E3">
        <w:rPr>
          <w:rFonts w:hint="eastAsia"/>
        </w:rPr>
        <w:t>（</w:t>
      </w:r>
      <w:r w:rsidRPr="003F15E3">
        <w:rPr>
          <w:rFonts w:hint="eastAsia"/>
        </w:rPr>
        <w:t>3-</w:t>
      </w:r>
      <w:r w:rsidRPr="003F15E3">
        <w:t>15</w:t>
      </w:r>
      <w:r w:rsidRPr="003F15E3">
        <w:rPr>
          <w:rFonts w:hint="eastAsia"/>
        </w:rPr>
        <w:t>）</w:t>
      </w:r>
    </w:p>
    <w:p w14:paraId="56802E3B" w14:textId="77777777" w:rsidR="004D0CBA" w:rsidRPr="009F7753" w:rsidRDefault="004D0CBA" w:rsidP="004D0CBA">
      <w:pPr>
        <w:ind w:firstLine="480"/>
      </w:pPr>
    </w:p>
    <w:p w14:paraId="0E7A63AE" w14:textId="77777777" w:rsidR="004D0CBA" w:rsidRDefault="004D0CBA" w:rsidP="004D0CBA">
      <w:pPr>
        <w:ind w:firstLine="480"/>
      </w:pPr>
      <w:r>
        <w:t>上式右边第一项通常称作误差</w:t>
      </w:r>
      <w:r>
        <w:rPr>
          <w:rFonts w:hint="eastAsia"/>
        </w:rPr>
        <w:t>，</w:t>
      </w:r>
      <w:r>
        <w:t>表示成</w:t>
      </w:r>
      <w:r>
        <w:rPr>
          <w:rFonts w:hint="eastAsia"/>
        </w:rPr>
        <w:t>：</w:t>
      </w:r>
    </w:p>
    <w:p w14:paraId="084EC050" w14:textId="77777777" w:rsidR="004D0CBA" w:rsidRDefault="004D0CBA" w:rsidP="004D0CBA">
      <w:pPr>
        <w:ind w:firstLine="480"/>
      </w:pPr>
    </w:p>
    <w:p w14:paraId="50347615" w14:textId="77777777" w:rsidR="004D0CBA" w:rsidRPr="003F15E3" w:rsidRDefault="004D0CBA" w:rsidP="004D0CBA">
      <w:pPr>
        <w:pStyle w:val="MTDisplayEquation"/>
        <w:spacing w:line="240" w:lineRule="auto"/>
      </w:pPr>
      <w:r>
        <w:tab/>
      </w:r>
      <w:r w:rsidRPr="003F15E3">
        <w:object w:dxaOrig="940" w:dyaOrig="700" w14:anchorId="6055B985">
          <v:shape id="_x0000_i1292" type="#_x0000_t75" style="width:48pt;height:36pt" o:ole="">
            <v:imagedata r:id="rId545" o:title=""/>
          </v:shape>
          <o:OLEObject Type="Embed" ProgID="Equation.DSMT4" ShapeID="_x0000_i1292" DrawAspect="Content" ObjectID="_1671421871" r:id="rId546"/>
        </w:object>
      </w:r>
      <w:r w:rsidRPr="003F15E3">
        <w:tab/>
      </w:r>
      <w:r w:rsidRPr="003F15E3">
        <w:rPr>
          <w:rFonts w:hint="eastAsia"/>
        </w:rPr>
        <w:t>（</w:t>
      </w:r>
      <w:r w:rsidRPr="003F15E3">
        <w:rPr>
          <w:rFonts w:hint="eastAsia"/>
        </w:rPr>
        <w:t>3-</w:t>
      </w:r>
      <w:r w:rsidRPr="003F15E3">
        <w:t>16</w:t>
      </w:r>
      <w:r w:rsidRPr="003F15E3">
        <w:rPr>
          <w:rFonts w:hint="eastAsia"/>
        </w:rPr>
        <w:t>）</w:t>
      </w:r>
      <w:r w:rsidRPr="003F15E3">
        <w:t xml:space="preserve"> </w:t>
      </w:r>
    </w:p>
    <w:p w14:paraId="07A2E63D" w14:textId="77777777" w:rsidR="004D0CBA" w:rsidRPr="009F7753" w:rsidRDefault="004D0CBA" w:rsidP="004D0CBA">
      <w:pPr>
        <w:ind w:firstLine="480"/>
      </w:pPr>
    </w:p>
    <w:p w14:paraId="0F676723" w14:textId="77777777" w:rsidR="004D0CBA" w:rsidRDefault="004D0CBA" w:rsidP="004D0CBA">
      <w:pPr>
        <w:ind w:firstLine="480"/>
      </w:pPr>
      <w:r>
        <w:t>第二项可以有如下计算推导</w:t>
      </w:r>
      <w:r>
        <w:rPr>
          <w:rFonts w:hint="eastAsia"/>
        </w:rPr>
        <w:t>：</w:t>
      </w:r>
    </w:p>
    <w:p w14:paraId="0CEC6D4E" w14:textId="77777777" w:rsidR="004D0CBA" w:rsidRPr="003F15E3" w:rsidRDefault="004D0CBA" w:rsidP="004D0CBA">
      <w:pPr>
        <w:pStyle w:val="MTDisplayEquation"/>
        <w:spacing w:line="240" w:lineRule="auto"/>
      </w:pPr>
      <w:r>
        <w:tab/>
      </w:r>
      <w:r w:rsidRPr="003F15E3">
        <w:object w:dxaOrig="2820" w:dyaOrig="760" w14:anchorId="53BB192D">
          <v:shape id="_x0000_i1293" type="#_x0000_t75" style="width:2in;height:36pt" o:ole="">
            <v:imagedata r:id="rId547" o:title=""/>
          </v:shape>
          <o:OLEObject Type="Embed" ProgID="Equation.DSMT4" ShapeID="_x0000_i1293" DrawAspect="Content" ObjectID="_1671421872" r:id="rId548"/>
        </w:object>
      </w:r>
      <w:r w:rsidRPr="003F15E3">
        <w:tab/>
      </w:r>
      <w:r w:rsidRPr="003F15E3">
        <w:rPr>
          <w:rFonts w:hint="eastAsia"/>
        </w:rPr>
        <w:t>（</w:t>
      </w:r>
      <w:r w:rsidRPr="003F15E3">
        <w:rPr>
          <w:rFonts w:hint="eastAsia"/>
        </w:rPr>
        <w:t>3-</w:t>
      </w:r>
      <w:r w:rsidRPr="003F15E3">
        <w:t>17</w:t>
      </w:r>
      <w:r w:rsidRPr="003F15E3">
        <w:rPr>
          <w:rFonts w:hint="eastAsia"/>
        </w:rPr>
        <w:t>）</w:t>
      </w:r>
    </w:p>
    <w:p w14:paraId="6529F6AA" w14:textId="77777777" w:rsidR="004D0CBA" w:rsidRPr="009F7753" w:rsidRDefault="004D0CBA" w:rsidP="004D0CBA">
      <w:pPr>
        <w:ind w:firstLine="480"/>
      </w:pPr>
    </w:p>
    <w:p w14:paraId="15E8D3D8" w14:textId="77777777" w:rsidR="004D0CBA" w:rsidRDefault="004D0CBA" w:rsidP="004D0CBA">
      <w:pPr>
        <w:ind w:firstLine="480"/>
      </w:pPr>
      <w:r>
        <w:t>于是根据公式</w:t>
      </w:r>
      <w:r>
        <w:rPr>
          <w:rFonts w:hint="eastAsia"/>
        </w:rPr>
        <w:t>（</w:t>
      </w:r>
      <w:r>
        <w:rPr>
          <w:rFonts w:hint="eastAsia"/>
        </w:rPr>
        <w:t>3-</w:t>
      </w:r>
      <w:r>
        <w:t>15</w:t>
      </w:r>
      <w:r>
        <w:rPr>
          <w:rFonts w:hint="eastAsia"/>
        </w:rPr>
        <w:t>）、（</w:t>
      </w:r>
      <w:r>
        <w:rPr>
          <w:rFonts w:hint="eastAsia"/>
        </w:rPr>
        <w:t>3-</w:t>
      </w:r>
      <w:r>
        <w:t>16</w:t>
      </w:r>
      <w:r>
        <w:rPr>
          <w:rFonts w:hint="eastAsia"/>
        </w:rPr>
        <w:t>）和（</w:t>
      </w:r>
      <w:r>
        <w:rPr>
          <w:rFonts w:hint="eastAsia"/>
        </w:rPr>
        <w:t>3-</w:t>
      </w:r>
      <w:r>
        <w:t>17</w:t>
      </w:r>
      <w:r>
        <w:rPr>
          <w:rFonts w:hint="eastAsia"/>
        </w:rPr>
        <w:t>）</w:t>
      </w:r>
      <w:r>
        <w:t>可以得到</w:t>
      </w:r>
      <w:r>
        <w:rPr>
          <w:rFonts w:hint="eastAsia"/>
        </w:rPr>
        <w:t>：</w:t>
      </w:r>
    </w:p>
    <w:p w14:paraId="2013B127" w14:textId="77777777" w:rsidR="004D0CBA" w:rsidRDefault="004D0CBA" w:rsidP="004D0CBA">
      <w:pPr>
        <w:ind w:firstLine="480"/>
      </w:pPr>
    </w:p>
    <w:p w14:paraId="2E7FFB0A" w14:textId="77777777" w:rsidR="004D0CBA" w:rsidRPr="003F15E3" w:rsidRDefault="004D0CBA" w:rsidP="004D0CBA">
      <w:pPr>
        <w:pStyle w:val="MTDisplayEquation"/>
        <w:spacing w:line="240" w:lineRule="auto"/>
      </w:pPr>
      <w:r>
        <w:tab/>
      </w:r>
      <w:r w:rsidRPr="003F15E3">
        <w:object w:dxaOrig="1300" w:dyaOrig="700" w14:anchorId="4BC1C8D6">
          <v:shape id="_x0000_i1294" type="#_x0000_t75" style="width:66pt;height:36pt" o:ole="">
            <v:imagedata r:id="rId549" o:title=""/>
          </v:shape>
          <o:OLEObject Type="Embed" ProgID="Equation.DSMT4" ShapeID="_x0000_i1294" DrawAspect="Content" ObjectID="_1671421873" r:id="rId550"/>
        </w:object>
      </w:r>
      <w:r w:rsidRPr="003F15E3">
        <w:tab/>
      </w:r>
      <w:r w:rsidRPr="003F15E3">
        <w:rPr>
          <w:rFonts w:hint="eastAsia"/>
        </w:rPr>
        <w:t>（</w:t>
      </w:r>
      <w:r w:rsidRPr="003F15E3">
        <w:rPr>
          <w:rFonts w:hint="eastAsia"/>
        </w:rPr>
        <w:t>3-</w:t>
      </w:r>
      <w:r w:rsidRPr="003F15E3">
        <w:t>18</w:t>
      </w:r>
      <w:r w:rsidRPr="003F15E3">
        <w:rPr>
          <w:rFonts w:hint="eastAsia"/>
        </w:rPr>
        <w:t>）</w:t>
      </w:r>
    </w:p>
    <w:p w14:paraId="7ECE6840" w14:textId="77777777" w:rsidR="004D0CBA" w:rsidRPr="009F7753" w:rsidRDefault="004D0CBA" w:rsidP="004D0CBA">
      <w:pPr>
        <w:ind w:firstLine="480"/>
      </w:pPr>
    </w:p>
    <w:p w14:paraId="4F82533D" w14:textId="77777777" w:rsidR="004D0CBA" w:rsidRDefault="004D0CBA" w:rsidP="004D0CBA">
      <w:pPr>
        <w:ind w:firstLine="480"/>
      </w:pPr>
      <w:r>
        <w:t>对于输出层有</w:t>
      </w:r>
      <w:r>
        <w:rPr>
          <w:rFonts w:hint="eastAsia"/>
        </w:rPr>
        <w:t>：</w:t>
      </w:r>
    </w:p>
    <w:p w14:paraId="55C02BE4" w14:textId="77777777" w:rsidR="004D0CBA" w:rsidRDefault="004D0CBA" w:rsidP="004D0CBA">
      <w:pPr>
        <w:ind w:firstLine="480"/>
      </w:pPr>
    </w:p>
    <w:p w14:paraId="4860B6C6" w14:textId="77777777" w:rsidR="004D0CBA" w:rsidRDefault="004D0CBA" w:rsidP="004D0CBA">
      <w:pPr>
        <w:pStyle w:val="MTDisplayEquation"/>
        <w:spacing w:line="240" w:lineRule="auto"/>
      </w:pPr>
      <w:r>
        <w:tab/>
      </w:r>
      <w:r w:rsidRPr="008653E2">
        <w:object w:dxaOrig="3120" w:dyaOrig="620" w14:anchorId="64428C63">
          <v:shape id="_x0000_i1295" type="#_x0000_t75" style="width:156pt;height:30pt" o:ole="">
            <v:imagedata r:id="rId551" o:title=""/>
          </v:shape>
          <o:OLEObject Type="Embed" ProgID="Equation.DSMT4" ShapeID="_x0000_i1295" DrawAspect="Content" ObjectID="_1671421874" r:id="rId552"/>
        </w:object>
      </w:r>
      <w:r>
        <w:tab/>
      </w:r>
      <w:r>
        <w:rPr>
          <w:rFonts w:hint="eastAsia"/>
        </w:rPr>
        <w:t>（</w:t>
      </w:r>
      <w:r>
        <w:rPr>
          <w:rFonts w:hint="eastAsia"/>
        </w:rPr>
        <w:t>3-</w:t>
      </w:r>
      <w:r>
        <w:t>19</w:t>
      </w:r>
      <w:r>
        <w:rPr>
          <w:rFonts w:hint="eastAsia"/>
        </w:rPr>
        <w:t>）</w:t>
      </w:r>
    </w:p>
    <w:p w14:paraId="4150A7D1" w14:textId="77777777" w:rsidR="004D0CBA" w:rsidRPr="009F7753" w:rsidRDefault="004D0CBA" w:rsidP="004D0CBA">
      <w:pPr>
        <w:ind w:firstLine="480"/>
      </w:pPr>
    </w:p>
    <w:p w14:paraId="4E42C741" w14:textId="77777777" w:rsidR="004D0CBA" w:rsidRDefault="004D0CBA" w:rsidP="004D0CBA">
      <w:pPr>
        <w:ind w:firstLine="480"/>
      </w:pPr>
      <w:r>
        <w:t>根据链式法则可以计算偏导</w:t>
      </w:r>
      <w:r>
        <w:rPr>
          <w:rFonts w:hint="eastAsia"/>
        </w:rPr>
        <w:t>：</w:t>
      </w:r>
    </w:p>
    <w:p w14:paraId="72E2E9A5" w14:textId="77777777" w:rsidR="004D0CBA" w:rsidRDefault="004D0CBA" w:rsidP="004D0CBA">
      <w:pPr>
        <w:ind w:firstLine="480"/>
      </w:pPr>
    </w:p>
    <w:p w14:paraId="062A4167" w14:textId="77777777" w:rsidR="004D0CBA" w:rsidRPr="003F15E3" w:rsidRDefault="004D0CBA" w:rsidP="004D0CBA">
      <w:pPr>
        <w:pStyle w:val="MTDisplayEquation"/>
      </w:pPr>
      <w:r>
        <w:tab/>
      </w:r>
      <w:r w:rsidRPr="003F15E3">
        <w:object w:dxaOrig="4020" w:dyaOrig="380" w14:anchorId="68109937">
          <v:shape id="_x0000_i1296" type="#_x0000_t75" style="width:204pt;height:18pt" o:ole="">
            <v:imagedata r:id="rId553" o:title=""/>
          </v:shape>
          <o:OLEObject Type="Embed" ProgID="Equation.DSMT4" ShapeID="_x0000_i1296" DrawAspect="Content" ObjectID="_1671421875" r:id="rId554"/>
        </w:object>
      </w:r>
      <w:r>
        <w:tab/>
      </w:r>
      <w:r w:rsidRPr="003F15E3">
        <w:rPr>
          <w:rFonts w:hint="eastAsia"/>
        </w:rPr>
        <w:t>（</w:t>
      </w:r>
      <w:r w:rsidRPr="003F15E3">
        <w:rPr>
          <w:rFonts w:hint="eastAsia"/>
        </w:rPr>
        <w:t>3-</w:t>
      </w:r>
      <w:r w:rsidRPr="003F15E3">
        <w:t>20</w:t>
      </w:r>
      <w:r w:rsidRPr="003F15E3">
        <w:rPr>
          <w:rFonts w:hint="eastAsia"/>
        </w:rPr>
        <w:t>）</w:t>
      </w:r>
    </w:p>
    <w:p w14:paraId="1E1BB39C" w14:textId="77777777" w:rsidR="004D0CBA" w:rsidRPr="009F7753" w:rsidRDefault="004D0CBA" w:rsidP="004D0CBA">
      <w:pPr>
        <w:ind w:firstLine="480"/>
      </w:pPr>
    </w:p>
    <w:p w14:paraId="27C61B13" w14:textId="77777777" w:rsidR="004D0CBA" w:rsidRDefault="004D0CBA" w:rsidP="004D0CBA">
      <w:pPr>
        <w:ind w:firstLine="480"/>
      </w:pPr>
      <w:r>
        <w:t>同理可以计算隐藏层的误差项</w:t>
      </w:r>
      <w:r>
        <w:rPr>
          <w:rFonts w:hint="eastAsia"/>
        </w:rPr>
        <w:t>：</w:t>
      </w:r>
    </w:p>
    <w:p w14:paraId="7609729A" w14:textId="77777777" w:rsidR="004D0CBA" w:rsidRDefault="004D0CBA" w:rsidP="004D0CBA">
      <w:pPr>
        <w:ind w:firstLine="480"/>
      </w:pPr>
    </w:p>
    <w:p w14:paraId="637E81D1" w14:textId="77777777" w:rsidR="004D0CBA" w:rsidRPr="003F15E3" w:rsidRDefault="004D0CBA" w:rsidP="004D0CBA">
      <w:pPr>
        <w:pStyle w:val="MTDisplayEquation"/>
        <w:spacing w:line="240" w:lineRule="auto"/>
      </w:pPr>
      <w:r>
        <w:lastRenderedPageBreak/>
        <w:tab/>
      </w:r>
      <w:r w:rsidRPr="003F15E3">
        <w:object w:dxaOrig="2240" w:dyaOrig="700" w14:anchorId="5FD2B85B">
          <v:shape id="_x0000_i1297" type="#_x0000_t75" style="width:114pt;height:36pt" o:ole="">
            <v:imagedata r:id="rId555" o:title=""/>
          </v:shape>
          <o:OLEObject Type="Embed" ProgID="Equation.DSMT4" ShapeID="_x0000_i1297" DrawAspect="Content" ObjectID="_1671421876" r:id="rId556"/>
        </w:object>
      </w:r>
      <w:r w:rsidRPr="003F15E3">
        <w:tab/>
      </w:r>
      <w:r w:rsidRPr="003F15E3">
        <w:rPr>
          <w:rFonts w:hint="eastAsia"/>
        </w:rPr>
        <w:t>（</w:t>
      </w:r>
      <w:r w:rsidRPr="003F15E3">
        <w:rPr>
          <w:rFonts w:hint="eastAsia"/>
        </w:rPr>
        <w:t>3-</w:t>
      </w:r>
      <w:r w:rsidRPr="003F15E3">
        <w:t>21</w:t>
      </w:r>
      <w:r w:rsidRPr="003F15E3">
        <w:rPr>
          <w:rFonts w:hint="eastAsia"/>
        </w:rPr>
        <w:t>）</w:t>
      </w:r>
      <w:r w:rsidRPr="003F15E3">
        <w:t xml:space="preserve"> </w:t>
      </w:r>
    </w:p>
    <w:p w14:paraId="07472325" w14:textId="77777777" w:rsidR="004D0CBA" w:rsidRPr="009F7753" w:rsidRDefault="004D0CBA" w:rsidP="004D0CBA">
      <w:pPr>
        <w:ind w:firstLine="480"/>
      </w:pPr>
    </w:p>
    <w:p w14:paraId="4F1BEB5A" w14:textId="77777777" w:rsidR="004D0CBA" w:rsidRDefault="004D0CBA" w:rsidP="004D0CBA">
      <w:pPr>
        <w:ind w:firstLine="480"/>
      </w:pPr>
      <w:r>
        <w:t>因此</w:t>
      </w:r>
      <w:r>
        <w:rPr>
          <w:rFonts w:hint="eastAsia"/>
        </w:rPr>
        <w:t>，</w:t>
      </w:r>
      <w:r>
        <w:t>对于任意一个输入输出对</w:t>
      </w:r>
      <w:r>
        <w:rPr>
          <w:rFonts w:hint="eastAsia"/>
        </w:rPr>
        <w:t>，</w:t>
      </w:r>
      <w:r>
        <w:t>计算偏导公式为</w:t>
      </w:r>
      <w:r>
        <w:rPr>
          <w:rFonts w:hint="eastAsia"/>
        </w:rPr>
        <w:t>：</w:t>
      </w:r>
    </w:p>
    <w:p w14:paraId="7D20BC46" w14:textId="77777777" w:rsidR="004D0CBA" w:rsidRDefault="004D0CBA" w:rsidP="004D0CBA">
      <w:pPr>
        <w:ind w:firstLine="480"/>
      </w:pPr>
    </w:p>
    <w:p w14:paraId="6BE3CECD" w14:textId="77777777" w:rsidR="004D0CBA" w:rsidRPr="003F15E3" w:rsidRDefault="004D0CBA" w:rsidP="004D0CBA">
      <w:pPr>
        <w:pStyle w:val="MTDisplayEquation"/>
        <w:spacing w:line="240" w:lineRule="auto"/>
      </w:pPr>
      <w:r>
        <w:tab/>
      </w:r>
      <w:r w:rsidRPr="003F15E3">
        <w:object w:dxaOrig="4740" w:dyaOrig="720" w14:anchorId="31F7720C">
          <v:shape id="_x0000_i1298" type="#_x0000_t75" style="width:240pt;height:36pt" o:ole="">
            <v:imagedata r:id="rId557" o:title=""/>
          </v:shape>
          <o:OLEObject Type="Embed" ProgID="Equation.DSMT4" ShapeID="_x0000_i1298" DrawAspect="Content" ObjectID="_1671421877" r:id="rId558"/>
        </w:object>
      </w:r>
      <w:r w:rsidRPr="003F15E3">
        <w:tab/>
      </w:r>
      <w:r w:rsidRPr="003F15E3">
        <w:rPr>
          <w:rFonts w:hint="eastAsia"/>
        </w:rPr>
        <w:t>（</w:t>
      </w:r>
      <w:r w:rsidRPr="003F15E3">
        <w:rPr>
          <w:rFonts w:hint="eastAsia"/>
        </w:rPr>
        <w:t>3-</w:t>
      </w:r>
      <w:r w:rsidRPr="003F15E3">
        <w:t>22</w:t>
      </w:r>
      <w:r w:rsidRPr="003F15E3">
        <w:rPr>
          <w:rFonts w:hint="eastAsia"/>
        </w:rPr>
        <w:t>）</w:t>
      </w:r>
    </w:p>
    <w:p w14:paraId="1D81749A" w14:textId="77777777" w:rsidR="004D0CBA" w:rsidRPr="009F7753" w:rsidRDefault="004D0CBA" w:rsidP="004D0CBA">
      <w:pPr>
        <w:ind w:firstLine="480"/>
      </w:pPr>
    </w:p>
    <w:p w14:paraId="0A63019A" w14:textId="77777777" w:rsidR="004D0CBA" w:rsidRDefault="004D0CBA" w:rsidP="004D0CBA">
      <w:pPr>
        <w:ind w:firstLine="480"/>
      </w:pPr>
      <w:r>
        <w:t>每次更新权重</w:t>
      </w:r>
      <w:r>
        <w:rPr>
          <w:rFonts w:hint="eastAsia"/>
        </w:rPr>
        <w:t>：</w:t>
      </w:r>
    </w:p>
    <w:p w14:paraId="134139A1" w14:textId="77777777" w:rsidR="004D0CBA" w:rsidRDefault="004D0CBA" w:rsidP="004D0CBA">
      <w:pPr>
        <w:ind w:firstLine="480"/>
      </w:pPr>
    </w:p>
    <w:p w14:paraId="484C904F" w14:textId="77777777" w:rsidR="004D0CBA" w:rsidRPr="003F15E3" w:rsidRDefault="004D0CBA" w:rsidP="004D0CBA">
      <w:pPr>
        <w:pStyle w:val="MTDisplayEquation"/>
        <w:spacing w:line="240" w:lineRule="auto"/>
      </w:pPr>
      <w:r>
        <w:tab/>
      </w:r>
      <w:r w:rsidRPr="003F15E3">
        <w:object w:dxaOrig="1960" w:dyaOrig="700" w14:anchorId="7CDEFAEA">
          <v:shape id="_x0000_i1299" type="#_x0000_t75" style="width:96pt;height:36pt" o:ole="">
            <v:imagedata r:id="rId559" o:title=""/>
          </v:shape>
          <o:OLEObject Type="Embed" ProgID="Equation.DSMT4" ShapeID="_x0000_i1299" DrawAspect="Content" ObjectID="_1671421878" r:id="rId560"/>
        </w:object>
      </w:r>
      <w:r w:rsidRPr="003F15E3">
        <w:tab/>
      </w:r>
      <w:r w:rsidRPr="003F15E3">
        <w:rPr>
          <w:rFonts w:hint="eastAsia"/>
        </w:rPr>
        <w:t>（</w:t>
      </w:r>
      <w:r w:rsidRPr="003F15E3">
        <w:rPr>
          <w:rFonts w:hint="eastAsia"/>
        </w:rPr>
        <w:t>3-</w:t>
      </w:r>
      <w:r w:rsidRPr="003F15E3">
        <w:t>23</w:t>
      </w:r>
      <w:r w:rsidRPr="003F15E3">
        <w:rPr>
          <w:rFonts w:hint="eastAsia"/>
        </w:rPr>
        <w:t>）</w:t>
      </w:r>
    </w:p>
    <w:p w14:paraId="3C48F0BB" w14:textId="77777777" w:rsidR="004D0CBA" w:rsidRPr="009F7753" w:rsidRDefault="004D0CBA" w:rsidP="004D0CBA">
      <w:pPr>
        <w:ind w:firstLine="480"/>
      </w:pPr>
    </w:p>
    <w:p w14:paraId="5547FB17" w14:textId="77777777" w:rsidR="004D0CBA" w:rsidRPr="00384503" w:rsidRDefault="004D0CBA" w:rsidP="004D0CBA">
      <w:pPr>
        <w:ind w:firstLine="480"/>
      </w:pPr>
      <w:r>
        <w:t>根据反向传播算法</w:t>
      </w:r>
      <w:r>
        <w:rPr>
          <w:rFonts w:hint="eastAsia"/>
        </w:rPr>
        <w:t>，</w:t>
      </w:r>
      <w:r>
        <w:t>每次</w:t>
      </w:r>
      <w:r>
        <w:rPr>
          <w:rFonts w:hint="eastAsia"/>
        </w:rPr>
        <w:t>将训练数据输入模型就可以</w:t>
      </w:r>
      <w:r>
        <w:t>动态的调整神经网络神经元之间的连接权重</w:t>
      </w:r>
      <w:r>
        <w:rPr>
          <w:rFonts w:hint="eastAsia"/>
        </w:rPr>
        <w:t>，</w:t>
      </w:r>
      <w:r>
        <w:t>从而达到学习的目的</w:t>
      </w:r>
      <w:r>
        <w:rPr>
          <w:rFonts w:hint="eastAsia"/>
        </w:rPr>
        <w:t>。</w:t>
      </w:r>
      <w:r w:rsidRPr="008653E2">
        <w:object w:dxaOrig="240" w:dyaOrig="220" w14:anchorId="114CEAEE">
          <v:shape id="_x0000_i1300" type="#_x0000_t75" style="width:12pt;height:12pt" o:ole="">
            <v:imagedata r:id="rId561" o:title=""/>
          </v:shape>
          <o:OLEObject Type="Embed" ProgID="Equation.DSMT4" ShapeID="_x0000_i1300" DrawAspect="Content" ObjectID="_1671421879" r:id="rId562"/>
        </w:object>
      </w:r>
      <w:r>
        <w:t>代表学习率</w:t>
      </w:r>
      <w:r>
        <w:rPr>
          <w:rFonts w:hint="eastAsia"/>
        </w:rPr>
        <w:t>，</w:t>
      </w:r>
      <w:r>
        <w:t>是人为设置的参数</w:t>
      </w:r>
      <w:r>
        <w:rPr>
          <w:rFonts w:hint="eastAsia"/>
        </w:rPr>
        <w:t>，反映了神经网络中各个训练参数向梯度向下更新的快慢。如果学习率</w:t>
      </w:r>
      <w:r w:rsidRPr="008653E2">
        <w:object w:dxaOrig="240" w:dyaOrig="220" w14:anchorId="4EDD731E">
          <v:shape id="_x0000_i1301" type="#_x0000_t75" style="width:12pt;height:12pt" o:ole="">
            <v:imagedata r:id="rId561" o:title=""/>
          </v:shape>
          <o:OLEObject Type="Embed" ProgID="Equation.DSMT4" ShapeID="_x0000_i1301" DrawAspect="Content" ObjectID="_1671421880" r:id="rId563"/>
        </w:object>
      </w:r>
      <w:r>
        <w:rPr>
          <w:rFonts w:hint="eastAsia"/>
        </w:rPr>
        <w:t>设置的过小，则需要迭代多次才能达到收敛。如果学习率</w:t>
      </w:r>
      <w:r w:rsidRPr="008653E2">
        <w:object w:dxaOrig="240" w:dyaOrig="220" w14:anchorId="20962AC1">
          <v:shape id="_x0000_i1302" type="#_x0000_t75" style="width:12pt;height:12pt" o:ole="">
            <v:imagedata r:id="rId561" o:title=""/>
          </v:shape>
          <o:OLEObject Type="Embed" ProgID="Equation.DSMT4" ShapeID="_x0000_i1302" DrawAspect="Content" ObjectID="_1671421881" r:id="rId564"/>
        </w:object>
      </w:r>
      <w:r>
        <w:rPr>
          <w:rFonts w:hint="eastAsia"/>
        </w:rPr>
        <w:t>设置的过大，那么各个参数能够很快达到局部或者全局最优解，但在训练后期容易出现较大波动。因此，如何设置学习率，是一个经验问题。</w:t>
      </w:r>
    </w:p>
    <w:p w14:paraId="4578944C" w14:textId="77777777" w:rsidR="004D0CBA" w:rsidRDefault="004D0CBA" w:rsidP="004D0CBA">
      <w:pPr>
        <w:pStyle w:val="3"/>
        <w:widowControl/>
        <w:tabs>
          <w:tab w:val="clear" w:pos="1304"/>
        </w:tabs>
        <w:ind w:left="425" w:firstLine="0"/>
      </w:pPr>
      <w:bookmarkStart w:id="283" w:name="_Toc35086239"/>
      <w:bookmarkStart w:id="284" w:name="_Toc35722021"/>
      <w:bookmarkStart w:id="285" w:name="_Toc35722141"/>
      <w:bookmarkStart w:id="286" w:name="_Toc35725807"/>
      <w:bookmarkStart w:id="287" w:name="_Toc35726011"/>
      <w:bookmarkStart w:id="288" w:name="_Toc35766636"/>
      <w:bookmarkStart w:id="289" w:name="_Toc35875605"/>
      <w:r w:rsidRPr="00386B8C">
        <w:t>有监督学习和无监督学习</w:t>
      </w:r>
      <w:bookmarkEnd w:id="283"/>
      <w:bookmarkEnd w:id="284"/>
      <w:bookmarkEnd w:id="285"/>
      <w:bookmarkEnd w:id="286"/>
      <w:bookmarkEnd w:id="287"/>
      <w:bookmarkEnd w:id="288"/>
      <w:bookmarkEnd w:id="289"/>
    </w:p>
    <w:p w14:paraId="3DDDF383" w14:textId="77777777" w:rsidR="004D0CBA" w:rsidRDefault="004D0CBA" w:rsidP="004D0CBA">
      <w:pPr>
        <w:ind w:firstLine="480"/>
      </w:pPr>
      <w:r>
        <w:t>这里介绍有监督学习和无监督学习的概念</w:t>
      </w:r>
      <w:r>
        <w:rPr>
          <w:rFonts w:hint="eastAsia"/>
        </w:rPr>
        <w:t>，</w:t>
      </w:r>
      <w:r>
        <w:t>是为第五章节的研究内容做铺垫</w:t>
      </w:r>
      <w:r>
        <w:rPr>
          <w:rFonts w:hint="eastAsia"/>
        </w:rPr>
        <w:t>。</w:t>
      </w:r>
      <w:r>
        <w:t>为了在第五章节能够更集中的介绍核心内容</w:t>
      </w:r>
      <w:r>
        <w:rPr>
          <w:rFonts w:hint="eastAsia"/>
        </w:rPr>
        <w:t>，</w:t>
      </w:r>
      <w:r>
        <w:t>所以将有监督学习和无监督学习的概念放在这里介绍</w:t>
      </w:r>
      <w:r>
        <w:rPr>
          <w:rFonts w:hint="eastAsia"/>
        </w:rPr>
        <w:t>。如图</w:t>
      </w:r>
      <w:r>
        <w:rPr>
          <w:rFonts w:hint="eastAsia"/>
        </w:rPr>
        <w:t>3.5</w:t>
      </w:r>
      <w:r>
        <w:rPr>
          <w:rFonts w:hint="eastAsia"/>
        </w:rPr>
        <w:t>所示，左边表示有监督学习模型，模型在特定的输入</w:t>
      </w:r>
      <w:r w:rsidRPr="00875B81">
        <w:object w:dxaOrig="499" w:dyaOrig="320" w14:anchorId="3BF2F452">
          <v:shape id="_x0000_i1303" type="#_x0000_t75" style="width:24.75pt;height:16.5pt" o:ole="">
            <v:imagedata r:id="rId565" o:title=""/>
          </v:shape>
          <o:OLEObject Type="Embed" ProgID="Equation.DSMT4" ShapeID="_x0000_i1303" DrawAspect="Content" ObjectID="_1671421882" r:id="rId566"/>
        </w:object>
      </w:r>
      <w:r>
        <w:t>下</w:t>
      </w:r>
      <w:r>
        <w:rPr>
          <w:rFonts w:hint="eastAsia"/>
        </w:rPr>
        <w:t>，输出是对已知的期望数据</w:t>
      </w:r>
      <w:r w:rsidRPr="00875B81">
        <w:object w:dxaOrig="520" w:dyaOrig="320" w14:anchorId="7293CF31">
          <v:shape id="_x0000_i1304" type="#_x0000_t75" style="width:25.5pt;height:16.5pt" o:ole="">
            <v:imagedata r:id="rId567" o:title=""/>
          </v:shape>
          <o:OLEObject Type="Embed" ProgID="Equation.DSMT4" ShapeID="_x0000_i1304" DrawAspect="Content" ObjectID="_1671421883" r:id="rId568"/>
        </w:object>
      </w:r>
      <w:r>
        <w:t>估计</w:t>
      </w:r>
      <w:r>
        <w:rPr>
          <w:rFonts w:hint="eastAsia"/>
        </w:rPr>
        <w:t>。</w:t>
      </w:r>
      <w:r>
        <w:t>通过最小化模型输出与期望数据误差评价指标</w:t>
      </w:r>
      <w:r>
        <w:rPr>
          <w:rFonts w:hint="eastAsia"/>
        </w:rPr>
        <w:t>，</w:t>
      </w:r>
      <w:r>
        <w:t>实现神经网络权重的更新</w:t>
      </w:r>
      <w:r>
        <w:rPr>
          <w:rFonts w:hint="eastAsia"/>
        </w:rPr>
        <w:t>。图</w:t>
      </w:r>
      <w:r>
        <w:rPr>
          <w:rFonts w:hint="eastAsia"/>
        </w:rPr>
        <w:t>3.5</w:t>
      </w:r>
      <w:r>
        <w:rPr>
          <w:rFonts w:hint="eastAsia"/>
        </w:rPr>
        <w:t>的右边表示无监督模型，只需要对模型输入数据，在输出端通过对输出数据的自我组织实现神经网路权重的更新。这种自我组织是根据已有的经验，而非期望输出标签数据。可以明显看出，无监督学习模型的训练更加方便，更加符合学习的特性。值得一提的是，现阶段对于同一个任务，无监督学习的效果均略差与有监督学习的效果。</w:t>
      </w:r>
    </w:p>
    <w:p w14:paraId="06D3C282" w14:textId="77777777" w:rsidR="004D0CBA" w:rsidRDefault="004D0CBA" w:rsidP="004D0CBA">
      <w:pPr>
        <w:ind w:firstLine="480"/>
      </w:pPr>
    </w:p>
    <w:p w14:paraId="04D9A782" w14:textId="77777777" w:rsidR="004D0CBA" w:rsidRDefault="004D0CBA" w:rsidP="004D0CBA">
      <w:pPr>
        <w:pStyle w:val="24"/>
        <w:ind w:firstLine="480"/>
        <w:rPr>
          <w:rStyle w:val="-Char0"/>
        </w:rPr>
      </w:pPr>
      <w:r>
        <w:object w:dxaOrig="15224" w:dyaOrig="6366" w14:anchorId="2B80901A">
          <v:shape id="_x0000_i1305" type="#_x0000_t75" style="width:391.5pt;height:163.5pt" o:ole="">
            <v:imagedata r:id="rId569" o:title=""/>
          </v:shape>
          <o:OLEObject Type="Embed" ProgID="Visio.Drawing.11" ShapeID="_x0000_i1305" DrawAspect="Content" ObjectID="_1671421884" r:id="rId570"/>
        </w:object>
      </w:r>
    </w:p>
    <w:p w14:paraId="2CFBD522" w14:textId="77777777" w:rsidR="004D0CBA" w:rsidRPr="001924D5" w:rsidRDefault="004D0CBA" w:rsidP="004D0CBA">
      <w:pPr>
        <w:pStyle w:val="-0"/>
        <w:numPr>
          <w:ilvl w:val="8"/>
          <w:numId w:val="7"/>
        </w:numPr>
        <w:spacing w:after="240"/>
      </w:pPr>
      <w:bookmarkStart w:id="290" w:name="_Toc35877422"/>
      <w:r w:rsidRPr="001924D5">
        <w:rPr>
          <w:rStyle w:val="-Char0"/>
        </w:rPr>
        <w:t>有监督学习和无监督学习</w:t>
      </w:r>
      <w:bookmarkEnd w:id="290"/>
    </w:p>
    <w:p w14:paraId="6FCA01D9" w14:textId="26C3F0DA" w:rsidR="004D0CBA" w:rsidRPr="004D0CBA" w:rsidRDefault="004D0CBA" w:rsidP="005C2D56">
      <w:pPr>
        <w:ind w:firstLine="480"/>
      </w:pPr>
      <w:r>
        <w:t>在监督学习中</w:t>
      </w:r>
      <w:r>
        <w:rPr>
          <w:rFonts w:hint="eastAsia"/>
        </w:rPr>
        <w:t>，</w:t>
      </w:r>
      <w:r>
        <w:t>使用一组做好标记的数据进行训练</w:t>
      </w:r>
      <w:r>
        <w:rPr>
          <w:rFonts w:hint="eastAsia"/>
        </w:rPr>
        <w:t>，</w:t>
      </w:r>
      <w:r>
        <w:t>训练的目的是使得对于给定了一组数据能够尽可能准确的学习该数据所属的标签</w:t>
      </w:r>
      <w:r>
        <w:rPr>
          <w:rFonts w:hint="eastAsia"/>
        </w:rPr>
        <w:t>。</w:t>
      </w:r>
      <w:r w:rsidRPr="006424E9">
        <w:t>无监督学习不需要对模型进行监督。与监督学习相比，无监督学习算法允许你执行更复杂的处理任务。</w:t>
      </w:r>
      <w:r w:rsidRPr="005E3D98">
        <w:t>无监督学习通常旨在发现生成数据的机制的属性</w:t>
      </w:r>
      <w:r w:rsidR="005C2D56" w:rsidRPr="005C2D56">
        <w:rPr>
          <w:vertAlign w:val="superscript"/>
        </w:rPr>
        <w:fldChar w:fldCharType="begin"/>
      </w:r>
      <w:r w:rsidR="005C2D56" w:rsidRPr="005C2D56">
        <w:rPr>
          <w:vertAlign w:val="superscript"/>
        </w:rPr>
        <w:instrText xml:space="preserve"> REF _Ref35860788 \n \h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[34]</w:t>
      </w:r>
      <w:r w:rsidR="005C2D56" w:rsidRPr="005C2D56">
        <w:rPr>
          <w:vertAlign w:val="superscript"/>
        </w:rPr>
        <w:fldChar w:fldCharType="end"/>
      </w:r>
      <w:r w:rsidRPr="005E3D98">
        <w:t>。</w:t>
      </w:r>
      <w:r w:rsidRPr="006424E9">
        <w:t>尽管如此，与其他自然学习、深度学习和强化学习方法相比，无监督学习更加不可预测。监督学习要求算法可能的输出已知，用于训练算法的数据已经有正确答案。无监督机器学习与一些人所说的真正的人工智能更接近，即计算机可以学习识别复杂的过程和模式，而无需人工提供指导。</w:t>
      </w:r>
    </w:p>
    <w:p w14:paraId="5FB28291" w14:textId="0A288E21" w:rsidR="000F1BC1" w:rsidRDefault="000F1BC1" w:rsidP="000F1BC1">
      <w:pPr>
        <w:pStyle w:val="20"/>
        <w:widowControl/>
        <w:ind w:left="88"/>
      </w:pPr>
      <w:bookmarkStart w:id="291" w:name="_Toc35086240"/>
      <w:bookmarkStart w:id="292" w:name="_Toc35722022"/>
      <w:bookmarkStart w:id="293" w:name="_Toc35722142"/>
      <w:bookmarkStart w:id="294" w:name="_Toc35725808"/>
      <w:bookmarkStart w:id="295" w:name="_Toc35726012"/>
      <w:bookmarkStart w:id="296" w:name="_Toc35766637"/>
      <w:bookmarkStart w:id="297" w:name="_Toc35875606"/>
      <w:r>
        <w:rPr>
          <w:rFonts w:hint="eastAsia"/>
        </w:rPr>
        <w:t>基于深度学习的极化码译码研究</w:t>
      </w:r>
      <w:r w:rsidR="009B2305">
        <w:rPr>
          <w:rFonts w:hint="eastAsia"/>
        </w:rPr>
        <w:t>现状</w:t>
      </w:r>
      <w:r>
        <w:rPr>
          <w:rFonts w:hint="eastAsia"/>
        </w:rPr>
        <w:t>归纳</w:t>
      </w:r>
      <w:bookmarkEnd w:id="291"/>
      <w:bookmarkEnd w:id="292"/>
      <w:bookmarkEnd w:id="293"/>
      <w:bookmarkEnd w:id="294"/>
      <w:bookmarkEnd w:id="295"/>
      <w:bookmarkEnd w:id="296"/>
      <w:r w:rsidR="009B2305">
        <w:rPr>
          <w:rFonts w:hint="eastAsia"/>
        </w:rPr>
        <w:t>总结</w:t>
      </w:r>
      <w:bookmarkEnd w:id="297"/>
    </w:p>
    <w:p w14:paraId="3FBD4B8D" w14:textId="77777777" w:rsidR="000F1BC1" w:rsidRDefault="000F1BC1" w:rsidP="000F1BC1">
      <w:pPr>
        <w:ind w:firstLine="480"/>
      </w:pPr>
      <w:r>
        <w:t>深度学习技术因其强大的学习能力</w:t>
      </w:r>
      <w:r>
        <w:rPr>
          <w:rFonts w:hint="eastAsia"/>
        </w:rPr>
        <w:t>，</w:t>
      </w:r>
      <w:r>
        <w:t>逐渐在数字通信领域展现潜力和应用前景</w:t>
      </w:r>
      <w:r>
        <w:rPr>
          <w:rFonts w:hint="eastAsia"/>
        </w:rPr>
        <w:t>。下面综述极化码译码与深度学习结合的研究现状以及具体方法，最后做总结评估。</w:t>
      </w:r>
    </w:p>
    <w:p w14:paraId="364A217F" w14:textId="77777777" w:rsidR="003A07A5" w:rsidRDefault="003A07A5" w:rsidP="000F1BC1">
      <w:pPr>
        <w:ind w:firstLine="480"/>
      </w:pPr>
    </w:p>
    <w:p w14:paraId="5C0827B4" w14:textId="77777777" w:rsidR="000F1BC1" w:rsidRDefault="000F1BC1" w:rsidP="000F1BC1">
      <w:pPr>
        <w:pStyle w:val="aff1"/>
        <w:widowControl/>
        <w:numPr>
          <w:ilvl w:val="0"/>
          <w:numId w:val="18"/>
        </w:numPr>
        <w:spacing w:line="360" w:lineRule="auto"/>
        <w:ind w:firstLineChars="0"/>
      </w:pPr>
      <w:r w:rsidRPr="00FF6CDD">
        <w:rPr>
          <w:rFonts w:hint="eastAsia"/>
        </w:rPr>
        <w:t>神经网络译码器</w:t>
      </w:r>
    </w:p>
    <w:p w14:paraId="3FE8092B" w14:textId="779E4DC5" w:rsidR="000F1BC1" w:rsidRDefault="000F1BC1" w:rsidP="000F1BC1">
      <w:pPr>
        <w:ind w:firstLine="480"/>
      </w:pPr>
      <w:r>
        <w:rPr>
          <w:rFonts w:hint="eastAsia"/>
        </w:rPr>
        <w:t>文献</w:t>
      </w:r>
      <w:r>
        <w:rPr>
          <w:rFonts w:hint="eastAsia"/>
        </w:rPr>
        <w:t>[</w:t>
      </w:r>
      <w:r w:rsidR="005C2D56">
        <w:t>36</w:t>
      </w:r>
      <w:r>
        <w:rPr>
          <w:rFonts w:hint="eastAsia"/>
        </w:rPr>
        <w:t>]</w:t>
      </w:r>
      <w:r>
        <w:rPr>
          <w:rFonts w:hint="eastAsia"/>
        </w:rPr>
        <w:t>中，</w:t>
      </w:r>
      <w:r w:rsidRPr="009F5045">
        <w:rPr>
          <w:rFonts w:hint="eastAsia"/>
        </w:rPr>
        <w:t>同样的迭代次数下，神经网络对于</w:t>
      </w:r>
      <w:r w:rsidRPr="009F5045">
        <w:rPr>
          <w:rFonts w:hint="eastAsia"/>
        </w:rPr>
        <w:t>Polar</w:t>
      </w:r>
      <w:r w:rsidRPr="009F5045">
        <w:rPr>
          <w:rFonts w:hint="eastAsia"/>
        </w:rPr>
        <w:t>编码的译码结果优于随机编码，说明神经网络译码依赖编码结构</w:t>
      </w:r>
      <w:r w:rsidR="005C2D56" w:rsidRPr="005C2D56">
        <w:rPr>
          <w:vertAlign w:val="superscript"/>
        </w:rPr>
        <w:fldChar w:fldCharType="begin"/>
      </w:r>
      <w:r w:rsidR="005C2D56" w:rsidRPr="005C2D56">
        <w:rPr>
          <w:vertAlign w:val="superscript"/>
        </w:rPr>
        <w:instrText xml:space="preserve"> </w:instrText>
      </w:r>
      <w:r w:rsidR="005C2D56" w:rsidRPr="005C2D56">
        <w:rPr>
          <w:rFonts w:hint="eastAsia"/>
          <w:vertAlign w:val="superscript"/>
        </w:rPr>
        <w:instrText>REF _Ref35860930 \n \h</w:instrText>
      </w:r>
      <w:r w:rsidR="005C2D56" w:rsidRPr="005C2D56">
        <w:rPr>
          <w:vertAlign w:val="superscript"/>
        </w:rPr>
        <w:instrText xml:space="preserve">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[36]</w:t>
      </w:r>
      <w:r w:rsidR="005C2D56" w:rsidRPr="005C2D56">
        <w:rPr>
          <w:vertAlign w:val="superscript"/>
        </w:rPr>
        <w:fldChar w:fldCharType="end"/>
      </w:r>
      <w:r>
        <w:rPr>
          <w:rFonts w:hint="eastAsia"/>
        </w:rPr>
        <w:t>。对于码长</w:t>
      </w:r>
      <w:r>
        <w:rPr>
          <w:rFonts w:hint="eastAsia"/>
        </w:rPr>
        <w:t>16</w:t>
      </w:r>
      <w:r>
        <w:rPr>
          <w:rFonts w:hint="eastAsia"/>
        </w:rPr>
        <w:t>情况下，神经网络译码器的译码性能接近最大后验概率性能。现有神经网络译码器的主要问题是“维数灾难”，即神经网络所需的训练样本随码长呈指数增长。为了克服该问题，</w:t>
      </w:r>
      <w:r>
        <w:t>利用分区的思想</w:t>
      </w:r>
      <w:r>
        <w:rPr>
          <w:rFonts w:hint="eastAsia"/>
        </w:rPr>
        <w:t>，</w:t>
      </w:r>
      <w:r>
        <w:t>将码长较长时的译码分解成多个神经网络子块译码器</w:t>
      </w:r>
      <w:r w:rsidR="004F6B59">
        <w:rPr>
          <w:rFonts w:hint="eastAsia"/>
        </w:rPr>
        <w:t>,</w:t>
      </w:r>
      <w:r>
        <w:rPr>
          <w:rFonts w:hint="eastAsia"/>
        </w:rPr>
        <w:t>通过对子块译码器独立训练，</w:t>
      </w:r>
      <w:r>
        <w:t>使得每个子块译码器都达到最大后验概率译码性能</w:t>
      </w:r>
      <w:r w:rsidR="004F6B59" w:rsidRPr="004F6B59">
        <w:rPr>
          <w:vertAlign w:val="superscript"/>
        </w:rPr>
        <w:fldChar w:fldCharType="begin"/>
      </w:r>
      <w:r w:rsidR="004F6B59" w:rsidRPr="004F6B59">
        <w:rPr>
          <w:vertAlign w:val="superscript"/>
        </w:rPr>
        <w:instrText xml:space="preserve"> REF _Ref35861136 \n \h </w:instrText>
      </w:r>
      <w:r w:rsidR="004F6B59">
        <w:rPr>
          <w:vertAlign w:val="superscript"/>
        </w:rPr>
        <w:instrText xml:space="preserve"> \* MERGEFORMAT </w:instrText>
      </w:r>
      <w:r w:rsidR="004F6B59" w:rsidRPr="004F6B59">
        <w:rPr>
          <w:vertAlign w:val="superscript"/>
        </w:rPr>
      </w:r>
      <w:r w:rsidR="004F6B59" w:rsidRPr="004F6B59">
        <w:rPr>
          <w:vertAlign w:val="superscript"/>
        </w:rPr>
        <w:fldChar w:fldCharType="separate"/>
      </w:r>
      <w:r w:rsidR="004F6B59" w:rsidRPr="004F6B59">
        <w:rPr>
          <w:vertAlign w:val="superscript"/>
        </w:rPr>
        <w:t>[38]</w:t>
      </w:r>
      <w:r w:rsidR="004F6B59" w:rsidRPr="004F6B59">
        <w:rPr>
          <w:vertAlign w:val="superscript"/>
        </w:rPr>
        <w:fldChar w:fldCharType="end"/>
      </w:r>
      <w:r>
        <w:rPr>
          <w:rFonts w:hint="eastAsia"/>
        </w:rPr>
        <w:t>。最终组合成</w:t>
      </w:r>
      <w:r w:rsidR="003E0BAF">
        <w:rPr>
          <w:rFonts w:hint="eastAsia"/>
        </w:rPr>
        <w:t>一个</w:t>
      </w:r>
      <w:r>
        <w:rPr>
          <w:rFonts w:hint="eastAsia"/>
        </w:rPr>
        <w:t>整体</w:t>
      </w:r>
      <w:r w:rsidR="003E0BAF">
        <w:rPr>
          <w:rFonts w:hint="eastAsia"/>
        </w:rPr>
        <w:t>的</w:t>
      </w:r>
      <w:r>
        <w:rPr>
          <w:rFonts w:hint="eastAsia"/>
        </w:rPr>
        <w:t>译码器达到与</w:t>
      </w:r>
      <w:r>
        <w:rPr>
          <w:rFonts w:hint="eastAsia"/>
        </w:rPr>
        <w:t>SC</w:t>
      </w:r>
      <w:r>
        <w:rPr>
          <w:rFonts w:hint="eastAsia"/>
        </w:rPr>
        <w:t>译码算法性能。</w:t>
      </w:r>
      <w:r>
        <w:t>同样利用神经网络子块译码器模块</w:t>
      </w:r>
      <w:r w:rsidR="004F6B59">
        <w:rPr>
          <w:rFonts w:hint="eastAsia"/>
        </w:rPr>
        <w:t>，根据编码结构性质，模块之间串行译码，模块内部并行译码</w:t>
      </w:r>
      <w:r w:rsidR="004F6B59" w:rsidRPr="004F6B59">
        <w:rPr>
          <w:vertAlign w:val="superscript"/>
        </w:rPr>
        <w:fldChar w:fldCharType="begin"/>
      </w:r>
      <w:r w:rsidR="004F6B59" w:rsidRPr="004F6B59">
        <w:rPr>
          <w:vertAlign w:val="superscript"/>
        </w:rPr>
        <w:instrText xml:space="preserve"> </w:instrText>
      </w:r>
      <w:r w:rsidR="004F6B59" w:rsidRPr="004F6B59">
        <w:rPr>
          <w:rFonts w:hint="eastAsia"/>
          <w:vertAlign w:val="superscript"/>
        </w:rPr>
        <w:instrText>REF _Ref35861200 \n \h</w:instrText>
      </w:r>
      <w:r w:rsidR="004F6B59" w:rsidRPr="004F6B59">
        <w:rPr>
          <w:vertAlign w:val="superscript"/>
        </w:rPr>
        <w:instrText xml:space="preserve"> </w:instrText>
      </w:r>
      <w:r w:rsidR="004F6B59">
        <w:rPr>
          <w:vertAlign w:val="superscript"/>
        </w:rPr>
        <w:instrText xml:space="preserve"> \* MERGEFORMAT </w:instrText>
      </w:r>
      <w:r w:rsidR="004F6B59" w:rsidRPr="004F6B59">
        <w:rPr>
          <w:vertAlign w:val="superscript"/>
        </w:rPr>
      </w:r>
      <w:r w:rsidR="004F6B59" w:rsidRPr="004F6B59">
        <w:rPr>
          <w:vertAlign w:val="superscript"/>
        </w:rPr>
        <w:fldChar w:fldCharType="separate"/>
      </w:r>
      <w:r w:rsidR="004F6B59" w:rsidRPr="004F6B59">
        <w:rPr>
          <w:vertAlign w:val="superscript"/>
        </w:rPr>
        <w:t>[39]</w:t>
      </w:r>
      <w:r w:rsidR="004F6B59" w:rsidRPr="004F6B59">
        <w:rPr>
          <w:vertAlign w:val="superscript"/>
        </w:rPr>
        <w:fldChar w:fldCharType="end"/>
      </w:r>
      <w:r w:rsidR="004F6B59">
        <w:rPr>
          <w:rFonts w:hint="eastAsia"/>
        </w:rPr>
        <w:t>。</w:t>
      </w:r>
      <w:r>
        <w:rPr>
          <w:rFonts w:hint="eastAsia"/>
        </w:rPr>
        <w:t>克服了码长的限制，取得了良好效果。</w:t>
      </w:r>
    </w:p>
    <w:p w14:paraId="4C10A9AD" w14:textId="77777777" w:rsidR="003A07A5" w:rsidRPr="00FF6CDD" w:rsidRDefault="003A07A5" w:rsidP="000F1BC1">
      <w:pPr>
        <w:ind w:firstLine="480"/>
      </w:pPr>
    </w:p>
    <w:p w14:paraId="43B49C39" w14:textId="77777777" w:rsidR="000F1BC1" w:rsidRPr="00302322" w:rsidRDefault="000F1BC1" w:rsidP="000F1BC1">
      <w:pPr>
        <w:pStyle w:val="aff1"/>
        <w:widowControl/>
        <w:numPr>
          <w:ilvl w:val="0"/>
          <w:numId w:val="18"/>
        </w:numPr>
        <w:spacing w:line="360" w:lineRule="auto"/>
        <w:ind w:firstLineChars="0"/>
      </w:pPr>
      <w:r w:rsidRPr="009F5045">
        <w:rPr>
          <w:rFonts w:hint="eastAsia"/>
        </w:rPr>
        <w:t>神经网络置信度传播</w:t>
      </w:r>
      <w:r>
        <w:rPr>
          <w:rFonts w:hint="eastAsia"/>
        </w:rPr>
        <w:t>译码</w:t>
      </w:r>
      <w:r w:rsidRPr="009F5045">
        <w:rPr>
          <w:rFonts w:hint="eastAsia"/>
        </w:rPr>
        <w:t>算法</w:t>
      </w:r>
    </w:p>
    <w:p w14:paraId="02DA1C3D" w14:textId="11757310" w:rsidR="000F1BC1" w:rsidRDefault="000F1BC1" w:rsidP="000F1BC1">
      <w:pPr>
        <w:ind w:firstLine="480"/>
      </w:pPr>
      <w:r>
        <w:lastRenderedPageBreak/>
        <w:t>现有的深度学习模型在码长极短情况下拥有较好的译码性能</w:t>
      </w:r>
      <w:r>
        <w:rPr>
          <w:rFonts w:hint="eastAsia"/>
        </w:rPr>
        <w:t>，</w:t>
      </w:r>
      <w:r>
        <w:t>然而受制于训练样本呈指数型增长</w:t>
      </w:r>
      <w:r>
        <w:rPr>
          <w:rFonts w:hint="eastAsia"/>
        </w:rPr>
        <w:t>，</w:t>
      </w:r>
      <w:r>
        <w:t>无法应用于码长较长情况下的译码任务</w:t>
      </w:r>
      <w:r>
        <w:rPr>
          <w:rFonts w:hint="eastAsia"/>
        </w:rPr>
        <w:t>。为了克服该问题，最先提出了神经网络置信度传播算法应用于高密度校验矩阵码</w:t>
      </w:r>
      <w:r w:rsidR="005C2D56" w:rsidRPr="005C2D56">
        <w:rPr>
          <w:vertAlign w:val="superscript"/>
        </w:rPr>
        <w:fldChar w:fldCharType="begin"/>
      </w:r>
      <w:r w:rsidR="005C2D56" w:rsidRPr="005C2D56">
        <w:rPr>
          <w:vertAlign w:val="superscript"/>
        </w:rPr>
        <w:instrText xml:space="preserve"> </w:instrText>
      </w:r>
      <w:r w:rsidR="005C2D56" w:rsidRPr="005C2D56">
        <w:rPr>
          <w:rFonts w:hint="eastAsia"/>
          <w:vertAlign w:val="superscript"/>
        </w:rPr>
        <w:instrText>REF _Ref35861025 \n \h</w:instrText>
      </w:r>
      <w:r w:rsidR="005C2D56" w:rsidRPr="005C2D56">
        <w:rPr>
          <w:vertAlign w:val="superscript"/>
        </w:rPr>
        <w:instrText xml:space="preserve">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[37]</w:t>
      </w:r>
      <w:r w:rsidR="005C2D56" w:rsidRPr="005C2D56">
        <w:rPr>
          <w:vertAlign w:val="superscript"/>
        </w:rPr>
        <w:fldChar w:fldCharType="end"/>
      </w:r>
      <w:r>
        <w:rPr>
          <w:rFonts w:hint="eastAsia"/>
        </w:rPr>
        <w:t>。神经网络置信度传播算法是对传统置信度传播算法的扩展，对置信度传播算法中的因子图中每条边分配权重，通过深度学习的方法对这些权重进行训练。该方法使得神经网络译码器不再需要训练所有的指数新增长的样本数据。结果表明神经网络置信度传播译码器在迭代次数更少的情况下，可以达到与传统</w:t>
      </w:r>
      <w:r>
        <w:rPr>
          <w:rFonts w:hint="eastAsia"/>
        </w:rPr>
        <w:t>BP</w:t>
      </w:r>
      <w:r>
        <w:rPr>
          <w:rFonts w:hint="eastAsia"/>
        </w:rPr>
        <w:t>译码相同的译码性能。</w:t>
      </w:r>
      <w:r>
        <w:t>极化码的置信度传播译码算法因子图用神经网络表示</w:t>
      </w:r>
      <w:r>
        <w:rPr>
          <w:rFonts w:hint="eastAsia"/>
        </w:rPr>
        <w:t>，将置信度传播算法迭代用神经网络展开。该方法与传统</w:t>
      </w:r>
      <w:r>
        <w:rPr>
          <w:rFonts w:hint="eastAsia"/>
        </w:rPr>
        <w:t>BP</w:t>
      </w:r>
      <w:r>
        <w:rPr>
          <w:rFonts w:hint="eastAsia"/>
        </w:rPr>
        <w:t>译码算法相比迭代次数更少，误码率更低</w:t>
      </w:r>
      <w:r w:rsidR="004F6B59" w:rsidRPr="004F6B59">
        <w:rPr>
          <w:vertAlign w:val="superscript"/>
        </w:rPr>
        <w:fldChar w:fldCharType="begin"/>
      </w:r>
      <w:r w:rsidR="004F6B59" w:rsidRPr="004F6B59">
        <w:rPr>
          <w:vertAlign w:val="superscript"/>
        </w:rPr>
        <w:instrText xml:space="preserve"> </w:instrText>
      </w:r>
      <w:r w:rsidR="004F6B59" w:rsidRPr="004F6B59">
        <w:rPr>
          <w:rFonts w:hint="eastAsia"/>
          <w:vertAlign w:val="superscript"/>
        </w:rPr>
        <w:instrText>REF _Ref35861255 \n \h</w:instrText>
      </w:r>
      <w:r w:rsidR="004F6B59" w:rsidRPr="004F6B59">
        <w:rPr>
          <w:vertAlign w:val="superscript"/>
        </w:rPr>
        <w:instrText xml:space="preserve"> </w:instrText>
      </w:r>
      <w:r w:rsidR="004F6B59">
        <w:rPr>
          <w:vertAlign w:val="superscript"/>
        </w:rPr>
        <w:instrText xml:space="preserve"> \* MERGEFORMAT </w:instrText>
      </w:r>
      <w:r w:rsidR="004F6B59" w:rsidRPr="004F6B59">
        <w:rPr>
          <w:vertAlign w:val="superscript"/>
        </w:rPr>
      </w:r>
      <w:r w:rsidR="004F6B59" w:rsidRPr="004F6B59">
        <w:rPr>
          <w:vertAlign w:val="superscript"/>
        </w:rPr>
        <w:fldChar w:fldCharType="separate"/>
      </w:r>
      <w:r w:rsidR="004F6B59" w:rsidRPr="004F6B59">
        <w:rPr>
          <w:vertAlign w:val="superscript"/>
        </w:rPr>
        <w:t>[40]</w:t>
      </w:r>
      <w:r w:rsidR="004F6B59" w:rsidRPr="004F6B59">
        <w:rPr>
          <w:vertAlign w:val="superscript"/>
        </w:rPr>
        <w:fldChar w:fldCharType="end"/>
      </w:r>
      <w:r>
        <w:rPr>
          <w:rFonts w:hint="eastAsia"/>
        </w:rPr>
        <w:t>。针对用神经网络表示的</w:t>
      </w:r>
      <w:r>
        <w:rPr>
          <w:rFonts w:hint="eastAsia"/>
        </w:rPr>
        <w:t>BP</w:t>
      </w:r>
      <w:r>
        <w:rPr>
          <w:rFonts w:hint="eastAsia"/>
        </w:rPr>
        <w:t>因子图层数过高问题，提出了基于码本量化的循环神经网络，该方法极大的降低了神经网络复杂度，有效降低内存，性能轻微降低。文献</w:t>
      </w:r>
      <w:r>
        <w:rPr>
          <w:rFonts w:hint="eastAsia"/>
        </w:rPr>
        <w:t>[</w:t>
      </w:r>
      <w:r w:rsidR="004F6B59">
        <w:t>42</w:t>
      </w:r>
      <w:r>
        <w:rPr>
          <w:rFonts w:hint="eastAsia"/>
        </w:rPr>
        <w:t>]</w:t>
      </w:r>
      <w:r>
        <w:rPr>
          <w:rFonts w:hint="eastAsia"/>
        </w:rPr>
        <w:t>中</w:t>
      </w:r>
      <w:r>
        <w:rPr>
          <w:rFonts w:hint="eastAsia"/>
        </w:rPr>
        <w:t>,BP</w:t>
      </w:r>
      <w:r>
        <w:rPr>
          <w:rFonts w:hint="eastAsia"/>
        </w:rPr>
        <w:t>算法被转化为类似于</w:t>
      </w:r>
      <w:r>
        <w:rPr>
          <w:rFonts w:hint="eastAsia"/>
        </w:rPr>
        <w:t>LDPC</w:t>
      </w:r>
      <w:r>
        <w:rPr>
          <w:rFonts w:hint="eastAsia"/>
        </w:rPr>
        <w:t>码的因子图，</w:t>
      </w:r>
      <w:r w:rsidRPr="00363A27">
        <w:rPr>
          <w:rFonts w:hint="eastAsia"/>
        </w:rPr>
        <w:t>因子图中校验节点进行剪枝，更新变量节点方程</w:t>
      </w:r>
      <w:r>
        <w:rPr>
          <w:rFonts w:hint="eastAsia"/>
        </w:rPr>
        <w:t>,</w:t>
      </w:r>
      <w:r>
        <w:rPr>
          <w:rFonts w:hint="eastAsia"/>
        </w:rPr>
        <w:t>使得</w:t>
      </w:r>
      <w:r>
        <w:rPr>
          <w:rFonts w:hint="eastAsia"/>
        </w:rPr>
        <w:t>BP</w:t>
      </w:r>
      <w:r>
        <w:rPr>
          <w:rFonts w:hint="eastAsia"/>
        </w:rPr>
        <w:t>因子图变的稀疏</w:t>
      </w:r>
      <w:r w:rsidR="004F6B59" w:rsidRPr="004F6B59">
        <w:rPr>
          <w:vertAlign w:val="superscript"/>
        </w:rPr>
        <w:fldChar w:fldCharType="begin"/>
      </w:r>
      <w:r w:rsidR="004F6B59" w:rsidRPr="004F6B59">
        <w:rPr>
          <w:vertAlign w:val="superscript"/>
        </w:rPr>
        <w:instrText xml:space="preserve"> </w:instrText>
      </w:r>
      <w:r w:rsidR="004F6B59" w:rsidRPr="004F6B59">
        <w:rPr>
          <w:rFonts w:hint="eastAsia"/>
          <w:vertAlign w:val="superscript"/>
        </w:rPr>
        <w:instrText>REF _Ref35861528 \n \h</w:instrText>
      </w:r>
      <w:r w:rsidR="004F6B59" w:rsidRPr="004F6B59">
        <w:rPr>
          <w:vertAlign w:val="superscript"/>
        </w:rPr>
        <w:instrText xml:space="preserve"> </w:instrText>
      </w:r>
      <w:r w:rsidR="004F6B59">
        <w:rPr>
          <w:vertAlign w:val="superscript"/>
        </w:rPr>
        <w:instrText xml:space="preserve"> \* MERGEFORMAT </w:instrText>
      </w:r>
      <w:r w:rsidR="004F6B59" w:rsidRPr="004F6B59">
        <w:rPr>
          <w:vertAlign w:val="superscript"/>
        </w:rPr>
      </w:r>
      <w:r w:rsidR="004F6B59" w:rsidRPr="004F6B59">
        <w:rPr>
          <w:vertAlign w:val="superscript"/>
        </w:rPr>
        <w:fldChar w:fldCharType="separate"/>
      </w:r>
      <w:r w:rsidR="004F6B59" w:rsidRPr="004F6B59">
        <w:rPr>
          <w:vertAlign w:val="superscript"/>
        </w:rPr>
        <w:t>[42]</w:t>
      </w:r>
      <w:r w:rsidR="004F6B59" w:rsidRPr="004F6B59">
        <w:rPr>
          <w:vertAlign w:val="superscript"/>
        </w:rPr>
        <w:fldChar w:fldCharType="end"/>
      </w:r>
      <w:r w:rsidRPr="00363A27">
        <w:rPr>
          <w:rFonts w:hint="eastAsia"/>
        </w:rPr>
        <w:t>。有效降低内存和复杂度，性能有微小降低。</w:t>
      </w:r>
      <w:r>
        <w:rPr>
          <w:rFonts w:hint="eastAsia"/>
        </w:rPr>
        <w:t>文献</w:t>
      </w:r>
      <w:r>
        <w:rPr>
          <w:rFonts w:hint="eastAsia"/>
        </w:rPr>
        <w:t>[</w:t>
      </w:r>
      <w:r w:rsidR="004F6B59">
        <w:t>43</w:t>
      </w:r>
      <w:r>
        <w:rPr>
          <w:rFonts w:hint="eastAsia"/>
        </w:rPr>
        <w:t>]</w:t>
      </w:r>
      <w:r>
        <w:rPr>
          <w:rFonts w:hint="eastAsia"/>
        </w:rPr>
        <w:t>将文献</w:t>
      </w:r>
      <w:r>
        <w:rPr>
          <w:rFonts w:hint="eastAsia"/>
        </w:rPr>
        <w:t>[</w:t>
      </w:r>
      <w:r w:rsidR="004F6B59">
        <w:t>42</w:t>
      </w:r>
      <w:r>
        <w:rPr>
          <w:rFonts w:hint="eastAsia"/>
        </w:rPr>
        <w:t>]</w:t>
      </w:r>
      <w:r>
        <w:rPr>
          <w:rFonts w:hint="eastAsia"/>
        </w:rPr>
        <w:t>中的方法应用于深度学习，构建了稀疏性的神经网络</w:t>
      </w:r>
      <w:r>
        <w:rPr>
          <w:rFonts w:hint="eastAsia"/>
        </w:rPr>
        <w:t>BP</w:t>
      </w:r>
      <w:r>
        <w:rPr>
          <w:rFonts w:hint="eastAsia"/>
        </w:rPr>
        <w:t>算法</w:t>
      </w:r>
      <w:r w:rsidR="004F6B59" w:rsidRPr="004F6B59">
        <w:rPr>
          <w:vertAlign w:val="superscript"/>
        </w:rPr>
        <w:fldChar w:fldCharType="begin"/>
      </w:r>
      <w:r w:rsidR="004F6B59" w:rsidRPr="004F6B59">
        <w:rPr>
          <w:vertAlign w:val="superscript"/>
        </w:rPr>
        <w:instrText xml:space="preserve"> </w:instrText>
      </w:r>
      <w:r w:rsidR="004F6B59" w:rsidRPr="004F6B59">
        <w:rPr>
          <w:rFonts w:hint="eastAsia"/>
          <w:vertAlign w:val="superscript"/>
        </w:rPr>
        <w:instrText>REF _Ref35861644 \n \h</w:instrText>
      </w:r>
      <w:r w:rsidR="004F6B59" w:rsidRPr="004F6B59">
        <w:rPr>
          <w:vertAlign w:val="superscript"/>
        </w:rPr>
        <w:instrText xml:space="preserve"> </w:instrText>
      </w:r>
      <w:r w:rsidR="004F6B59">
        <w:rPr>
          <w:vertAlign w:val="superscript"/>
        </w:rPr>
        <w:instrText xml:space="preserve"> \* MERGEFORMAT </w:instrText>
      </w:r>
      <w:r w:rsidR="004F6B59" w:rsidRPr="004F6B59">
        <w:rPr>
          <w:vertAlign w:val="superscript"/>
        </w:rPr>
      </w:r>
      <w:r w:rsidR="004F6B59" w:rsidRPr="004F6B59">
        <w:rPr>
          <w:vertAlign w:val="superscript"/>
        </w:rPr>
        <w:fldChar w:fldCharType="separate"/>
      </w:r>
      <w:r w:rsidR="004F6B59" w:rsidRPr="004F6B59">
        <w:rPr>
          <w:vertAlign w:val="superscript"/>
        </w:rPr>
        <w:t>[43]</w:t>
      </w:r>
      <w:r w:rsidR="004F6B59" w:rsidRPr="004F6B59">
        <w:rPr>
          <w:vertAlign w:val="superscript"/>
        </w:rPr>
        <w:fldChar w:fldCharType="end"/>
      </w:r>
      <w:r>
        <w:rPr>
          <w:rFonts w:hint="eastAsia"/>
        </w:rPr>
        <w:t>，将缩放最小和算法的参数用于训练，取得了良好效果。</w:t>
      </w:r>
    </w:p>
    <w:p w14:paraId="0ABB3C9A" w14:textId="77777777" w:rsidR="003A07A5" w:rsidRDefault="003A07A5" w:rsidP="000F1BC1">
      <w:pPr>
        <w:ind w:firstLine="480"/>
      </w:pPr>
    </w:p>
    <w:p w14:paraId="047A085C" w14:textId="77777777" w:rsidR="000F1BC1" w:rsidRDefault="000F1BC1" w:rsidP="000F1BC1">
      <w:pPr>
        <w:pStyle w:val="aff1"/>
        <w:widowControl/>
        <w:numPr>
          <w:ilvl w:val="0"/>
          <w:numId w:val="18"/>
        </w:numPr>
        <w:spacing w:line="360" w:lineRule="auto"/>
        <w:ind w:firstLineChars="0"/>
      </w:pPr>
      <w:r>
        <w:rPr>
          <w:rFonts w:hint="eastAsia"/>
        </w:rPr>
        <w:t>最小和算法</w:t>
      </w:r>
    </w:p>
    <w:p w14:paraId="589F6DBE" w14:textId="77777777" w:rsidR="000F1BC1" w:rsidRDefault="000F1BC1" w:rsidP="000F1BC1">
      <w:pPr>
        <w:ind w:firstLine="480"/>
      </w:pPr>
      <w:r>
        <w:t>在</w:t>
      </w:r>
      <w:r>
        <w:rPr>
          <w:rFonts w:hint="eastAsia"/>
        </w:rPr>
        <w:t>置信度传播译码算法中，信息的传递需要经过和积（</w:t>
      </w:r>
      <w:r>
        <w:rPr>
          <w:rFonts w:hint="eastAsia"/>
        </w:rPr>
        <w:t>sum-p</w:t>
      </w:r>
      <w:r>
        <w:t>roduct, SP</w:t>
      </w:r>
      <w:r>
        <w:rPr>
          <w:rFonts w:hint="eastAsia"/>
        </w:rPr>
        <w:t>）算法处理，如公式</w:t>
      </w:r>
      <w:r>
        <w:rPr>
          <w:rFonts w:hint="eastAsia"/>
        </w:rPr>
        <w:t>3.</w:t>
      </w:r>
      <w:r>
        <w:t>24</w:t>
      </w:r>
      <w:r>
        <w:t>所示</w:t>
      </w:r>
      <w:r>
        <w:rPr>
          <w:rFonts w:hint="eastAsia"/>
        </w:rPr>
        <w:t>。</w:t>
      </w:r>
      <w:r>
        <w:t>最小和</w:t>
      </w:r>
      <w:r w:rsidRPr="00194FC8">
        <w:t>（</w:t>
      </w:r>
      <w:r w:rsidRPr="00194FC8">
        <w:t>min-sum,</w:t>
      </w:r>
      <w:r>
        <w:t xml:space="preserve"> </w:t>
      </w:r>
      <w:r w:rsidRPr="00194FC8">
        <w:t>SM</w:t>
      </w:r>
      <w:r w:rsidRPr="00194FC8">
        <w:t>）</w:t>
      </w:r>
      <w:r>
        <w:t>算法</w:t>
      </w:r>
      <w:r>
        <w:rPr>
          <w:rFonts w:hint="eastAsia"/>
        </w:rPr>
        <w:t>为了降低和积算法复杂度作为替代用实际应用中。如式</w:t>
      </w:r>
      <w:r>
        <w:rPr>
          <w:rFonts w:hint="eastAsia"/>
        </w:rPr>
        <w:t>3.</w:t>
      </w:r>
      <w:r>
        <w:t>25</w:t>
      </w:r>
      <w:r>
        <w:t>所示</w:t>
      </w:r>
      <w:r>
        <w:rPr>
          <w:rFonts w:hint="eastAsia"/>
        </w:rPr>
        <w:t>。</w:t>
      </w:r>
    </w:p>
    <w:p w14:paraId="7741E4F5" w14:textId="77777777" w:rsidR="000F1BC1" w:rsidRDefault="000F1BC1" w:rsidP="000F1BC1">
      <w:pPr>
        <w:ind w:firstLine="480"/>
      </w:pPr>
    </w:p>
    <w:p w14:paraId="35F97ED8" w14:textId="77777777" w:rsidR="000F1BC1" w:rsidRPr="009C429D" w:rsidRDefault="000F1BC1" w:rsidP="00606F7C">
      <w:pPr>
        <w:pStyle w:val="MTDisplayEquation"/>
        <w:spacing w:line="240" w:lineRule="auto"/>
      </w:pPr>
      <w:r>
        <w:tab/>
      </w:r>
      <w:r w:rsidRPr="009C429D">
        <w:object w:dxaOrig="3800" w:dyaOrig="840" w14:anchorId="6D64F6E4">
          <v:shape id="_x0000_i1306" type="#_x0000_t75" style="width:190.5pt;height:42pt" o:ole="">
            <v:imagedata r:id="rId571" o:title=""/>
          </v:shape>
          <o:OLEObject Type="Embed" ProgID="Equation.DSMT4" ShapeID="_x0000_i1306" DrawAspect="Content" ObjectID="_1671421885" r:id="rId572"/>
        </w:object>
      </w:r>
      <w:r w:rsidRPr="009C429D">
        <w:tab/>
      </w:r>
      <w:r w:rsidRPr="009C429D">
        <w:t>（</w:t>
      </w:r>
      <w:r w:rsidRPr="009C429D">
        <w:rPr>
          <w:rFonts w:hint="eastAsia"/>
        </w:rPr>
        <w:t>3-</w:t>
      </w:r>
      <w:r w:rsidRPr="009C429D">
        <w:t>24</w:t>
      </w:r>
      <w:r w:rsidRPr="009C429D">
        <w:t>）</w:t>
      </w:r>
    </w:p>
    <w:p w14:paraId="3F83F76A" w14:textId="77777777" w:rsidR="000F1BC1" w:rsidRPr="003F67AC" w:rsidRDefault="000F1BC1" w:rsidP="000F1BC1">
      <w:pPr>
        <w:ind w:firstLine="480"/>
      </w:pPr>
    </w:p>
    <w:p w14:paraId="44B77A45" w14:textId="77777777" w:rsidR="000F1BC1" w:rsidRPr="00606F7C" w:rsidRDefault="000F1BC1" w:rsidP="00606F7C">
      <w:pPr>
        <w:pStyle w:val="MTDisplayEquation"/>
        <w:spacing w:line="240" w:lineRule="auto"/>
      </w:pPr>
      <w:r>
        <w:tab/>
      </w:r>
      <w:r w:rsidRPr="00606F7C">
        <w:object w:dxaOrig="4440" w:dyaOrig="520" w14:anchorId="55607745">
          <v:shape id="_x0000_i1307" type="#_x0000_t75" style="width:222pt;height:25.5pt" o:ole="">
            <v:imagedata r:id="rId573" o:title=""/>
          </v:shape>
          <o:OLEObject Type="Embed" ProgID="Equation.DSMT4" ShapeID="_x0000_i1307" DrawAspect="Content" ObjectID="_1671421886" r:id="rId574"/>
        </w:object>
      </w:r>
      <w:r w:rsidRPr="00606F7C">
        <w:tab/>
      </w:r>
      <w:r w:rsidRPr="00606F7C">
        <w:t>（</w:t>
      </w:r>
      <w:r w:rsidRPr="00606F7C">
        <w:rPr>
          <w:rFonts w:hint="eastAsia"/>
        </w:rPr>
        <w:t>3-</w:t>
      </w:r>
      <w:r w:rsidRPr="00606F7C">
        <w:t>25</w:t>
      </w:r>
      <w:r w:rsidRPr="00606F7C">
        <w:t>）</w:t>
      </w:r>
    </w:p>
    <w:p w14:paraId="4DDA7DF6" w14:textId="77777777" w:rsidR="000F1BC1" w:rsidRPr="003F67AC" w:rsidRDefault="000F1BC1" w:rsidP="000F1BC1">
      <w:pPr>
        <w:ind w:firstLine="480"/>
      </w:pPr>
    </w:p>
    <w:p w14:paraId="521F187D" w14:textId="77777777" w:rsidR="000F1BC1" w:rsidRDefault="000F1BC1" w:rsidP="000F1BC1">
      <w:pPr>
        <w:ind w:firstLine="480"/>
      </w:pPr>
      <w:r>
        <w:t>该公式表示第</w:t>
      </w:r>
      <w:r>
        <w:rPr>
          <w:rFonts w:hint="eastAsia"/>
        </w:rPr>
        <w:t>t</w:t>
      </w:r>
      <w:r>
        <w:rPr>
          <w:rFonts w:hint="eastAsia"/>
        </w:rPr>
        <w:t>次迭代中，消息从校验节点</w:t>
      </w:r>
      <w:r>
        <w:rPr>
          <w:rFonts w:hint="eastAsia"/>
        </w:rPr>
        <w:t>c</w:t>
      </w:r>
      <w:r>
        <w:rPr>
          <w:rFonts w:hint="eastAsia"/>
        </w:rPr>
        <w:t>传递到变量节点</w:t>
      </w:r>
      <w:r>
        <w:rPr>
          <w:rFonts w:hint="eastAsia"/>
        </w:rPr>
        <w:t>v</w:t>
      </w:r>
      <w:r>
        <w:rPr>
          <w:rFonts w:hint="eastAsia"/>
        </w:rPr>
        <w:t>。最小和函数将复杂的双曲正切函数直接用最小值代替，极大的降低了复杂度，便于硬件的实现。极化码</w:t>
      </w:r>
      <w:r>
        <w:rPr>
          <w:rFonts w:hint="eastAsia"/>
        </w:rPr>
        <w:t>BP</w:t>
      </w:r>
      <w:r>
        <w:rPr>
          <w:rFonts w:hint="eastAsia"/>
        </w:rPr>
        <w:t>译码因子图与其编码结构相一致，和积算法和最小和算法公式分别表示如下：</w:t>
      </w:r>
    </w:p>
    <w:p w14:paraId="0DFB5040" w14:textId="77777777" w:rsidR="000F1BC1" w:rsidRDefault="000F1BC1" w:rsidP="000F1BC1">
      <w:pPr>
        <w:ind w:firstLine="480"/>
      </w:pPr>
    </w:p>
    <w:p w14:paraId="7D425CBF" w14:textId="77777777" w:rsidR="000F1BC1" w:rsidRDefault="000F1BC1" w:rsidP="000F1BC1">
      <w:pPr>
        <w:pStyle w:val="MTDisplayEquation"/>
        <w:spacing w:before="240"/>
      </w:pPr>
      <w:r>
        <w:tab/>
      </w:r>
      <w:r w:rsidRPr="00D95866">
        <w:object w:dxaOrig="3980" w:dyaOrig="400" w14:anchorId="70CC8860">
          <v:shape id="_x0000_i1308" type="#_x0000_t75" style="width:199.5pt;height:19.5pt" o:ole="">
            <v:imagedata r:id="rId575" o:title=""/>
          </v:shape>
          <o:OLEObject Type="Embed" ProgID="Equation.DSMT4" ShapeID="_x0000_i1308" DrawAspect="Content" ObjectID="_1671421887" r:id="rId576"/>
        </w:object>
      </w:r>
      <w:r>
        <w:tab/>
      </w:r>
      <w:r w:rsidRPr="00D95866">
        <w:t>（</w:t>
      </w:r>
      <w:r w:rsidRPr="00D95866">
        <w:rPr>
          <w:rFonts w:hint="eastAsia"/>
        </w:rPr>
        <w:t>3-</w:t>
      </w:r>
      <w:r w:rsidRPr="00D95866">
        <w:t>26</w:t>
      </w:r>
      <w:r w:rsidRPr="00D95866">
        <w:t>）</w:t>
      </w:r>
    </w:p>
    <w:p w14:paraId="75ECFFBF" w14:textId="77777777" w:rsidR="000F1BC1" w:rsidRPr="003F67AC" w:rsidRDefault="000F1BC1" w:rsidP="000F1BC1">
      <w:pPr>
        <w:ind w:firstLine="480"/>
      </w:pPr>
    </w:p>
    <w:p w14:paraId="201C460A" w14:textId="77777777" w:rsidR="000F1BC1" w:rsidRDefault="000F1BC1" w:rsidP="000F1BC1">
      <w:pPr>
        <w:pStyle w:val="MTDisplayEquation"/>
        <w:spacing w:before="240"/>
      </w:pPr>
      <w:r>
        <w:lastRenderedPageBreak/>
        <w:tab/>
      </w:r>
      <w:r w:rsidRPr="00D95866">
        <w:object w:dxaOrig="4140" w:dyaOrig="360" w14:anchorId="7198C3CE">
          <v:shape id="_x0000_i1309" type="#_x0000_t75" style="width:207pt;height:18pt" o:ole="">
            <v:imagedata r:id="rId577" o:title=""/>
          </v:shape>
          <o:OLEObject Type="Embed" ProgID="Equation.DSMT4" ShapeID="_x0000_i1309" DrawAspect="Content" ObjectID="_1671421888" r:id="rId578"/>
        </w:object>
      </w:r>
      <w:r>
        <w:tab/>
      </w:r>
      <w:r w:rsidRPr="00D95866">
        <w:t>（</w:t>
      </w:r>
      <w:r w:rsidRPr="00D95866">
        <w:rPr>
          <w:rFonts w:hint="eastAsia"/>
        </w:rPr>
        <w:t>3-</w:t>
      </w:r>
      <w:r w:rsidRPr="00D95866">
        <w:t>27</w:t>
      </w:r>
      <w:r w:rsidRPr="00D95866">
        <w:t>）</w:t>
      </w:r>
    </w:p>
    <w:p w14:paraId="77B7A6A6" w14:textId="77777777" w:rsidR="000F1BC1" w:rsidRPr="003F67AC" w:rsidRDefault="000F1BC1" w:rsidP="000F1BC1">
      <w:pPr>
        <w:ind w:firstLine="480"/>
      </w:pPr>
    </w:p>
    <w:p w14:paraId="5B813746" w14:textId="004CFBAC" w:rsidR="000F1BC1" w:rsidRDefault="000F1BC1" w:rsidP="000F1BC1">
      <w:pPr>
        <w:pStyle w:val="MTDisplayEquation"/>
        <w:spacing w:before="240"/>
      </w:pPr>
      <w:r>
        <w:rPr>
          <w:rFonts w:hint="eastAsia"/>
        </w:rPr>
        <w:t>然而最小和算法与和积算法相比，译码性能较差。缩放最小和（</w:t>
      </w:r>
      <w:r>
        <w:rPr>
          <w:rFonts w:hint="eastAsia"/>
        </w:rPr>
        <w:t>SMS</w:t>
      </w:r>
      <w:r>
        <w:rPr>
          <w:rFonts w:hint="eastAsia"/>
        </w:rPr>
        <w:t>）算法和偏移最小和（</w:t>
      </w:r>
      <w:r>
        <w:rPr>
          <w:rFonts w:hint="eastAsia"/>
        </w:rPr>
        <w:t>OMS</w:t>
      </w:r>
      <w:r>
        <w:rPr>
          <w:rFonts w:hint="eastAsia"/>
        </w:rPr>
        <w:t>）算法</w:t>
      </w:r>
      <w:r w:rsidR="003A07A5" w:rsidRPr="003A07A5">
        <w:rPr>
          <w:vertAlign w:val="superscript"/>
        </w:rPr>
        <w:fldChar w:fldCharType="begin"/>
      </w:r>
      <w:r w:rsidR="003A07A5" w:rsidRPr="003A07A5">
        <w:rPr>
          <w:vertAlign w:val="superscript"/>
        </w:rPr>
        <w:instrText xml:space="preserve"> </w:instrText>
      </w:r>
      <w:r w:rsidR="003A07A5" w:rsidRPr="003A07A5">
        <w:rPr>
          <w:rFonts w:hint="eastAsia"/>
          <w:vertAlign w:val="superscript"/>
        </w:rPr>
        <w:instrText>REF _Ref35861749 \n \h</w:instrText>
      </w:r>
      <w:r w:rsidR="003A07A5" w:rsidRPr="003A07A5">
        <w:rPr>
          <w:vertAlign w:val="superscript"/>
        </w:rPr>
        <w:instrText xml:space="preserve">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[44]</w:t>
      </w:r>
      <w:r w:rsidR="003A07A5" w:rsidRPr="003A07A5">
        <w:rPr>
          <w:vertAlign w:val="superscript"/>
        </w:rPr>
        <w:fldChar w:fldCharType="end"/>
      </w:r>
      <w:r>
        <w:rPr>
          <w:rFonts w:hint="eastAsia"/>
        </w:rPr>
        <w:t>相继提出，如下所示：</w:t>
      </w:r>
    </w:p>
    <w:p w14:paraId="073253C5" w14:textId="77777777" w:rsidR="000F1BC1" w:rsidRDefault="000F1BC1" w:rsidP="000F1BC1">
      <w:pPr>
        <w:ind w:firstLine="480"/>
      </w:pPr>
    </w:p>
    <w:p w14:paraId="30C47027" w14:textId="77777777" w:rsidR="000F1BC1" w:rsidRDefault="000F1BC1" w:rsidP="000F1BC1">
      <w:pPr>
        <w:pStyle w:val="MTDisplayEquation"/>
        <w:spacing w:before="240"/>
      </w:pPr>
      <w:r>
        <w:tab/>
      </w:r>
      <w:r w:rsidRPr="000D627F">
        <w:object w:dxaOrig="4640" w:dyaOrig="520" w14:anchorId="0C9CBCA3">
          <v:shape id="_x0000_i1310" type="#_x0000_t75" style="width:232.5pt;height:25.5pt" o:ole="">
            <v:imagedata r:id="rId579" o:title=""/>
          </v:shape>
          <o:OLEObject Type="Embed" ProgID="Equation.DSMT4" ShapeID="_x0000_i1310" DrawAspect="Content" ObjectID="_1671421889" r:id="rId580"/>
        </w:object>
      </w:r>
      <w:r w:rsidRPr="000D627F">
        <w:tab/>
      </w:r>
      <w:r w:rsidRPr="000D627F">
        <w:t>（</w:t>
      </w:r>
      <w:r w:rsidRPr="000D627F">
        <w:rPr>
          <w:rFonts w:hint="eastAsia"/>
        </w:rPr>
        <w:t>3-</w:t>
      </w:r>
      <w:r w:rsidRPr="000D627F">
        <w:t>26</w:t>
      </w:r>
      <w:r w:rsidRPr="000D627F">
        <w:t>）</w:t>
      </w:r>
    </w:p>
    <w:p w14:paraId="7B0F5BDC" w14:textId="77777777" w:rsidR="000F1BC1" w:rsidRPr="003F67AC" w:rsidRDefault="000F1BC1" w:rsidP="000F1BC1">
      <w:pPr>
        <w:pStyle w:val="MTDisplayEquation"/>
        <w:spacing w:before="240"/>
      </w:pPr>
    </w:p>
    <w:p w14:paraId="17440302" w14:textId="77777777" w:rsidR="000F1BC1" w:rsidRPr="00883722" w:rsidRDefault="000F1BC1" w:rsidP="000F1BC1">
      <w:pPr>
        <w:pStyle w:val="MTDisplayEquation"/>
        <w:spacing w:line="240" w:lineRule="auto"/>
      </w:pPr>
      <w:r w:rsidRPr="000D627F">
        <w:tab/>
      </w:r>
      <w:r w:rsidRPr="00883722">
        <w:object w:dxaOrig="5300" w:dyaOrig="660" w14:anchorId="73FD63FF">
          <v:shape id="_x0000_i1311" type="#_x0000_t75" style="width:265.5pt;height:33.75pt" o:ole="">
            <v:imagedata r:id="rId581" o:title=""/>
          </v:shape>
          <o:OLEObject Type="Embed" ProgID="Equation.DSMT4" ShapeID="_x0000_i1311" DrawAspect="Content" ObjectID="_1671421890" r:id="rId582"/>
        </w:object>
      </w:r>
      <w:r w:rsidRPr="00883722">
        <w:tab/>
      </w:r>
      <w:r w:rsidRPr="00883722">
        <w:t>（</w:t>
      </w:r>
      <w:r w:rsidRPr="00883722">
        <w:rPr>
          <w:rFonts w:hint="eastAsia"/>
        </w:rPr>
        <w:t>3-</w:t>
      </w:r>
      <w:r w:rsidRPr="00883722">
        <w:t>27</w:t>
      </w:r>
      <w:r w:rsidRPr="00883722">
        <w:t>）</w:t>
      </w:r>
    </w:p>
    <w:p w14:paraId="27340F69" w14:textId="77777777" w:rsidR="000F1BC1" w:rsidRPr="003F67AC" w:rsidRDefault="000F1BC1" w:rsidP="000F1BC1">
      <w:pPr>
        <w:ind w:firstLine="480"/>
      </w:pPr>
    </w:p>
    <w:p w14:paraId="13400504" w14:textId="77777777" w:rsidR="000F1BC1" w:rsidRDefault="000F1BC1" w:rsidP="000F1BC1">
      <w:pPr>
        <w:ind w:firstLine="480"/>
      </w:pPr>
      <w:r>
        <w:rPr>
          <w:rFonts w:hint="eastAsia"/>
        </w:rPr>
        <w:t>其中</w:t>
      </w:r>
      <w:r w:rsidRPr="009F28CB">
        <w:object w:dxaOrig="240" w:dyaOrig="220" w14:anchorId="5AF222F9">
          <v:shape id="_x0000_i1312" type="#_x0000_t75" style="width:12pt;height:10.5pt" o:ole="">
            <v:imagedata r:id="rId583" o:title=""/>
          </v:shape>
          <o:OLEObject Type="Embed" ProgID="Equation.DSMT4" ShapeID="_x0000_i1312" DrawAspect="Content" ObjectID="_1671421891" r:id="rId584"/>
        </w:object>
      </w:r>
      <w:r>
        <w:t>称为缩放系数</w:t>
      </w:r>
      <w:r>
        <w:rPr>
          <w:rFonts w:hint="eastAsia"/>
        </w:rPr>
        <w:t>，</w:t>
      </w:r>
      <w:bookmarkStart w:id="298" w:name="OLE_LINK20"/>
      <w:r w:rsidRPr="009F28CB">
        <w:object w:dxaOrig="240" w:dyaOrig="320" w14:anchorId="163495AF">
          <v:shape id="_x0000_i1313" type="#_x0000_t75" style="width:12pt;height:16.5pt" o:ole="">
            <v:imagedata r:id="rId585" o:title=""/>
          </v:shape>
          <o:OLEObject Type="Embed" ProgID="Equation.DSMT4" ShapeID="_x0000_i1313" DrawAspect="Content" ObjectID="_1671421892" r:id="rId586"/>
        </w:object>
      </w:r>
      <w:bookmarkEnd w:id="298"/>
      <w:r>
        <w:t>称为偏移系数</w:t>
      </w:r>
      <w:r>
        <w:rPr>
          <w:rFonts w:hint="eastAsia"/>
        </w:rPr>
        <w:t>。</w:t>
      </w:r>
      <w:r>
        <w:t>实际工程中</w:t>
      </w:r>
      <w:r>
        <w:rPr>
          <w:rFonts w:hint="eastAsia"/>
        </w:rPr>
        <w:t>，</w:t>
      </w:r>
      <w:r>
        <w:t>根据经验取</w:t>
      </w:r>
      <w:r w:rsidRPr="009F28CB">
        <w:object w:dxaOrig="240" w:dyaOrig="220" w14:anchorId="7A5F0B46">
          <v:shape id="_x0000_i1314" type="#_x0000_t75" style="width:12pt;height:10.5pt" o:ole="">
            <v:imagedata r:id="rId587" o:title=""/>
          </v:shape>
          <o:OLEObject Type="Embed" ProgID="Equation.DSMT4" ShapeID="_x0000_i1314" DrawAspect="Content" ObjectID="_1671421893" r:id="rId588"/>
        </w:object>
      </w:r>
      <w:r>
        <w:rPr>
          <w:rFonts w:hint="eastAsia"/>
        </w:rPr>
        <w:t>=</w:t>
      </w:r>
      <w:r>
        <w:t>0.9375</w:t>
      </w:r>
      <w:r>
        <w:rPr>
          <w:rFonts w:hint="eastAsia"/>
        </w:rPr>
        <w:t>，</w:t>
      </w:r>
      <w:r w:rsidRPr="009F28CB">
        <w:object w:dxaOrig="240" w:dyaOrig="320" w14:anchorId="2B407F2E">
          <v:shape id="_x0000_i1315" type="#_x0000_t75" style="width:12pt;height:16.5pt" o:ole="">
            <v:imagedata r:id="rId585" o:title=""/>
          </v:shape>
          <o:OLEObject Type="Embed" ProgID="Equation.DSMT4" ShapeID="_x0000_i1315" DrawAspect="Content" ObjectID="_1671421894" r:id="rId589"/>
        </w:object>
      </w:r>
      <w:r>
        <w:rPr>
          <w:rFonts w:hint="eastAsia"/>
        </w:rPr>
        <w:t>=</w:t>
      </w:r>
      <w:r>
        <w:t>0.4</w:t>
      </w:r>
      <w:r>
        <w:rPr>
          <w:rFonts w:hint="eastAsia"/>
        </w:rPr>
        <w:t>。</w:t>
      </w:r>
      <w:r>
        <w:t>上述两种方法均是对最小和算法的矫正</w:t>
      </w:r>
      <w:r>
        <w:rPr>
          <w:rFonts w:hint="eastAsia"/>
        </w:rPr>
        <w:t>，</w:t>
      </w:r>
      <w:r>
        <w:t>在几乎不增加复杂度的情况下</w:t>
      </w:r>
      <w:r>
        <w:rPr>
          <w:rFonts w:hint="eastAsia"/>
        </w:rPr>
        <w:t>，</w:t>
      </w:r>
      <w:r>
        <w:t>译码性能得到很大提升</w:t>
      </w:r>
      <w:r>
        <w:rPr>
          <w:rFonts w:hint="eastAsia"/>
        </w:rPr>
        <w:t>。</w:t>
      </w:r>
      <w:r>
        <w:t>当</w:t>
      </w:r>
      <w:r>
        <w:rPr>
          <w:rFonts w:hint="eastAsia"/>
        </w:rPr>
        <w:t>SMS</w:t>
      </w:r>
      <w:r>
        <w:rPr>
          <w:rFonts w:hint="eastAsia"/>
        </w:rPr>
        <w:t>算法中输入值的最小值趋近于</w:t>
      </w:r>
      <w:r>
        <w:rPr>
          <w:rFonts w:hint="eastAsia"/>
        </w:rPr>
        <w:t>0</w:t>
      </w:r>
      <w:r>
        <w:rPr>
          <w:rFonts w:hint="eastAsia"/>
        </w:rPr>
        <w:t>时，</w:t>
      </w:r>
      <w:r>
        <w:rPr>
          <w:rFonts w:hint="eastAsia"/>
        </w:rPr>
        <w:t>SMS</w:t>
      </w:r>
      <w:r>
        <w:rPr>
          <w:rFonts w:hint="eastAsia"/>
        </w:rPr>
        <w:t>与</w:t>
      </w:r>
      <w:r>
        <w:rPr>
          <w:rFonts w:hint="eastAsia"/>
        </w:rPr>
        <w:t>MS</w:t>
      </w:r>
      <w:r>
        <w:rPr>
          <w:rFonts w:hint="eastAsia"/>
        </w:rPr>
        <w:t>相比偏差较大，影响了译码性能。</w:t>
      </w:r>
      <w:r>
        <w:rPr>
          <w:rFonts w:hint="eastAsia"/>
        </w:rPr>
        <w:t>OMS</w:t>
      </w:r>
      <w:r>
        <w:rPr>
          <w:rFonts w:hint="eastAsia"/>
        </w:rPr>
        <w:t>算法中的偏移量</w:t>
      </w:r>
      <w:r w:rsidRPr="009F28CB">
        <w:object w:dxaOrig="240" w:dyaOrig="320" w14:anchorId="645BE033">
          <v:shape id="_x0000_i1316" type="#_x0000_t75" style="width:12pt;height:16.5pt" o:ole="">
            <v:imagedata r:id="rId585" o:title=""/>
          </v:shape>
          <o:OLEObject Type="Embed" ProgID="Equation.DSMT4" ShapeID="_x0000_i1316" DrawAspect="Content" ObjectID="_1671421895" r:id="rId590"/>
        </w:object>
      </w:r>
      <w:r>
        <w:t>是个固定值</w:t>
      </w:r>
      <w:r>
        <w:rPr>
          <w:rFonts w:hint="eastAsia"/>
        </w:rPr>
        <w:t>，</w:t>
      </w:r>
      <w:r>
        <w:t>无法适应的自动调节</w:t>
      </w:r>
      <w:r>
        <w:rPr>
          <w:rFonts w:hint="eastAsia"/>
        </w:rPr>
        <w:t>。</w:t>
      </w:r>
    </w:p>
    <w:p w14:paraId="1A0D2413" w14:textId="62975F33" w:rsidR="000F1BC1" w:rsidRDefault="000F1BC1" w:rsidP="000F1BC1">
      <w:pPr>
        <w:ind w:firstLine="480"/>
      </w:pPr>
      <w:r>
        <w:rPr>
          <w:rFonts w:hint="eastAsia"/>
        </w:rPr>
        <w:t>为了克服上述</w:t>
      </w:r>
      <w:r w:rsidR="003A07A5">
        <w:rPr>
          <w:rFonts w:hint="eastAsia"/>
        </w:rPr>
        <w:t>问题，</w:t>
      </w:r>
      <w:r>
        <w:rPr>
          <w:rFonts w:hint="eastAsia"/>
        </w:rPr>
        <w:t>针对</w:t>
      </w:r>
      <w:r>
        <w:rPr>
          <w:rFonts w:hint="eastAsia"/>
        </w:rPr>
        <w:t>SMS</w:t>
      </w:r>
      <w:r>
        <w:rPr>
          <w:rFonts w:hint="eastAsia"/>
        </w:rPr>
        <w:t>和</w:t>
      </w:r>
      <w:r>
        <w:rPr>
          <w:rFonts w:hint="eastAsia"/>
        </w:rPr>
        <w:t>OMS</w:t>
      </w:r>
      <w:r>
        <w:rPr>
          <w:rFonts w:hint="eastAsia"/>
        </w:rPr>
        <w:t>，对每个节点之间消息传播的参数均参与训练</w:t>
      </w:r>
      <w:r w:rsidR="003A07A5" w:rsidRPr="003A07A5">
        <w:rPr>
          <w:vertAlign w:val="superscript"/>
        </w:rPr>
        <w:fldChar w:fldCharType="begin"/>
      </w:r>
      <w:r w:rsidR="003A07A5" w:rsidRPr="003A07A5">
        <w:rPr>
          <w:vertAlign w:val="superscript"/>
        </w:rPr>
        <w:instrText xml:space="preserve"> </w:instrText>
      </w:r>
      <w:r w:rsidR="003A07A5" w:rsidRPr="003A07A5">
        <w:rPr>
          <w:rFonts w:hint="eastAsia"/>
          <w:vertAlign w:val="superscript"/>
        </w:rPr>
        <w:instrText>REF _Ref35861812 \n \h</w:instrText>
      </w:r>
      <w:r w:rsidR="003A07A5" w:rsidRPr="003A07A5">
        <w:rPr>
          <w:vertAlign w:val="superscript"/>
        </w:rPr>
        <w:instrText xml:space="preserve">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[45]</w:t>
      </w:r>
      <w:r w:rsidR="003A07A5" w:rsidRPr="003A07A5">
        <w:rPr>
          <w:vertAlign w:val="superscript"/>
        </w:rPr>
        <w:fldChar w:fldCharType="end"/>
      </w:r>
      <w:r>
        <w:rPr>
          <w:rFonts w:hint="eastAsia"/>
        </w:rPr>
        <w:t>。在码长为</w:t>
      </w:r>
      <w:r>
        <w:rPr>
          <w:rFonts w:hint="eastAsia"/>
        </w:rPr>
        <w:t>64</w:t>
      </w:r>
      <w:r>
        <w:rPr>
          <w:rFonts w:hint="eastAsia"/>
        </w:rPr>
        <w:t>和</w:t>
      </w:r>
      <w:r>
        <w:rPr>
          <w:rFonts w:hint="eastAsia"/>
        </w:rPr>
        <w:t>256</w:t>
      </w:r>
      <w:r>
        <w:rPr>
          <w:rFonts w:hint="eastAsia"/>
        </w:rPr>
        <w:t>实验下，译码性能相比传统</w:t>
      </w:r>
      <w:r>
        <w:rPr>
          <w:rFonts w:hint="eastAsia"/>
        </w:rPr>
        <w:t>BP</w:t>
      </w:r>
      <w:r>
        <w:rPr>
          <w:rFonts w:hint="eastAsia"/>
        </w:rPr>
        <w:t>算法，有了很大的提升。</w:t>
      </w:r>
    </w:p>
    <w:p w14:paraId="642C18AB" w14:textId="77777777" w:rsidR="003A07A5" w:rsidRDefault="003A07A5" w:rsidP="000F1BC1">
      <w:pPr>
        <w:ind w:firstLine="480"/>
      </w:pPr>
    </w:p>
    <w:p w14:paraId="052DBA88" w14:textId="77777777" w:rsidR="000F1BC1" w:rsidRDefault="000F1BC1" w:rsidP="000F1BC1">
      <w:pPr>
        <w:pStyle w:val="aff1"/>
        <w:widowControl/>
        <w:numPr>
          <w:ilvl w:val="0"/>
          <w:numId w:val="18"/>
        </w:numPr>
        <w:spacing w:line="360" w:lineRule="auto"/>
        <w:ind w:firstLineChars="0"/>
      </w:pPr>
      <w:r>
        <w:rPr>
          <w:rFonts w:hint="eastAsia"/>
        </w:rPr>
        <w:t>信道噪声估计</w:t>
      </w:r>
    </w:p>
    <w:p w14:paraId="4659ADC6" w14:textId="27B571E4" w:rsidR="000F1BC1" w:rsidRDefault="000F1BC1" w:rsidP="000F1BC1">
      <w:pPr>
        <w:ind w:firstLine="480"/>
      </w:pPr>
      <w:r>
        <w:t>毫无疑问</w:t>
      </w:r>
      <w:r>
        <w:rPr>
          <w:rFonts w:hint="eastAsia"/>
        </w:rPr>
        <w:t>，信道噪声直接影响着</w:t>
      </w:r>
      <w:r>
        <w:t>译码性能</w:t>
      </w:r>
      <w:r>
        <w:rPr>
          <w:rFonts w:hint="eastAsia"/>
        </w:rPr>
        <w:t>。</w:t>
      </w:r>
      <w:r>
        <w:t>为了克服噪声的影响</w:t>
      </w:r>
      <w:r>
        <w:rPr>
          <w:rFonts w:hint="eastAsia"/>
        </w:rPr>
        <w:t>，提出了联合置信度传播译码器与卷积神经网络的迭代译码算法</w:t>
      </w:r>
      <w:r w:rsidR="003A07A5" w:rsidRPr="003A07A5">
        <w:rPr>
          <w:vertAlign w:val="superscript"/>
        </w:rPr>
        <w:fldChar w:fldCharType="begin"/>
      </w:r>
      <w:r w:rsidR="003A07A5" w:rsidRPr="003A07A5">
        <w:rPr>
          <w:vertAlign w:val="superscript"/>
        </w:rPr>
        <w:instrText xml:space="preserve"> </w:instrText>
      </w:r>
      <w:r w:rsidR="003A07A5" w:rsidRPr="003A07A5">
        <w:rPr>
          <w:rFonts w:hint="eastAsia"/>
          <w:vertAlign w:val="superscript"/>
        </w:rPr>
        <w:instrText>REF _Ref35861883 \n \h</w:instrText>
      </w:r>
      <w:r w:rsidR="003A07A5" w:rsidRPr="003A07A5">
        <w:rPr>
          <w:vertAlign w:val="superscript"/>
        </w:rPr>
        <w:instrText xml:space="preserve">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[46]</w:t>
      </w:r>
      <w:r w:rsidR="003A07A5" w:rsidRPr="003A07A5">
        <w:rPr>
          <w:vertAlign w:val="superscript"/>
        </w:rPr>
        <w:fldChar w:fldCharType="end"/>
      </w:r>
      <w:r>
        <w:rPr>
          <w:rFonts w:hint="eastAsia"/>
        </w:rPr>
        <w:t>，其结构如图</w:t>
      </w:r>
      <w:r>
        <w:rPr>
          <w:rFonts w:hint="eastAsia"/>
        </w:rPr>
        <w:t>3-</w:t>
      </w:r>
      <w:r>
        <w:t>5</w:t>
      </w:r>
      <w:r w:rsidR="003A07A5" w:rsidRPr="003A07A5">
        <w:rPr>
          <w:vertAlign w:val="superscript"/>
        </w:rPr>
        <w:fldChar w:fldCharType="begin"/>
      </w:r>
      <w:r w:rsidR="003A07A5" w:rsidRPr="003A07A5">
        <w:rPr>
          <w:vertAlign w:val="superscript"/>
        </w:rPr>
        <w:instrText xml:space="preserve"> REF _Ref35861883 \n \h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[46]</w:t>
      </w:r>
      <w:r w:rsidR="003A07A5" w:rsidRPr="003A07A5">
        <w:rPr>
          <w:vertAlign w:val="superscript"/>
        </w:rPr>
        <w:fldChar w:fldCharType="end"/>
      </w:r>
      <w:r>
        <w:t>所示</w:t>
      </w:r>
      <w:r>
        <w:rPr>
          <w:rFonts w:hint="eastAsia"/>
        </w:rPr>
        <w:t>。</w:t>
      </w:r>
    </w:p>
    <w:p w14:paraId="796C71DF" w14:textId="77777777" w:rsidR="000F1BC1" w:rsidRDefault="000F1BC1" w:rsidP="000F1BC1">
      <w:pPr>
        <w:ind w:firstLine="480"/>
      </w:pPr>
    </w:p>
    <w:p w14:paraId="50597C42" w14:textId="77777777" w:rsidR="000F1BC1" w:rsidRDefault="000F1BC1" w:rsidP="000F1BC1">
      <w:pPr>
        <w:pStyle w:val="24"/>
        <w:ind w:firstLine="480"/>
      </w:pPr>
      <w:r>
        <w:object w:dxaOrig="15407" w:dyaOrig="3240" w14:anchorId="33B4F239">
          <v:shape id="_x0000_i1317" type="#_x0000_t75" style="width:371.25pt;height:78pt" o:ole="">
            <v:imagedata r:id="rId591" o:title=""/>
          </v:shape>
          <o:OLEObject Type="Embed" ProgID="Visio.Drawing.11" ShapeID="_x0000_i1317" DrawAspect="Content" ObjectID="_1671421896" r:id="rId592"/>
        </w:object>
      </w:r>
    </w:p>
    <w:p w14:paraId="1400E0BF" w14:textId="77777777" w:rsidR="000F1BC1" w:rsidRPr="00606F7C" w:rsidRDefault="000F1BC1" w:rsidP="00606F7C">
      <w:pPr>
        <w:pStyle w:val="-0"/>
        <w:spacing w:after="240"/>
      </w:pPr>
      <w:bookmarkStart w:id="299" w:name="_Toc35877423"/>
      <w:bookmarkStart w:id="300" w:name="OLE_LINK21"/>
      <w:bookmarkStart w:id="301" w:name="OLE_LINK22"/>
      <w:r w:rsidRPr="00606F7C">
        <w:rPr>
          <w:rStyle w:val="-Char0"/>
        </w:rPr>
        <w:t>置信度传播译码器与卷积神经网络联合迭代译</w:t>
      </w:r>
      <w:r w:rsidRPr="00606F7C">
        <w:t>码</w:t>
      </w:r>
      <w:bookmarkEnd w:id="299"/>
    </w:p>
    <w:bookmarkEnd w:id="300"/>
    <w:bookmarkEnd w:id="301"/>
    <w:p w14:paraId="00BAC107" w14:textId="57F4438F" w:rsidR="000F1BC1" w:rsidRDefault="000F1BC1" w:rsidP="000F1BC1">
      <w:pPr>
        <w:ind w:firstLine="480"/>
      </w:pPr>
      <w:r>
        <w:rPr>
          <w:rFonts w:hint="eastAsia"/>
        </w:rPr>
        <w:t>在该结构中，</w:t>
      </w:r>
      <w:r>
        <w:rPr>
          <w:rFonts w:hint="eastAsia"/>
        </w:rPr>
        <w:t>BP</w:t>
      </w:r>
      <w:r>
        <w:rPr>
          <w:rFonts w:hint="eastAsia"/>
        </w:rPr>
        <w:t>译码器输出对接收信号的估计，</w:t>
      </w:r>
      <w:r>
        <w:rPr>
          <w:rFonts w:hint="eastAsia"/>
        </w:rPr>
        <w:t>CNN</w:t>
      </w:r>
      <w:r>
        <w:rPr>
          <w:rFonts w:hint="eastAsia"/>
        </w:rPr>
        <w:t>网络基于噪声的估计提取噪声的相关特征，将该噪声特征作用于</w:t>
      </w:r>
      <w:r>
        <w:rPr>
          <w:rFonts w:hint="eastAsia"/>
        </w:rPr>
        <w:t>BP</w:t>
      </w:r>
      <w:r>
        <w:rPr>
          <w:rFonts w:hint="eastAsia"/>
        </w:rPr>
        <w:t>译码器的下一次迭代中。该方法在噪声相</w:t>
      </w:r>
      <w:r w:rsidR="003A07A5">
        <w:rPr>
          <w:rFonts w:hint="eastAsia"/>
        </w:rPr>
        <w:t>关性强时具有良好效果，对于无相关性的高斯白噪声几乎没有作用。</w:t>
      </w:r>
      <w:r>
        <w:rPr>
          <w:rFonts w:hint="eastAsia"/>
        </w:rPr>
        <w:t>提出了基于综合征的噪声估计方法</w:t>
      </w:r>
      <w:r w:rsidR="003A07A5" w:rsidRPr="003A07A5">
        <w:rPr>
          <w:vertAlign w:val="superscript"/>
        </w:rPr>
        <w:fldChar w:fldCharType="begin"/>
      </w:r>
      <w:r w:rsidR="003A07A5" w:rsidRPr="003A07A5">
        <w:rPr>
          <w:vertAlign w:val="superscript"/>
        </w:rPr>
        <w:instrText xml:space="preserve"> </w:instrText>
      </w:r>
      <w:r w:rsidR="003A07A5" w:rsidRPr="003A07A5">
        <w:rPr>
          <w:rFonts w:hint="eastAsia"/>
          <w:vertAlign w:val="superscript"/>
        </w:rPr>
        <w:instrText>REF _Ref35861947 \n \h</w:instrText>
      </w:r>
      <w:r w:rsidR="003A07A5" w:rsidRPr="003A07A5">
        <w:rPr>
          <w:vertAlign w:val="superscript"/>
        </w:rPr>
        <w:instrText xml:space="preserve">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[47]</w:t>
      </w:r>
      <w:r w:rsidR="003A07A5" w:rsidRPr="003A07A5">
        <w:rPr>
          <w:vertAlign w:val="superscript"/>
        </w:rPr>
        <w:fldChar w:fldCharType="end"/>
      </w:r>
      <w:r>
        <w:rPr>
          <w:rFonts w:hint="eastAsia"/>
        </w:rPr>
        <w:t>，该方法可以看作一个预处理过程。该预处理从接收端提取可靠性以及综合征，估计的是噪声符号而不是噪声值。然后将信道噪声与传输码字的估计</w:t>
      </w:r>
      <w:r>
        <w:rPr>
          <w:rFonts w:hint="eastAsia"/>
        </w:rPr>
        <w:lastRenderedPageBreak/>
        <w:t>解耦，从而达到降噪的目的。</w:t>
      </w:r>
    </w:p>
    <w:p w14:paraId="178BE184" w14:textId="28176084" w:rsidR="000F1BC1" w:rsidRDefault="000F1BC1" w:rsidP="000F1BC1">
      <w:pPr>
        <w:ind w:firstLine="480"/>
      </w:pPr>
      <w:r>
        <w:rPr>
          <w:rFonts w:hint="eastAsia"/>
        </w:rPr>
        <w:t>以上从几个不同的方面列举了将基于深度学习应用于极化码译码领域的研究最新进展。在码长极短情况下，现有深度学习模型译码器能够达到很好译码效果。并且具有一次性译码和并行计算的优势，降低了延迟。对于码长更长情况下，现有深度学习模型译码器面临巨大挑战。为了克服这一挑战，提出了神经网络</w:t>
      </w:r>
      <w:r>
        <w:rPr>
          <w:rFonts w:hint="eastAsia"/>
        </w:rPr>
        <w:t>BP</w:t>
      </w:r>
      <w:r>
        <w:rPr>
          <w:rFonts w:hint="eastAsia"/>
        </w:rPr>
        <w:t>译码器，结果表明神经网络</w:t>
      </w:r>
      <w:r>
        <w:rPr>
          <w:rFonts w:hint="eastAsia"/>
        </w:rPr>
        <w:t>BP</w:t>
      </w:r>
      <w:r>
        <w:rPr>
          <w:rFonts w:hint="eastAsia"/>
        </w:rPr>
        <w:t>译码器在延迟相同情况下相比传统</w:t>
      </w:r>
      <w:r>
        <w:rPr>
          <w:rFonts w:hint="eastAsia"/>
        </w:rPr>
        <w:t>BP</w:t>
      </w:r>
      <w:r>
        <w:rPr>
          <w:rFonts w:hint="eastAsia"/>
        </w:rPr>
        <w:t>算法译码性能更好。今后基于深度学习极化码译码方法可以从许多方面进一步研究。对于码长有限长的极化码，重点研究信息码位没有完全极化的信道，从而增强纠错能力。另外可以结合</w:t>
      </w:r>
      <w:r>
        <w:rPr>
          <w:rFonts w:hint="eastAsia"/>
        </w:rPr>
        <w:t>LDPC</w:t>
      </w:r>
      <w:r>
        <w:rPr>
          <w:rFonts w:hint="eastAsia"/>
        </w:rPr>
        <w:t>码低密度奇偶校验矩阵的优势，提出更加稀疏性的</w:t>
      </w:r>
      <w:r>
        <w:rPr>
          <w:rFonts w:hint="eastAsia"/>
        </w:rPr>
        <w:t>Tann</w:t>
      </w:r>
      <w:r>
        <w:t>er</w:t>
      </w:r>
      <w:r>
        <w:t>图</w:t>
      </w:r>
      <w:r>
        <w:rPr>
          <w:rFonts w:hint="eastAsia"/>
        </w:rPr>
        <w:t>。</w:t>
      </w:r>
      <w:r>
        <w:t>将串行</w:t>
      </w:r>
      <w:r>
        <w:rPr>
          <w:rFonts w:hint="eastAsia"/>
        </w:rPr>
        <w:t>BP</w:t>
      </w:r>
      <w:r>
        <w:rPr>
          <w:rFonts w:hint="eastAsia"/>
        </w:rPr>
        <w:t>译码算法应用于神经网络也是不错的研究方</w:t>
      </w:r>
      <w:r w:rsidR="003F06DC">
        <w:rPr>
          <w:rFonts w:hint="eastAsia"/>
        </w:rPr>
        <w:t>向。对于特殊的信道，瑞利衰落信道，有色</w:t>
      </w:r>
      <w:r>
        <w:rPr>
          <w:rFonts w:hint="eastAsia"/>
        </w:rPr>
        <w:t>噪声信道等，设计专门的深度学习信道噪声估计器，可以达到针对性效果。</w:t>
      </w:r>
    </w:p>
    <w:p w14:paraId="363382DA" w14:textId="256777E8" w:rsidR="000F1BC1" w:rsidRPr="00FF48EB" w:rsidRDefault="000F1BC1" w:rsidP="00256281">
      <w:pPr>
        <w:pStyle w:val="20"/>
        <w:widowControl/>
        <w:ind w:left="88"/>
      </w:pPr>
      <w:bookmarkStart w:id="302" w:name="_Toc35086241"/>
      <w:bookmarkStart w:id="303" w:name="_Toc35722023"/>
      <w:bookmarkStart w:id="304" w:name="_Toc35722143"/>
      <w:bookmarkStart w:id="305" w:name="_Toc35725809"/>
      <w:bookmarkStart w:id="306" w:name="_Toc35726013"/>
      <w:bookmarkStart w:id="307" w:name="_Toc35766638"/>
      <w:bookmarkStart w:id="308" w:name="_Toc35875607"/>
      <w:r w:rsidRPr="00386B8C">
        <w:t>本章小结</w:t>
      </w:r>
      <w:bookmarkEnd w:id="302"/>
      <w:bookmarkEnd w:id="303"/>
      <w:bookmarkEnd w:id="304"/>
      <w:bookmarkEnd w:id="305"/>
      <w:bookmarkEnd w:id="306"/>
      <w:bookmarkEnd w:id="307"/>
      <w:bookmarkEnd w:id="308"/>
    </w:p>
    <w:p w14:paraId="6F192AC0" w14:textId="67800B04" w:rsidR="000F1BC1" w:rsidRPr="000F1BC1" w:rsidRDefault="000F1BC1" w:rsidP="000A7AAC">
      <w:pPr>
        <w:ind w:firstLine="480"/>
      </w:pPr>
      <w:r>
        <w:t>本章首先介绍了深度学习相关的基本概念</w:t>
      </w:r>
      <w:r>
        <w:rPr>
          <w:rFonts w:hint="eastAsia"/>
        </w:rPr>
        <w:t>,</w:t>
      </w:r>
      <w:r>
        <w:rPr>
          <w:rFonts w:hint="eastAsia"/>
        </w:rPr>
        <w:t>然后介绍了深度学习基本学习原理，其核心点为误差反向传播。</w:t>
      </w:r>
      <w:r>
        <w:t>然后总结目前深度学习在极化码译码领域的应用研究</w:t>
      </w:r>
      <w:r>
        <w:rPr>
          <w:rFonts w:hint="eastAsia"/>
        </w:rPr>
        <w:t>。</w:t>
      </w:r>
      <w:r>
        <w:t>重点对深度学习应用于极化码</w:t>
      </w:r>
      <w:r>
        <w:rPr>
          <w:rFonts w:hint="eastAsia"/>
        </w:rPr>
        <w:t>译码</w:t>
      </w:r>
      <w:r>
        <w:t>研究归纳</w:t>
      </w:r>
      <w:r>
        <w:rPr>
          <w:rFonts w:hint="eastAsia"/>
        </w:rPr>
        <w:t>，</w:t>
      </w:r>
      <w:r>
        <w:t>最后进行总结并提出了今后可能的研究方向</w:t>
      </w:r>
      <w:r>
        <w:rPr>
          <w:rFonts w:hint="eastAsia"/>
        </w:rPr>
        <w:t>。</w:t>
      </w:r>
    </w:p>
    <w:p w14:paraId="4BF12955" w14:textId="77777777" w:rsidR="00355DAD" w:rsidRDefault="00355DAD" w:rsidP="000F1BC1">
      <w:pPr>
        <w:ind w:firstLineChars="83" w:firstLine="199"/>
      </w:pPr>
    </w:p>
    <w:p w14:paraId="7DCB829C" w14:textId="77777777" w:rsidR="00355DAD" w:rsidRDefault="00355DAD" w:rsidP="00355DAD">
      <w:pPr>
        <w:ind w:firstLineChars="0" w:firstLine="0"/>
        <w:sectPr w:rsidR="00355DAD" w:rsidSect="005F0E92">
          <w:headerReference w:type="default" r:id="rId59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1C84B488" w14:textId="77777777" w:rsidR="000F1BC1" w:rsidRPr="00086B19" w:rsidRDefault="000F1BC1" w:rsidP="000F1BC1">
      <w:pPr>
        <w:pStyle w:val="10"/>
        <w:numPr>
          <w:ilvl w:val="0"/>
          <w:numId w:val="7"/>
        </w:numPr>
      </w:pPr>
      <w:bookmarkStart w:id="309" w:name="_Toc35086242"/>
      <w:bookmarkStart w:id="310" w:name="_Toc35722024"/>
      <w:bookmarkStart w:id="311" w:name="_Toc35722144"/>
      <w:bookmarkStart w:id="312" w:name="_Toc35725810"/>
      <w:bookmarkStart w:id="313" w:name="_Toc35726014"/>
      <w:bookmarkStart w:id="314" w:name="_Toc35766639"/>
      <w:bookmarkStart w:id="315" w:name="_Ref35863927"/>
      <w:bookmarkStart w:id="316" w:name="_Ref35864122"/>
      <w:bookmarkStart w:id="317" w:name="_Toc35875608"/>
      <w:r w:rsidRPr="00086B19">
        <w:lastRenderedPageBreak/>
        <w:t>基于深度学习模型的极化码译码仿真研究</w:t>
      </w:r>
      <w:bookmarkEnd w:id="309"/>
      <w:bookmarkEnd w:id="310"/>
      <w:bookmarkEnd w:id="311"/>
      <w:bookmarkEnd w:id="312"/>
      <w:bookmarkEnd w:id="313"/>
      <w:bookmarkEnd w:id="314"/>
      <w:bookmarkEnd w:id="315"/>
      <w:bookmarkEnd w:id="316"/>
      <w:bookmarkEnd w:id="317"/>
    </w:p>
    <w:p w14:paraId="0A14DE33" w14:textId="77777777" w:rsidR="000F1BC1" w:rsidRDefault="000F1BC1" w:rsidP="000F1BC1">
      <w:pPr>
        <w:ind w:firstLine="480"/>
      </w:pPr>
      <w:r>
        <w:t>本章主要研究深度学习模型在极化码译码上的应用</w:t>
      </w:r>
      <w:r>
        <w:rPr>
          <w:rFonts w:hint="eastAsia"/>
        </w:rPr>
        <w:t>。</w:t>
      </w:r>
      <w:r>
        <w:t>主要介绍了常见三种模型全连接层神经</w:t>
      </w:r>
      <w:r>
        <w:rPr>
          <w:rFonts w:hint="eastAsia"/>
        </w:rPr>
        <w:t>网络、卷积神经网络和循环神经网络实现译码器，以下简称</w:t>
      </w:r>
      <w:r>
        <w:rPr>
          <w:rFonts w:hint="eastAsia"/>
        </w:rPr>
        <w:t>NND</w:t>
      </w:r>
      <w:r>
        <w:rPr>
          <w:rFonts w:hint="eastAsia"/>
        </w:rPr>
        <w:t>（</w:t>
      </w:r>
      <w:r>
        <w:rPr>
          <w:rFonts w:hint="eastAsia"/>
        </w:rPr>
        <w:t>Ne</w:t>
      </w:r>
      <w:r>
        <w:t>ural Network Decoder</w:t>
      </w:r>
      <w:r>
        <w:rPr>
          <w:rFonts w:hint="eastAsia"/>
        </w:rPr>
        <w:t>）。然后根据相关指标，对三种网络模型译码结果进行分析。实验的重点不是调整参数，本实验的主旨是探究现有深度学习模型译码器相关性质，从而为今后深度学习应用于极化码译码领域的应用提供指导。最后提出了码字扩充方法，通过提取编码结构的隐藏信息，有效提升了</w:t>
      </w:r>
      <w:r>
        <w:rPr>
          <w:rFonts w:hint="eastAsia"/>
        </w:rPr>
        <w:t>CNN</w:t>
      </w:r>
      <w:r>
        <w:rPr>
          <w:rFonts w:hint="eastAsia"/>
        </w:rPr>
        <w:t>和</w:t>
      </w:r>
      <w:r>
        <w:t>LSTM</w:t>
      </w:r>
      <w:r>
        <w:t>网络</w:t>
      </w:r>
      <w:r>
        <w:rPr>
          <w:rFonts w:hint="eastAsia"/>
        </w:rPr>
        <w:t>译码器的译码性能。</w:t>
      </w:r>
    </w:p>
    <w:p w14:paraId="69FBB748" w14:textId="77777777" w:rsidR="000F1BC1" w:rsidRPr="00086B19" w:rsidRDefault="000F1BC1" w:rsidP="000F1BC1">
      <w:pPr>
        <w:pStyle w:val="20"/>
        <w:widowControl/>
        <w:ind w:left="88"/>
      </w:pPr>
      <w:bookmarkStart w:id="318" w:name="_Toc35086243"/>
      <w:bookmarkStart w:id="319" w:name="_Toc35722025"/>
      <w:bookmarkStart w:id="320" w:name="_Toc35722145"/>
      <w:bookmarkStart w:id="321" w:name="_Toc35725811"/>
      <w:bookmarkStart w:id="322" w:name="_Toc35726015"/>
      <w:bookmarkStart w:id="323" w:name="_Toc35766640"/>
      <w:bookmarkStart w:id="324" w:name="_Toc35875609"/>
      <w:r w:rsidRPr="00086B19">
        <w:rPr>
          <w:rFonts w:hint="eastAsia"/>
        </w:rPr>
        <w:t>深度学习模型译码仿真实验设计</w:t>
      </w:r>
      <w:bookmarkEnd w:id="318"/>
      <w:bookmarkEnd w:id="319"/>
      <w:bookmarkEnd w:id="320"/>
      <w:bookmarkEnd w:id="321"/>
      <w:bookmarkEnd w:id="322"/>
      <w:bookmarkEnd w:id="323"/>
      <w:bookmarkEnd w:id="324"/>
    </w:p>
    <w:p w14:paraId="0BB30310" w14:textId="77777777" w:rsidR="000F1BC1" w:rsidRDefault="000F1BC1" w:rsidP="000F1BC1">
      <w:pPr>
        <w:pStyle w:val="3"/>
        <w:widowControl/>
        <w:tabs>
          <w:tab w:val="clear" w:pos="1304"/>
        </w:tabs>
        <w:ind w:left="425" w:firstLine="0"/>
      </w:pPr>
      <w:bookmarkStart w:id="325" w:name="_Toc35086244"/>
      <w:bookmarkStart w:id="326" w:name="_Toc35722026"/>
      <w:bookmarkStart w:id="327" w:name="_Toc35722146"/>
      <w:bookmarkStart w:id="328" w:name="_Toc35725812"/>
      <w:bookmarkStart w:id="329" w:name="_Toc35726016"/>
      <w:bookmarkStart w:id="330" w:name="_Toc35766641"/>
      <w:bookmarkStart w:id="331" w:name="_Toc35875610"/>
      <w:r>
        <w:rPr>
          <w:rFonts w:hint="eastAsia"/>
        </w:rPr>
        <w:t>深度学习模型译码仿真实验</w:t>
      </w:r>
      <w:bookmarkEnd w:id="325"/>
      <w:bookmarkEnd w:id="326"/>
      <w:bookmarkEnd w:id="327"/>
      <w:bookmarkEnd w:id="328"/>
      <w:bookmarkEnd w:id="329"/>
      <w:bookmarkEnd w:id="330"/>
      <w:bookmarkEnd w:id="331"/>
    </w:p>
    <w:p w14:paraId="178C2BF2" w14:textId="7B6125C2" w:rsidR="000F1BC1" w:rsidRDefault="000F1BC1" w:rsidP="000F1BC1">
      <w:pPr>
        <w:ind w:firstLine="480"/>
      </w:pPr>
      <w:r w:rsidRPr="00D0361C">
        <w:rPr>
          <w:rFonts w:hint="eastAsia"/>
        </w:rPr>
        <w:t>神经网络译码器结构</w:t>
      </w:r>
      <w:r>
        <w:t>如图</w:t>
      </w:r>
      <w:r w:rsidR="005371A4">
        <w:rPr>
          <w:rFonts w:hint="eastAsia"/>
        </w:rPr>
        <w:t>4.</w:t>
      </w:r>
      <w:r>
        <w:t>1</w:t>
      </w:r>
      <w:r>
        <w:t>所示</w:t>
      </w:r>
      <w:r>
        <w:rPr>
          <w:rFonts w:hint="eastAsia"/>
        </w:rPr>
        <w:t>。发送端</w:t>
      </w:r>
      <w:r>
        <w:rPr>
          <w:rFonts w:hint="eastAsia"/>
        </w:rPr>
        <w:t>i</w:t>
      </w:r>
      <w:r>
        <w:rPr>
          <w:rFonts w:hint="eastAsia"/>
        </w:rPr>
        <w:t>表示</w:t>
      </w:r>
      <w:r>
        <w:rPr>
          <w:rFonts w:hint="eastAsia"/>
        </w:rPr>
        <w:t>k</w:t>
      </w:r>
      <w:r>
        <w:rPr>
          <w:rFonts w:hint="eastAsia"/>
        </w:rPr>
        <w:t>位二进制比特信息，</w:t>
      </w:r>
      <w:r>
        <w:t>u</w:t>
      </w:r>
      <w:r>
        <w:rPr>
          <w:rFonts w:hint="eastAsia"/>
        </w:rPr>
        <w:t>表示加入冻结比特组合后码长为</w:t>
      </w:r>
      <w:r>
        <w:rPr>
          <w:rFonts w:hint="eastAsia"/>
        </w:rPr>
        <w:t>N</w:t>
      </w:r>
      <w:r>
        <w:rPr>
          <w:rFonts w:hint="eastAsia"/>
        </w:rPr>
        <w:t>的原码码字，码率</w:t>
      </w:r>
      <w:r w:rsidRPr="00D0361C">
        <w:rPr>
          <w:position w:val="-6"/>
        </w:rPr>
        <w:object w:dxaOrig="960" w:dyaOrig="279" w14:anchorId="47825400">
          <v:shape id="_x0000_i1318" type="#_x0000_t75" style="width:48pt;height:13.5pt" o:ole="">
            <v:imagedata r:id="rId594" o:title=""/>
          </v:shape>
          <o:OLEObject Type="Embed" ProgID="Equation.DSMT4" ShapeID="_x0000_i1318" DrawAspect="Content" ObjectID="_1671421897" r:id="rId595"/>
        </w:object>
      </w:r>
      <w:r w:rsidR="00860C77">
        <w:rPr>
          <w:color w:val="FF0000"/>
        </w:rPr>
        <w:t>(</w:t>
      </w:r>
      <w:r w:rsidR="00860C77">
        <w:rPr>
          <w:rFonts w:hint="eastAsia"/>
          <w:color w:val="FF0000"/>
        </w:rPr>
        <w:t>公式没居中</w:t>
      </w:r>
      <w:r w:rsidR="00860C77">
        <w:rPr>
          <w:color w:val="FF0000"/>
        </w:rPr>
        <w:t>)</w:t>
      </w:r>
      <w:r>
        <w:rPr>
          <w:rFonts w:hint="eastAsia"/>
        </w:rPr>
        <w:t>。经过编码后得到码长为</w:t>
      </w:r>
      <w:r>
        <w:rPr>
          <w:rFonts w:hint="eastAsia"/>
        </w:rPr>
        <w:t>N</w:t>
      </w:r>
      <w:r>
        <w:rPr>
          <w:rFonts w:hint="eastAsia"/>
        </w:rPr>
        <w:t>的编码码字</w:t>
      </w:r>
      <w:r>
        <w:rPr>
          <w:rFonts w:hint="eastAsia"/>
        </w:rPr>
        <w:t>x</w:t>
      </w:r>
      <w:r>
        <w:rPr>
          <w:rFonts w:hint="eastAsia"/>
        </w:rPr>
        <w:t>。码字</w:t>
      </w:r>
      <w:r>
        <w:rPr>
          <w:rFonts w:hint="eastAsia"/>
        </w:rPr>
        <w:t>x</w:t>
      </w:r>
      <w:r>
        <w:rPr>
          <w:rFonts w:hint="eastAsia"/>
        </w:rPr>
        <w:t>经过二进制键控调制（</w:t>
      </w:r>
      <w:r>
        <w:rPr>
          <w:rFonts w:hint="eastAsia"/>
        </w:rPr>
        <w:t>BPSK</w:t>
      </w:r>
      <w:r>
        <w:rPr>
          <w:rFonts w:hint="eastAsia"/>
        </w:rPr>
        <w:t>）得到调制信号。本仿真实验假设信道噪声为加性高斯白噪声（</w:t>
      </w:r>
      <w:r>
        <w:rPr>
          <w:rFonts w:hint="eastAsia"/>
        </w:rPr>
        <w:t>AW</w:t>
      </w:r>
      <w:r>
        <w:t>GN</w:t>
      </w:r>
      <w:r>
        <w:rPr>
          <w:rFonts w:hint="eastAsia"/>
        </w:rPr>
        <w:t>）。在接收端</w:t>
      </w:r>
      <w:r>
        <w:rPr>
          <w:rFonts w:hint="eastAsia"/>
        </w:rPr>
        <w:t>y</w:t>
      </w:r>
      <w:r>
        <w:rPr>
          <w:rFonts w:hint="eastAsia"/>
        </w:rPr>
        <w:t>表示接收到带有噪声的信号，其表达式如下：</w:t>
      </w:r>
      <w:r>
        <w:t xml:space="preserve"> </w:t>
      </w:r>
    </w:p>
    <w:p w14:paraId="777EAB5E" w14:textId="77777777" w:rsidR="000F1BC1" w:rsidRDefault="000F1BC1" w:rsidP="000F1BC1">
      <w:pPr>
        <w:ind w:firstLine="480"/>
      </w:pPr>
    </w:p>
    <w:p w14:paraId="518127CA" w14:textId="77777777" w:rsidR="000F1BC1" w:rsidRDefault="000F1BC1" w:rsidP="000F1BC1">
      <w:pPr>
        <w:pStyle w:val="MTDisplayEquation"/>
        <w:spacing w:before="240"/>
      </w:pPr>
      <w:r>
        <w:tab/>
      </w:r>
      <w:r w:rsidRPr="00D0361C">
        <w:object w:dxaOrig="900" w:dyaOrig="279" w14:anchorId="6DDD5346">
          <v:shape id="_x0000_i1319" type="#_x0000_t75" style="width:57.75pt;height:18pt" o:ole="">
            <v:imagedata r:id="rId596" o:title=""/>
          </v:shape>
          <o:OLEObject Type="Embed" ProgID="Equation.DSMT4" ShapeID="_x0000_i1319" DrawAspect="Content" ObjectID="_1671421898" r:id="rId597"/>
        </w:object>
      </w:r>
      <w:r w:rsidRPr="00D0361C">
        <w:tab/>
      </w:r>
      <w:r w:rsidRPr="00D0361C">
        <w:t>（</w:t>
      </w:r>
      <w:r w:rsidRPr="00D0361C">
        <w:rPr>
          <w:rFonts w:hint="eastAsia"/>
        </w:rPr>
        <w:t>4-</w:t>
      </w:r>
      <w:r w:rsidRPr="00D0361C">
        <w:t>1</w:t>
      </w:r>
      <w:r w:rsidRPr="00D0361C">
        <w:t>）</w:t>
      </w:r>
    </w:p>
    <w:p w14:paraId="62E046EC" w14:textId="77777777" w:rsidR="000F1BC1" w:rsidRPr="00CE7AC8" w:rsidRDefault="000F1BC1" w:rsidP="000F1BC1">
      <w:pPr>
        <w:ind w:firstLine="480"/>
      </w:pPr>
    </w:p>
    <w:p w14:paraId="510DC412" w14:textId="77777777" w:rsidR="000F1BC1" w:rsidRDefault="000F1BC1" w:rsidP="000F1BC1">
      <w:pPr>
        <w:ind w:firstLine="480"/>
      </w:pPr>
      <w:r>
        <w:t>其中</w:t>
      </w:r>
      <w:r>
        <w:rPr>
          <w:rFonts w:hint="eastAsia"/>
        </w:rPr>
        <w:t>n</w:t>
      </w:r>
      <w:r>
        <w:rPr>
          <w:rFonts w:hint="eastAsia"/>
        </w:rPr>
        <w:t>表示给定信噪比（</w:t>
      </w:r>
      <w:r>
        <w:rPr>
          <w:rFonts w:hint="eastAsia"/>
        </w:rPr>
        <w:t>SNR</w:t>
      </w:r>
      <w:r>
        <w:rPr>
          <w:rFonts w:hint="eastAsia"/>
        </w:rPr>
        <w:t>）下的高斯白噪声。</w:t>
      </w:r>
    </w:p>
    <w:p w14:paraId="1827B571" w14:textId="77777777" w:rsidR="000F1BC1" w:rsidRDefault="000F1BC1" w:rsidP="000F1BC1">
      <w:pPr>
        <w:ind w:firstLine="480"/>
      </w:pPr>
    </w:p>
    <w:p w14:paraId="46686DCB" w14:textId="77777777" w:rsidR="000F1BC1" w:rsidRDefault="000F1BC1" w:rsidP="000F1BC1">
      <w:pPr>
        <w:pStyle w:val="24"/>
        <w:ind w:firstLine="480"/>
      </w:pPr>
      <w:r>
        <w:object w:dxaOrig="14079" w:dyaOrig="1077" w14:anchorId="5ED08503">
          <v:shape id="_x0000_i1320" type="#_x0000_t75" style="width:433.5pt;height:32.25pt" o:ole="">
            <v:imagedata r:id="rId598" o:title=""/>
          </v:shape>
          <o:OLEObject Type="Embed" ProgID="Visio.Drawing.11" ShapeID="_x0000_i1320" DrawAspect="Content" ObjectID="_1671421899" r:id="rId599"/>
        </w:object>
      </w:r>
    </w:p>
    <w:p w14:paraId="2F48D200" w14:textId="77777777" w:rsidR="000F1BC1" w:rsidRDefault="000F1BC1" w:rsidP="005371A4">
      <w:pPr>
        <w:pStyle w:val="-0"/>
        <w:spacing w:after="240"/>
      </w:pPr>
      <w:bookmarkStart w:id="332" w:name="_Toc35877424"/>
      <w:r w:rsidRPr="005371A4">
        <w:rPr>
          <w:rFonts w:hint="eastAsia"/>
        </w:rPr>
        <w:t>神经网络译码器结构</w:t>
      </w:r>
      <w:bookmarkEnd w:id="332"/>
    </w:p>
    <w:p w14:paraId="6CFE2998" w14:textId="77777777" w:rsidR="005371A4" w:rsidRPr="005371A4" w:rsidRDefault="005371A4" w:rsidP="005371A4">
      <w:pPr>
        <w:ind w:firstLine="480"/>
      </w:pPr>
    </w:p>
    <w:p w14:paraId="17AD07E5" w14:textId="23BAD9A2" w:rsidR="000F1BC1" w:rsidRDefault="000F1BC1" w:rsidP="005371A4">
      <w:pPr>
        <w:ind w:firstLine="480"/>
      </w:pPr>
      <w:r w:rsidRPr="00472945">
        <w:rPr>
          <w:rFonts w:hint="eastAsia"/>
        </w:rPr>
        <w:t>神经网络译码器的输入端为接收信号</w:t>
      </w:r>
      <w:r>
        <w:rPr>
          <w:rFonts w:hint="eastAsia"/>
        </w:rPr>
        <w:t>y</w:t>
      </w:r>
      <w:r w:rsidRPr="00472945">
        <w:rPr>
          <w:rFonts w:hint="eastAsia"/>
        </w:rPr>
        <w:t>，输出端</w:t>
      </w:r>
      <w:r w:rsidRPr="000A27D4">
        <w:object w:dxaOrig="160" w:dyaOrig="340" w14:anchorId="008BA32E">
          <v:shape id="_x0000_i1321" type="#_x0000_t75" style="width:7.5pt;height:16.5pt" o:ole="">
            <v:imagedata r:id="rId600" o:title=""/>
          </v:shape>
          <o:OLEObject Type="Embed" ProgID="Equation.DSMT4" ShapeID="_x0000_i1321" DrawAspect="Content" ObjectID="_1671421900" r:id="rId601"/>
        </w:object>
      </w:r>
      <w:r w:rsidRPr="00472945">
        <w:rPr>
          <w:rFonts w:hint="eastAsia"/>
        </w:rPr>
        <w:t>是对</w:t>
      </w:r>
      <w:r w:rsidRPr="00472945">
        <w:rPr>
          <w:rFonts w:hint="eastAsia"/>
        </w:rPr>
        <w:t>k</w:t>
      </w:r>
      <w:r w:rsidRPr="00472945">
        <w:rPr>
          <w:rFonts w:hint="eastAsia"/>
        </w:rPr>
        <w:t>位二进制比特信息</w:t>
      </w:r>
      <w:r>
        <w:rPr>
          <w:rFonts w:hint="eastAsia"/>
        </w:rPr>
        <w:t>i</w:t>
      </w:r>
      <w:r w:rsidRPr="00472945">
        <w:rPr>
          <w:rFonts w:hint="eastAsia"/>
        </w:rPr>
        <w:t>的估计。</w:t>
      </w:r>
      <w:r>
        <w:rPr>
          <w:rFonts w:hint="eastAsia"/>
        </w:rPr>
        <w:t>定义所有可能的信息比特码字</w:t>
      </w:r>
      <w:r w:rsidR="005371A4" w:rsidRPr="000A27D4">
        <w:object w:dxaOrig="139" w:dyaOrig="260" w14:anchorId="7133FF57">
          <v:shape id="_x0000_i1322" type="#_x0000_t75" style="width:6.75pt;height:12.75pt" o:ole="">
            <v:imagedata r:id="rId602" o:title=""/>
          </v:shape>
          <o:OLEObject Type="Embed" ProgID="Equation.DSMT4" ShapeID="_x0000_i1322" DrawAspect="Content" ObjectID="_1671421901" r:id="rId603"/>
        </w:object>
      </w:r>
      <w:r>
        <w:rPr>
          <w:rFonts w:hint="eastAsia"/>
        </w:rPr>
        <w:t>的集合为</w:t>
      </w:r>
      <w:r w:rsidRPr="000A27D4">
        <w:object w:dxaOrig="160" w:dyaOrig="240" w14:anchorId="07FFBC15">
          <v:shape id="_x0000_i1323" type="#_x0000_t75" style="width:7.5pt;height:12pt" o:ole="">
            <v:imagedata r:id="rId604" o:title=""/>
          </v:shape>
          <o:OLEObject Type="Embed" ProgID="Equation.DSMT4" ShapeID="_x0000_i1323" DrawAspect="Content" ObjectID="_1671421902" r:id="rId605"/>
        </w:object>
      </w:r>
      <w:r>
        <w:rPr>
          <w:rFonts w:hint="eastAsia"/>
        </w:rPr>
        <w:t>，</w:t>
      </w:r>
      <w:r>
        <w:t>对应的接收信号</w:t>
      </w:r>
      <w:r w:rsidR="005371A4" w:rsidRPr="000A27D4">
        <w:object w:dxaOrig="220" w:dyaOrig="260" w14:anchorId="1B8DA335">
          <v:shape id="_x0000_i1324" type="#_x0000_t75" style="width:10.5pt;height:13.5pt" o:ole="">
            <v:imagedata r:id="rId606" o:title=""/>
          </v:shape>
          <o:OLEObject Type="Embed" ProgID="Equation.DSMT4" ShapeID="_x0000_i1324" DrawAspect="Content" ObjectID="_1671421903" r:id="rId607"/>
        </w:object>
      </w:r>
      <w:r>
        <w:rPr>
          <w:rFonts w:hint="eastAsia"/>
        </w:rPr>
        <w:t>的集合为</w:t>
      </w:r>
      <w:r w:rsidRPr="000A27D4">
        <w:object w:dxaOrig="220" w:dyaOrig="260" w14:anchorId="78DF3716">
          <v:shape id="_x0000_i1325" type="#_x0000_t75" style="width:10.5pt;height:13.5pt" o:ole="">
            <v:imagedata r:id="rId608" o:title=""/>
          </v:shape>
          <o:OLEObject Type="Embed" ProgID="Equation.DSMT4" ShapeID="_x0000_i1325" DrawAspect="Content" ObjectID="_1671421904" r:id="rId609"/>
        </w:object>
      </w:r>
      <w:r>
        <w:rPr>
          <w:rFonts w:hint="eastAsia"/>
        </w:rPr>
        <w:t>。神经网络译码器的目标是拟合映射函数</w:t>
      </w:r>
      <w:r w:rsidRPr="000A27D4">
        <w:object w:dxaOrig="1080" w:dyaOrig="360" w14:anchorId="26513AF2">
          <v:shape id="_x0000_i1326" type="#_x0000_t75" style="width:49.5pt;height:16.5pt" o:ole="">
            <v:imagedata r:id="rId610" o:title=""/>
          </v:shape>
          <o:OLEObject Type="Embed" ProgID="Equation.DSMT4" ShapeID="_x0000_i1326" DrawAspect="Content" ObjectID="_1671421905" r:id="rId611"/>
        </w:object>
      </w:r>
      <w:r>
        <w:t>使得</w:t>
      </w:r>
      <w:r>
        <w:tab/>
      </w:r>
    </w:p>
    <w:p w14:paraId="64149104" w14:textId="77777777" w:rsidR="000F1BC1" w:rsidRDefault="000F1BC1" w:rsidP="000F1BC1">
      <w:pPr>
        <w:ind w:firstLine="480"/>
      </w:pPr>
    </w:p>
    <w:p w14:paraId="040C2278" w14:textId="77777777" w:rsidR="000F1BC1" w:rsidRPr="00CE7AC8" w:rsidRDefault="000F1BC1" w:rsidP="000F1BC1">
      <w:pPr>
        <w:pStyle w:val="MTDisplayEquation"/>
        <w:spacing w:before="240"/>
      </w:pPr>
      <w:r>
        <w:tab/>
      </w:r>
      <w:r w:rsidRPr="00CE7AC8">
        <w:object w:dxaOrig="2340" w:dyaOrig="499" w14:anchorId="154F2005">
          <v:shape id="_x0000_i1327" type="#_x0000_t75" style="width:117.75pt;height:25.5pt" o:ole="">
            <v:imagedata r:id="rId612" o:title=""/>
          </v:shape>
          <o:OLEObject Type="Embed" ProgID="Equation.DSMT4" ShapeID="_x0000_i1327" DrawAspect="Content" ObjectID="_1671421906" r:id="rId613"/>
        </w:object>
      </w:r>
      <w:r w:rsidRPr="00CE7AC8">
        <w:tab/>
      </w:r>
      <w:r w:rsidRPr="00CE7AC8">
        <w:t>（</w:t>
      </w:r>
      <w:r w:rsidRPr="00CE7AC8">
        <w:rPr>
          <w:rFonts w:hint="eastAsia"/>
        </w:rPr>
        <w:t>4-</w:t>
      </w:r>
      <w:r w:rsidRPr="00CE7AC8">
        <w:t>2</w:t>
      </w:r>
      <w:r w:rsidRPr="00CE7AC8">
        <w:t>）</w:t>
      </w:r>
    </w:p>
    <w:p w14:paraId="3DEAE901" w14:textId="04204598" w:rsidR="00355DAD" w:rsidRPr="000F1BC1" w:rsidRDefault="000F1BC1" w:rsidP="000F1BC1">
      <w:pPr>
        <w:pStyle w:val="3"/>
      </w:pPr>
      <w:bookmarkStart w:id="333" w:name="_Toc35086245"/>
      <w:bookmarkStart w:id="334" w:name="_Toc35722027"/>
      <w:bookmarkStart w:id="335" w:name="_Toc35722147"/>
      <w:bookmarkStart w:id="336" w:name="_Toc35725813"/>
      <w:bookmarkStart w:id="337" w:name="_Toc35726017"/>
      <w:bookmarkStart w:id="338" w:name="_Toc35766642"/>
      <w:bookmarkStart w:id="339" w:name="_Toc35875611"/>
      <w:r>
        <w:rPr>
          <w:rFonts w:hint="eastAsia"/>
        </w:rPr>
        <w:lastRenderedPageBreak/>
        <w:t>几种性能指标介绍</w:t>
      </w:r>
      <w:bookmarkEnd w:id="333"/>
      <w:bookmarkEnd w:id="334"/>
      <w:bookmarkEnd w:id="335"/>
      <w:bookmarkEnd w:id="336"/>
      <w:bookmarkEnd w:id="337"/>
      <w:bookmarkEnd w:id="338"/>
      <w:bookmarkEnd w:id="339"/>
    </w:p>
    <w:p w14:paraId="280F8B9E" w14:textId="0778CBF4" w:rsidR="000F1BC1" w:rsidRDefault="000F1BC1" w:rsidP="005371A4">
      <w:pPr>
        <w:ind w:firstLine="480"/>
      </w:pPr>
      <w:r>
        <w:t>为了更加全面</w:t>
      </w:r>
      <w:r w:rsidR="00D4457E">
        <w:rPr>
          <w:rFonts w:hint="eastAsia"/>
        </w:rPr>
        <w:t>地</w:t>
      </w:r>
      <w:r w:rsidR="00D4457E" w:rsidRPr="00D4457E">
        <w:rPr>
          <w:rFonts w:hint="eastAsia"/>
          <w:color w:val="FF0000"/>
        </w:rPr>
        <w:t>（地）</w:t>
      </w:r>
      <w:r>
        <w:t>对神经网络译码器性能进行分析</w:t>
      </w:r>
      <w:r>
        <w:rPr>
          <w:rFonts w:hint="eastAsia"/>
        </w:rPr>
        <w:t>，</w:t>
      </w:r>
      <w:r>
        <w:t>本次实验着重研究误码率</w:t>
      </w:r>
      <w:r>
        <w:rPr>
          <w:rFonts w:hint="eastAsia"/>
        </w:rPr>
        <w:t>（</w:t>
      </w:r>
      <w:r>
        <w:t>Bit Error R</w:t>
      </w:r>
      <w:r w:rsidRPr="00182E77">
        <w:t>ate</w:t>
      </w:r>
      <w:r>
        <w:t>, BER</w:t>
      </w:r>
      <w:r>
        <w:rPr>
          <w:rFonts w:hint="eastAsia"/>
        </w:rPr>
        <w:t>）、误帧率（</w:t>
      </w:r>
      <w:r>
        <w:rPr>
          <w:rFonts w:hint="eastAsia"/>
        </w:rPr>
        <w:t>Frame Error Rate, FER</w:t>
      </w:r>
      <w:r>
        <w:rPr>
          <w:rFonts w:hint="eastAsia"/>
        </w:rPr>
        <w:t>）、泛化能力和归一化验证误差</w:t>
      </w:r>
      <w:r w:rsidR="005362B9" w:rsidRPr="005362B9">
        <w:rPr>
          <w:vertAlign w:val="superscript"/>
        </w:rPr>
        <w:fldChar w:fldCharType="begin"/>
      </w:r>
      <w:r w:rsidR="005362B9" w:rsidRPr="005362B9">
        <w:rPr>
          <w:vertAlign w:val="superscript"/>
        </w:rPr>
        <w:instrText xml:space="preserve"> </w:instrText>
      </w:r>
      <w:r w:rsidR="005362B9" w:rsidRPr="005362B9">
        <w:rPr>
          <w:rFonts w:hint="eastAsia"/>
          <w:vertAlign w:val="superscript"/>
        </w:rPr>
        <w:instrText>REF _Ref35859983 \n \h</w:instrText>
      </w:r>
      <w:r w:rsidR="005362B9" w:rsidRPr="005362B9">
        <w:rPr>
          <w:vertAlign w:val="superscript"/>
        </w:rPr>
        <w:instrText xml:space="preserve"> </w:instrText>
      </w:r>
      <w:r w:rsidR="005362B9">
        <w:rPr>
          <w:vertAlign w:val="superscript"/>
        </w:rPr>
        <w:instrText xml:space="preserve"> \* MERGEFORMAT </w:instrText>
      </w:r>
      <w:r w:rsidR="005362B9" w:rsidRPr="005362B9">
        <w:rPr>
          <w:vertAlign w:val="superscript"/>
        </w:rPr>
      </w:r>
      <w:r w:rsidR="005362B9" w:rsidRPr="005362B9">
        <w:rPr>
          <w:vertAlign w:val="superscript"/>
        </w:rPr>
        <w:fldChar w:fldCharType="separate"/>
      </w:r>
      <w:r w:rsidR="005362B9" w:rsidRPr="005362B9">
        <w:rPr>
          <w:vertAlign w:val="superscript"/>
        </w:rPr>
        <w:t>[24]</w:t>
      </w:r>
      <w:r w:rsidR="005362B9" w:rsidRPr="005362B9">
        <w:rPr>
          <w:vertAlign w:val="superscript"/>
        </w:rPr>
        <w:fldChar w:fldCharType="end"/>
      </w:r>
      <w:r>
        <w:rPr>
          <w:rFonts w:hint="eastAsia"/>
        </w:rPr>
        <w:t>（</w:t>
      </w:r>
      <w:r>
        <w:rPr>
          <w:rFonts w:hint="eastAsia"/>
        </w:rPr>
        <w:t>n</w:t>
      </w:r>
      <w:r>
        <w:t>ormalized validation error, NVE</w:t>
      </w:r>
      <w:r>
        <w:rPr>
          <w:rFonts w:hint="eastAsia"/>
        </w:rPr>
        <w:t>）等性能指标。下面对上述几个性能指标作简要介绍。为了增加不同模型译码性能的可比性，本次实验分别选取码长</w:t>
      </w:r>
      <w:r>
        <w:rPr>
          <w:rFonts w:hint="eastAsia"/>
        </w:rPr>
        <w:t>N=8,16,32</w:t>
      </w:r>
      <w:r>
        <w:rPr>
          <w:rFonts w:hint="eastAsia"/>
        </w:rPr>
        <w:t>进行实验，且各个深度学习模型的参数个数在同一数量级。</w:t>
      </w:r>
    </w:p>
    <w:p w14:paraId="776BFEE4" w14:textId="77777777" w:rsidR="000F1BC1" w:rsidRPr="00C00E5F" w:rsidRDefault="000F1BC1" w:rsidP="000F1BC1">
      <w:pPr>
        <w:pStyle w:val="aff1"/>
        <w:widowControl/>
        <w:numPr>
          <w:ilvl w:val="0"/>
          <w:numId w:val="19"/>
        </w:numPr>
        <w:spacing w:line="360" w:lineRule="auto"/>
        <w:ind w:firstLineChars="0"/>
      </w:pPr>
      <w:r w:rsidRPr="00C00E5F">
        <w:rPr>
          <w:rFonts w:hint="eastAsia"/>
        </w:rPr>
        <w:t>误码率和误帧率</w:t>
      </w:r>
    </w:p>
    <w:p w14:paraId="051E7083" w14:textId="77777777" w:rsidR="000F1BC1" w:rsidRDefault="000F1BC1" w:rsidP="000F1BC1">
      <w:pPr>
        <w:ind w:firstLine="480"/>
      </w:pPr>
      <w:r w:rsidRPr="002E18D4">
        <w:rPr>
          <w:rFonts w:hint="eastAsia"/>
        </w:rPr>
        <w:t>误码率和误帧率是研究译码领域中最重要的两个指标，其中误码率是从比特位的角度评估译码准确度，误帧率从信息比特码字的角度评估译码准确度。表达式如</w:t>
      </w:r>
      <w:r>
        <w:rPr>
          <w:rFonts w:hint="eastAsia"/>
        </w:rPr>
        <w:t>公式</w:t>
      </w:r>
      <w:r w:rsidRPr="002E18D4">
        <w:rPr>
          <w:rFonts w:hint="eastAsia"/>
        </w:rPr>
        <w:t>4-</w:t>
      </w:r>
      <w:r w:rsidRPr="002E18D4">
        <w:t>3</w:t>
      </w:r>
      <w:r>
        <w:rPr>
          <w:rFonts w:hint="eastAsia"/>
        </w:rPr>
        <w:t>和</w:t>
      </w:r>
      <w:r w:rsidRPr="002E18D4">
        <w:rPr>
          <w:rFonts w:hint="eastAsia"/>
        </w:rPr>
        <w:t>4-</w:t>
      </w:r>
      <w:r w:rsidRPr="002E18D4">
        <w:t>4</w:t>
      </w:r>
      <w:r w:rsidRPr="002E18D4">
        <w:rPr>
          <w:rFonts w:hint="eastAsia"/>
        </w:rPr>
        <w:t>所示。</w:t>
      </w:r>
    </w:p>
    <w:p w14:paraId="7BCEF27B" w14:textId="77777777" w:rsidR="000F1BC1" w:rsidRPr="002E18D4" w:rsidRDefault="000F1BC1" w:rsidP="000F1BC1">
      <w:pPr>
        <w:ind w:firstLine="480"/>
      </w:pPr>
    </w:p>
    <w:p w14:paraId="4D394EEC" w14:textId="77777777" w:rsidR="000F1BC1" w:rsidRPr="00B92405" w:rsidRDefault="000F1BC1" w:rsidP="005371A4">
      <w:pPr>
        <w:pStyle w:val="MTDisplayEquation"/>
        <w:spacing w:before="240" w:line="240" w:lineRule="auto"/>
      </w:pPr>
      <w:r>
        <w:tab/>
      </w:r>
      <w:r w:rsidRPr="00B92405">
        <w:object w:dxaOrig="2659" w:dyaOrig="660" w14:anchorId="2179075A">
          <v:shape id="_x0000_i1328" type="#_x0000_t75" style="width:133.5pt;height:33.75pt" o:ole="">
            <v:imagedata r:id="rId614" o:title=""/>
          </v:shape>
          <o:OLEObject Type="Embed" ProgID="Equation.DSMT4" ShapeID="_x0000_i1328" DrawAspect="Content" ObjectID="_1671421907" r:id="rId615"/>
        </w:object>
      </w:r>
      <w:r>
        <w:tab/>
      </w:r>
      <w:r>
        <w:rPr>
          <w:rFonts w:hint="eastAsia"/>
        </w:rPr>
        <w:t>（</w:t>
      </w:r>
      <w:r>
        <w:rPr>
          <w:rFonts w:hint="eastAsia"/>
        </w:rPr>
        <w:t>4-</w:t>
      </w:r>
      <w:r>
        <w:t>3</w:t>
      </w:r>
      <w:r>
        <w:rPr>
          <w:rFonts w:hint="eastAsia"/>
        </w:rPr>
        <w:t>）</w:t>
      </w:r>
    </w:p>
    <w:p w14:paraId="2A957F7D" w14:textId="77777777" w:rsidR="000F1BC1" w:rsidRDefault="000F1BC1" w:rsidP="000F1BC1">
      <w:pPr>
        <w:pStyle w:val="MTDisplayEquation"/>
        <w:spacing w:before="240"/>
      </w:pPr>
    </w:p>
    <w:p w14:paraId="4448AA63" w14:textId="77777777" w:rsidR="000F1BC1" w:rsidRDefault="000F1BC1" w:rsidP="005371A4">
      <w:pPr>
        <w:pStyle w:val="MTDisplayEquation"/>
        <w:spacing w:before="240" w:line="240" w:lineRule="auto"/>
      </w:pPr>
      <w:r>
        <w:tab/>
      </w:r>
      <w:r w:rsidRPr="000A27D4">
        <w:object w:dxaOrig="2420" w:dyaOrig="660" w14:anchorId="3B1BDC84">
          <v:shape id="_x0000_i1329" type="#_x0000_t75" style="width:121.5pt;height:33.75pt" o:ole="">
            <v:imagedata r:id="rId616" o:title=""/>
          </v:shape>
          <o:OLEObject Type="Embed" ProgID="Equation.DSMT4" ShapeID="_x0000_i1329" DrawAspect="Content" ObjectID="_1671421908" r:id="rId617"/>
        </w:object>
      </w:r>
      <w:r>
        <w:tab/>
      </w:r>
      <w:r>
        <w:t>（</w:t>
      </w:r>
      <w:r>
        <w:rPr>
          <w:rFonts w:hint="eastAsia"/>
        </w:rPr>
        <w:t>4-</w:t>
      </w:r>
      <w:r>
        <w:t>4</w:t>
      </w:r>
      <w:r>
        <w:t>）</w:t>
      </w:r>
    </w:p>
    <w:p w14:paraId="32BD78D9" w14:textId="77777777" w:rsidR="000F1BC1" w:rsidRPr="00CE14A4" w:rsidRDefault="000F1BC1" w:rsidP="000F1BC1">
      <w:pPr>
        <w:ind w:firstLine="480"/>
      </w:pPr>
    </w:p>
    <w:p w14:paraId="29D1F15A" w14:textId="77777777" w:rsidR="000F1BC1" w:rsidRPr="00C00E5F" w:rsidRDefault="000F1BC1" w:rsidP="000F1BC1">
      <w:pPr>
        <w:pStyle w:val="aff1"/>
        <w:widowControl/>
        <w:numPr>
          <w:ilvl w:val="0"/>
          <w:numId w:val="19"/>
        </w:numPr>
        <w:spacing w:line="360" w:lineRule="auto"/>
        <w:ind w:firstLineChars="0"/>
      </w:pPr>
      <w:r w:rsidRPr="00C00E5F">
        <w:rPr>
          <w:rFonts w:hint="eastAsia"/>
        </w:rPr>
        <w:t>泛化能力</w:t>
      </w:r>
    </w:p>
    <w:p w14:paraId="7624DF56" w14:textId="2228E5FD" w:rsidR="000F1BC1" w:rsidRDefault="000F1BC1" w:rsidP="00D9344E">
      <w:pPr>
        <w:ind w:firstLine="480"/>
      </w:pPr>
      <w:r w:rsidRPr="002E18D4">
        <w:rPr>
          <w:rFonts w:hint="eastAsia"/>
        </w:rPr>
        <w:t>泛化能力</w:t>
      </w:r>
      <w:r>
        <w:rPr>
          <w:rFonts w:hint="eastAsia"/>
        </w:rPr>
        <w:t>是</w:t>
      </w:r>
      <w:r w:rsidRPr="002E18D4">
        <w:rPr>
          <w:rFonts w:hint="eastAsia"/>
        </w:rPr>
        <w:t>指训练好的模型在未见数据上的表现。</w:t>
      </w:r>
      <w:r w:rsidRPr="002B599A">
        <w:t>神经网络极易记忆数据，其泛化能力很可能与记忆有关</w:t>
      </w:r>
      <w:r>
        <w:rPr>
          <w:rFonts w:hint="eastAsia"/>
        </w:rPr>
        <w:t>。</w:t>
      </w:r>
      <w:r w:rsidRPr="002B599A">
        <w:t>深度神经网络极易记忆数据，常用的正则化手段对于模型泛化能力的提高不是必要的而且也不足以控制泛化误差。深度神经网络发挥作用时可能很好</w:t>
      </w:r>
      <w:del w:id="340" w:author="Hui" w:date="2020-03-26T23:12:00Z">
        <w:r w:rsidRPr="002B599A" w:rsidDel="000A4FD9">
          <w:rPr>
            <w:rFonts w:hint="eastAsia"/>
          </w:rPr>
          <w:delText>的</w:delText>
        </w:r>
      </w:del>
      <w:ins w:id="341" w:author="Hui" w:date="2020-03-26T23:12:00Z">
        <w:r w:rsidR="000A4FD9">
          <w:rPr>
            <w:rFonts w:hint="eastAsia"/>
          </w:rPr>
          <w:t>地</w:t>
        </w:r>
      </w:ins>
      <w:r w:rsidRPr="002B599A">
        <w:t>利用了其记忆能力</w:t>
      </w:r>
      <w:r w:rsidR="005362B9" w:rsidRPr="005362B9">
        <w:rPr>
          <w:vertAlign w:val="superscript"/>
        </w:rPr>
        <w:fldChar w:fldCharType="begin"/>
      </w:r>
      <w:r w:rsidR="005362B9" w:rsidRPr="005362B9">
        <w:rPr>
          <w:vertAlign w:val="superscript"/>
        </w:rPr>
        <w:instrText xml:space="preserve"> REF _Ref35860206 \n \h </w:instrText>
      </w:r>
      <w:r w:rsidR="005362B9">
        <w:rPr>
          <w:vertAlign w:val="superscript"/>
        </w:rPr>
        <w:instrText xml:space="preserve"> \* MERGEFORMAT </w:instrText>
      </w:r>
      <w:r w:rsidR="005362B9" w:rsidRPr="005362B9">
        <w:rPr>
          <w:vertAlign w:val="superscript"/>
        </w:rPr>
      </w:r>
      <w:r w:rsidR="005362B9" w:rsidRPr="005362B9">
        <w:rPr>
          <w:vertAlign w:val="superscript"/>
        </w:rPr>
        <w:fldChar w:fldCharType="separate"/>
      </w:r>
      <w:r w:rsidR="005362B9" w:rsidRPr="005362B9">
        <w:rPr>
          <w:vertAlign w:val="superscript"/>
        </w:rPr>
        <w:t>[26]</w:t>
      </w:r>
      <w:r w:rsidR="005362B9" w:rsidRPr="005362B9">
        <w:rPr>
          <w:vertAlign w:val="superscript"/>
        </w:rPr>
        <w:fldChar w:fldCharType="end"/>
      </w:r>
      <w:r>
        <w:rPr>
          <w:rFonts w:hint="eastAsia"/>
        </w:rPr>
        <w:t>。</w:t>
      </w:r>
      <w:r w:rsidRPr="002E18D4">
        <w:rPr>
          <w:rFonts w:hint="eastAsia"/>
        </w:rPr>
        <w:t>定义</w:t>
      </w:r>
      <w:r w:rsidRPr="000A27D4">
        <w:object w:dxaOrig="260" w:dyaOrig="380" w14:anchorId="36E77F1B">
          <v:shape id="_x0000_i1330" type="#_x0000_t75" style="width:13.5pt;height:19.5pt" o:ole="">
            <v:imagedata r:id="rId618" o:title=""/>
          </v:shape>
          <o:OLEObject Type="Embed" ProgID="Equation.DSMT4" ShapeID="_x0000_i1330" DrawAspect="Content" ObjectID="_1671421909" r:id="rId619"/>
        </w:object>
      </w:r>
      <w:r>
        <w:t>所有数据集合</w:t>
      </w:r>
      <w:r w:rsidRPr="000A27D4">
        <w:rPr>
          <w:position w:val="-4"/>
        </w:rPr>
        <w:object w:dxaOrig="200" w:dyaOrig="260" w14:anchorId="6A040FC3">
          <v:shape id="_x0000_i1331" type="#_x0000_t75" style="width:10.5pt;height:13.5pt" o:ole="">
            <v:imagedata r:id="rId620" o:title=""/>
          </v:shape>
          <o:OLEObject Type="Embed" ProgID="Equation.DSMT4" ShapeID="_x0000_i1331" DrawAspect="Content" ObjectID="_1671421910" r:id="rId621"/>
        </w:object>
      </w:r>
      <w:r>
        <w:t>中随机选取比例为</w:t>
      </w:r>
      <w:r>
        <w:rPr>
          <w:rFonts w:hint="eastAsia"/>
        </w:rPr>
        <w:t>p</w:t>
      </w:r>
      <w:r>
        <w:rPr>
          <w:rFonts w:hint="eastAsia"/>
        </w:rPr>
        <w:t>的数据</w:t>
      </w:r>
      <w:r>
        <w:t>作为训练数据</w:t>
      </w:r>
      <w:r>
        <w:rPr>
          <w:rFonts w:hint="eastAsia"/>
        </w:rPr>
        <w:t>。</w:t>
      </w:r>
      <w:r>
        <w:t>测试数据集是随机选取的多个样本</w:t>
      </w:r>
      <w:r>
        <w:rPr>
          <w:rFonts w:hint="eastAsia"/>
        </w:rPr>
        <w:t>，选取不同</w:t>
      </w:r>
      <w:r w:rsidRPr="000A27D4">
        <w:object w:dxaOrig="260" w:dyaOrig="380" w14:anchorId="38DDADB1">
          <v:shape id="_x0000_i1332" type="#_x0000_t75" style="width:13.5pt;height:19.5pt" o:ole="">
            <v:imagedata r:id="rId622" o:title=""/>
          </v:shape>
          <o:OLEObject Type="Embed" ProgID="Equation.DSMT4" ShapeID="_x0000_i1332" DrawAspect="Content" ObjectID="_1671421911" r:id="rId623"/>
        </w:object>
      </w:r>
      <w:r>
        <w:t>用于训练模型</w:t>
      </w:r>
      <w:r>
        <w:rPr>
          <w:rFonts w:hint="eastAsia"/>
        </w:rPr>
        <w:t>，探究在同一个模型的表现情况。</w:t>
      </w:r>
      <w:r w:rsidRPr="002E18D4">
        <w:rPr>
          <w:rFonts w:hint="eastAsia"/>
        </w:rPr>
        <w:t>本次实验选取</w:t>
      </w:r>
      <w:r>
        <w:rPr>
          <w:rFonts w:hint="eastAsia"/>
        </w:rPr>
        <w:t>训练数据比例</w:t>
      </w:r>
      <w:r w:rsidRPr="002E18D4">
        <w:rPr>
          <w:rFonts w:hint="eastAsia"/>
        </w:rPr>
        <w:t>p</w:t>
      </w:r>
      <w:r w:rsidRPr="002E18D4">
        <w:rPr>
          <w:rFonts w:hint="eastAsia"/>
        </w:rPr>
        <w:t>为</w:t>
      </w:r>
      <w:r w:rsidRPr="002E18D4">
        <w:rPr>
          <w:rFonts w:hint="eastAsia"/>
        </w:rPr>
        <w:t>40%</w:t>
      </w:r>
      <w:r>
        <w:rPr>
          <w:rFonts w:hint="eastAsia"/>
        </w:rPr>
        <w:t>、</w:t>
      </w:r>
      <w:r w:rsidRPr="002E18D4">
        <w:rPr>
          <w:rFonts w:hint="eastAsia"/>
        </w:rPr>
        <w:t>60%</w:t>
      </w:r>
      <w:r>
        <w:rPr>
          <w:rFonts w:hint="eastAsia"/>
        </w:rPr>
        <w:t>、</w:t>
      </w:r>
      <w:r w:rsidRPr="002E18D4">
        <w:rPr>
          <w:rFonts w:hint="eastAsia"/>
        </w:rPr>
        <w:t>80%</w:t>
      </w:r>
      <w:r>
        <w:rPr>
          <w:rFonts w:hint="eastAsia"/>
        </w:rPr>
        <w:t>和</w:t>
      </w:r>
      <w:r w:rsidRPr="002E18D4">
        <w:rPr>
          <w:rFonts w:hint="eastAsia"/>
        </w:rPr>
        <w:t>100%</w:t>
      </w:r>
      <w:r w:rsidRPr="002E18D4">
        <w:rPr>
          <w:rFonts w:hint="eastAsia"/>
        </w:rPr>
        <w:t>。</w:t>
      </w:r>
    </w:p>
    <w:p w14:paraId="7F98D7AE" w14:textId="77777777" w:rsidR="000F1BC1" w:rsidRPr="00C00E5F" w:rsidRDefault="000F1BC1" w:rsidP="000F1BC1">
      <w:pPr>
        <w:pStyle w:val="aff1"/>
        <w:widowControl/>
        <w:numPr>
          <w:ilvl w:val="0"/>
          <w:numId w:val="19"/>
        </w:numPr>
        <w:spacing w:line="360" w:lineRule="auto"/>
        <w:ind w:firstLineChars="0"/>
      </w:pPr>
      <w:r w:rsidRPr="00C00E5F">
        <w:rPr>
          <w:rFonts w:hint="eastAsia"/>
        </w:rPr>
        <w:t>归一化验证误差（</w:t>
      </w:r>
      <w:r w:rsidRPr="00C00E5F">
        <w:rPr>
          <w:rFonts w:hint="eastAsia"/>
        </w:rPr>
        <w:t>n</w:t>
      </w:r>
      <w:r w:rsidRPr="00C00E5F">
        <w:t>ormalized validation error, NVE</w:t>
      </w:r>
      <w:r w:rsidRPr="00C00E5F">
        <w:rPr>
          <w:rFonts w:hint="eastAsia"/>
        </w:rPr>
        <w:t>）</w:t>
      </w:r>
    </w:p>
    <w:p w14:paraId="25972EB7" w14:textId="08A178DA" w:rsidR="000F1BC1" w:rsidRDefault="000F1BC1" w:rsidP="000F1BC1">
      <w:pPr>
        <w:ind w:firstLine="480"/>
      </w:pPr>
      <w:r w:rsidRPr="002E18D4">
        <w:t>文献</w:t>
      </w:r>
      <w:r w:rsidRPr="002E18D4">
        <w:rPr>
          <w:rFonts w:hint="eastAsia"/>
        </w:rPr>
        <w:t>[</w:t>
      </w:r>
      <w:r w:rsidR="005362B9">
        <w:t>24</w:t>
      </w:r>
      <w:r w:rsidRPr="002E18D4">
        <w:t>]</w:t>
      </w:r>
      <w:r w:rsidRPr="002E18D4">
        <w:t>中引入了归一化验证误差指标</w:t>
      </w:r>
      <w:r w:rsidRPr="002E18D4">
        <w:rPr>
          <w:rFonts w:hint="eastAsia"/>
        </w:rPr>
        <w:t>，</w:t>
      </w:r>
      <w:r>
        <w:t>用于评估训练数据加入不同</w:t>
      </w:r>
      <w:r w:rsidRPr="002E18D4">
        <w:t>信噪比噪声下</w:t>
      </w:r>
      <w:r>
        <w:t>训练出的模型</w:t>
      </w:r>
      <w:r w:rsidRPr="002E18D4">
        <w:t>的</w:t>
      </w:r>
      <w:r>
        <w:t>表现</w:t>
      </w:r>
      <w:r>
        <w:rPr>
          <w:rFonts w:hint="eastAsia"/>
        </w:rPr>
        <w:t>。该指标可用于衡量不同神经网络译码器模型性能好坏。表达式如式</w:t>
      </w:r>
      <w:r>
        <w:rPr>
          <w:rFonts w:hint="eastAsia"/>
        </w:rPr>
        <w:t>4-</w:t>
      </w:r>
      <w:r>
        <w:t>5</w:t>
      </w:r>
      <w:r>
        <w:rPr>
          <w:rFonts w:hint="eastAsia"/>
        </w:rPr>
        <w:t>所示。</w:t>
      </w:r>
    </w:p>
    <w:p w14:paraId="33E7E9BD" w14:textId="77777777" w:rsidR="000F1BC1" w:rsidRPr="00220E0A" w:rsidRDefault="000F1BC1" w:rsidP="000F1BC1">
      <w:pPr>
        <w:pStyle w:val="MTDisplayEquation"/>
        <w:rPr>
          <w:rStyle w:val="fontstyle21"/>
          <w:rFonts w:hint="default"/>
        </w:rPr>
      </w:pPr>
    </w:p>
    <w:p w14:paraId="62FEC788" w14:textId="0F58FAFA" w:rsidR="000F1BC1" w:rsidRPr="005371A4" w:rsidRDefault="000F1BC1" w:rsidP="005371A4">
      <w:pPr>
        <w:pStyle w:val="MTDisplayEquation"/>
        <w:spacing w:line="240" w:lineRule="auto"/>
        <w:rPr>
          <w:rStyle w:val="fontstyle21"/>
          <w:rFonts w:ascii="Times New Roman" w:hAnsi="Times New Roman" w:hint="default"/>
          <w:color w:val="auto"/>
          <w:szCs w:val="21"/>
        </w:rPr>
      </w:pPr>
      <w:r w:rsidRPr="00220E0A">
        <w:rPr>
          <w:rStyle w:val="fontstyle21"/>
          <w:rFonts w:hint="default"/>
        </w:rPr>
        <w:tab/>
      </w:r>
      <w:r w:rsidRPr="005371A4">
        <w:rPr>
          <w:rStyle w:val="fontstyle21"/>
          <w:rFonts w:ascii="Times New Roman" w:hAnsi="Times New Roman" w:hint="default"/>
          <w:color w:val="auto"/>
          <w:szCs w:val="21"/>
        </w:rPr>
        <w:object w:dxaOrig="3300" w:dyaOrig="720" w14:anchorId="2B5D30D3">
          <v:shape id="_x0000_i1333" type="#_x0000_t75" style="width:165.75pt;height:36pt" o:ole="">
            <v:imagedata r:id="rId624" o:title=""/>
          </v:shape>
          <o:OLEObject Type="Embed" ProgID="Equation.DSMT4" ShapeID="_x0000_i1333" DrawAspect="Content" ObjectID="_1671421912" r:id="rId625"/>
        </w:object>
      </w:r>
      <w:r w:rsidR="005371A4">
        <w:rPr>
          <w:rStyle w:val="fontstyle21"/>
          <w:rFonts w:ascii="Times New Roman" w:hAnsi="Times New Roman" w:hint="default"/>
          <w:color w:val="auto"/>
          <w:szCs w:val="21"/>
        </w:rPr>
        <w:tab/>
      </w:r>
      <w:r w:rsidRPr="005371A4">
        <w:rPr>
          <w:rStyle w:val="fontstyle21"/>
          <w:rFonts w:ascii="Times New Roman" w:hAnsi="Times New Roman" w:hint="default"/>
          <w:color w:val="auto"/>
          <w:szCs w:val="21"/>
        </w:rPr>
        <w:t>（</w:t>
      </w:r>
      <w:r w:rsidRPr="005371A4">
        <w:rPr>
          <w:rStyle w:val="fontstyle21"/>
          <w:rFonts w:ascii="Times New Roman" w:hAnsi="Times New Roman" w:hint="default"/>
          <w:color w:val="auto"/>
          <w:szCs w:val="21"/>
        </w:rPr>
        <w:t>4-5</w:t>
      </w:r>
      <w:r w:rsidRPr="005371A4">
        <w:rPr>
          <w:rStyle w:val="fontstyle21"/>
          <w:rFonts w:ascii="Times New Roman" w:hAnsi="Times New Roman" w:hint="default"/>
          <w:color w:val="auto"/>
          <w:szCs w:val="21"/>
        </w:rPr>
        <w:t>）</w:t>
      </w:r>
    </w:p>
    <w:p w14:paraId="63399E5F" w14:textId="77777777" w:rsidR="000F1BC1" w:rsidRDefault="000F1BC1" w:rsidP="000F1BC1">
      <w:pPr>
        <w:spacing w:before="120" w:after="120"/>
        <w:ind w:firstLine="480"/>
      </w:pPr>
    </w:p>
    <w:p w14:paraId="347D86EB" w14:textId="77777777" w:rsidR="000F1BC1" w:rsidRDefault="000F1BC1" w:rsidP="000F1BC1">
      <w:pPr>
        <w:ind w:firstLine="480"/>
      </w:pPr>
      <w:r>
        <w:lastRenderedPageBreak/>
        <w:t>其中</w:t>
      </w:r>
      <w:r w:rsidRPr="000A27D4">
        <w:object w:dxaOrig="279" w:dyaOrig="360" w14:anchorId="3126DA1B">
          <v:shape id="_x0000_i1334" type="#_x0000_t75" style="width:13.5pt;height:18pt" o:ole="">
            <v:imagedata r:id="rId626" o:title=""/>
          </v:shape>
          <o:OLEObject Type="Embed" ProgID="Equation.DSMT4" ShapeID="_x0000_i1334" DrawAspect="Content" ObjectID="_1671421913" r:id="rId627"/>
        </w:object>
      </w:r>
      <w:r>
        <w:t>表示给定训练噪声信噪比</w:t>
      </w:r>
      <w:r>
        <w:rPr>
          <w:rFonts w:hint="eastAsia"/>
        </w:rPr>
        <w:t>，</w:t>
      </w:r>
      <w:r>
        <w:t>本次实验选取的信噪比实验范围为</w:t>
      </w:r>
      <w:r w:rsidRPr="000A27D4">
        <w:object w:dxaOrig="2460" w:dyaOrig="320" w14:anchorId="3A8A1447">
          <v:shape id="_x0000_i1335" type="#_x0000_t75" style="width:123.75pt;height:16.5pt" o:ole="">
            <v:imagedata r:id="rId628" o:title=""/>
          </v:shape>
          <o:OLEObject Type="Embed" ProgID="Equation.DSMT4" ShapeID="_x0000_i1335" DrawAspect="Content" ObjectID="_1671421914" r:id="rId629"/>
        </w:object>
      </w:r>
      <w:r>
        <w:rPr>
          <w:rFonts w:hint="eastAsia"/>
        </w:rPr>
        <w:t>。</w:t>
      </w:r>
      <w:r w:rsidRPr="000A27D4">
        <w:rPr>
          <w:position w:val="-6"/>
        </w:rPr>
        <w:object w:dxaOrig="220" w:dyaOrig="279" w14:anchorId="5E38B2CB">
          <v:shape id="_x0000_i1336" type="#_x0000_t75" style="width:10.5pt;height:13.5pt" o:ole="">
            <v:imagedata r:id="rId630" o:title=""/>
          </v:shape>
          <o:OLEObject Type="Embed" ProgID="Equation.DSMT4" ShapeID="_x0000_i1336" DrawAspect="Content" ObjectID="_1671421915" r:id="rId631"/>
        </w:object>
      </w:r>
      <w:r>
        <w:t>表示给定验证数据集信噪比下的验证数据集数量</w:t>
      </w:r>
      <w:r>
        <w:rPr>
          <w:rFonts w:hint="eastAsia"/>
        </w:rPr>
        <w:t>，</w:t>
      </w:r>
      <w:r w:rsidRPr="000A27D4">
        <w:object w:dxaOrig="400" w:dyaOrig="380" w14:anchorId="40300F21">
          <v:shape id="_x0000_i1337" type="#_x0000_t75" style="width:19.5pt;height:19.5pt" o:ole="">
            <v:imagedata r:id="rId632" o:title=""/>
          </v:shape>
          <o:OLEObject Type="Embed" ProgID="Equation.DSMT4" ShapeID="_x0000_i1337" DrawAspect="Content" ObjectID="_1671421916" r:id="rId633"/>
        </w:object>
      </w:r>
      <w:r>
        <w:t>表示验证数据集信噪比为</w:t>
      </w:r>
      <w:r w:rsidRPr="000A27D4">
        <w:object w:dxaOrig="300" w:dyaOrig="360" w14:anchorId="0EC148B9">
          <v:shape id="_x0000_i1338" type="#_x0000_t75" style="width:15.75pt;height:18pt" o:ole="">
            <v:imagedata r:id="rId634" o:title=""/>
          </v:shape>
          <o:OLEObject Type="Embed" ProgID="Equation.DSMT4" ShapeID="_x0000_i1338" DrawAspect="Content" ObjectID="_1671421917" r:id="rId635"/>
        </w:object>
      </w:r>
      <w:r>
        <w:t>下的第</w:t>
      </w:r>
      <w:r>
        <w:rPr>
          <w:rFonts w:hint="eastAsia"/>
        </w:rPr>
        <w:t>s</w:t>
      </w:r>
      <w:r>
        <w:rPr>
          <w:rFonts w:hint="eastAsia"/>
        </w:rPr>
        <w:t>验证集。该指标用于评估给定训练数据噪声信噪比下，与最大后验概率（</w:t>
      </w:r>
      <w:r w:rsidRPr="00831FAC">
        <w:t>Maximum a posteriori estimation</w:t>
      </w:r>
      <w:r>
        <w:t>, MAP</w:t>
      </w:r>
      <w:r>
        <w:rPr>
          <w:rFonts w:hint="eastAsia"/>
        </w:rPr>
        <w:t>）译码算法在不同验证数据集噪声信噪比下误码率比值的平均值。</w:t>
      </w:r>
    </w:p>
    <w:p w14:paraId="3178FD1E" w14:textId="7717F41E" w:rsidR="000F1BC1" w:rsidRPr="000F1BC1" w:rsidRDefault="000F1BC1" w:rsidP="000F1BC1">
      <w:pPr>
        <w:pStyle w:val="3"/>
      </w:pPr>
      <w:bookmarkStart w:id="342" w:name="_Toc35766643"/>
      <w:bookmarkStart w:id="343" w:name="_Toc35875612"/>
      <w:r>
        <w:t>实验环境与设置</w:t>
      </w:r>
      <w:bookmarkEnd w:id="342"/>
      <w:bookmarkEnd w:id="343"/>
    </w:p>
    <w:p w14:paraId="7E5D8337" w14:textId="77777777" w:rsidR="000F1BC1" w:rsidRDefault="000F1BC1" w:rsidP="000F1BC1">
      <w:pPr>
        <w:ind w:firstLine="480"/>
      </w:pPr>
      <w:r>
        <w:t>基于深度学习模型译码器实验环境平台如表</w:t>
      </w:r>
      <w:r>
        <w:rPr>
          <w:rFonts w:hint="eastAsia"/>
        </w:rPr>
        <w:t>4.1</w:t>
      </w:r>
      <w:r>
        <w:rPr>
          <w:rFonts w:hint="eastAsia"/>
        </w:rPr>
        <w:t>所示。</w:t>
      </w:r>
    </w:p>
    <w:p w14:paraId="647FD0AF" w14:textId="77777777" w:rsidR="000F1BC1" w:rsidRDefault="000F1BC1" w:rsidP="000F1BC1">
      <w:pPr>
        <w:ind w:firstLineChars="0" w:firstLine="0"/>
        <w:jc w:val="center"/>
        <w:rPr>
          <w:sz w:val="21"/>
        </w:rPr>
      </w:pPr>
    </w:p>
    <w:p w14:paraId="1675C595" w14:textId="49D571AB" w:rsidR="000F1BC1" w:rsidRPr="005371A4" w:rsidRDefault="00265DAE" w:rsidP="00386F43">
      <w:pPr>
        <w:pStyle w:val="-"/>
        <w:numPr>
          <w:ilvl w:val="7"/>
          <w:numId w:val="36"/>
        </w:numPr>
        <w:spacing w:before="240"/>
      </w:pPr>
      <w:bookmarkStart w:id="344" w:name="_Toc35875806"/>
      <w:r>
        <w:t>深度学习模型译码器实验</w:t>
      </w:r>
      <w:r w:rsidR="000F1BC1" w:rsidRPr="005371A4">
        <w:t>平台</w:t>
      </w:r>
      <w:r>
        <w:t>参数</w:t>
      </w:r>
      <w:bookmarkEnd w:id="344"/>
    </w:p>
    <w:tbl>
      <w:tblPr>
        <w:tblStyle w:val="af4"/>
        <w:tblW w:w="0" w:type="auto"/>
        <w:tblLook w:val="04A0" w:firstRow="1" w:lastRow="0" w:firstColumn="1" w:lastColumn="0" w:noHBand="0" w:noVBand="1"/>
      </w:tblPr>
      <w:tblGrid>
        <w:gridCol w:w="4148"/>
        <w:gridCol w:w="4592"/>
      </w:tblGrid>
      <w:tr w:rsidR="000F1BC1" w14:paraId="36711922" w14:textId="77777777" w:rsidTr="00256281">
        <w:tc>
          <w:tcPr>
            <w:tcW w:w="4148" w:type="dxa"/>
          </w:tcPr>
          <w:p w14:paraId="3F29B035" w14:textId="77777777" w:rsidR="000F1BC1" w:rsidRPr="00E75BB1" w:rsidRDefault="000F1BC1" w:rsidP="00256281">
            <w:pPr>
              <w:ind w:firstLineChars="0" w:firstLine="0"/>
              <w:jc w:val="center"/>
              <w:rPr>
                <w:sz w:val="21"/>
              </w:rPr>
            </w:pPr>
            <w:r w:rsidRPr="00E75BB1">
              <w:rPr>
                <w:rFonts w:hint="eastAsia"/>
                <w:sz w:val="21"/>
              </w:rPr>
              <w:t>配置</w:t>
            </w:r>
          </w:p>
        </w:tc>
        <w:tc>
          <w:tcPr>
            <w:tcW w:w="4148" w:type="dxa"/>
          </w:tcPr>
          <w:p w14:paraId="3D59BB3E" w14:textId="77777777" w:rsidR="000F1BC1" w:rsidRPr="00E75BB1" w:rsidRDefault="000F1BC1" w:rsidP="00256281">
            <w:pPr>
              <w:ind w:firstLineChars="0" w:firstLine="0"/>
              <w:jc w:val="center"/>
              <w:rPr>
                <w:sz w:val="21"/>
              </w:rPr>
            </w:pPr>
            <w:r w:rsidRPr="00E75BB1">
              <w:rPr>
                <w:rFonts w:hint="eastAsia"/>
                <w:sz w:val="21"/>
              </w:rPr>
              <w:t>参数</w:t>
            </w:r>
          </w:p>
        </w:tc>
      </w:tr>
      <w:tr w:rsidR="000F1BC1" w14:paraId="0D1E6408" w14:textId="77777777" w:rsidTr="00256281">
        <w:tc>
          <w:tcPr>
            <w:tcW w:w="4148" w:type="dxa"/>
          </w:tcPr>
          <w:p w14:paraId="2BDDFE80" w14:textId="77777777" w:rsidR="000F1BC1" w:rsidRPr="00E75BB1" w:rsidRDefault="000F1BC1" w:rsidP="00256281">
            <w:pPr>
              <w:ind w:firstLineChars="0" w:firstLine="0"/>
              <w:jc w:val="center"/>
              <w:rPr>
                <w:sz w:val="21"/>
              </w:rPr>
            </w:pPr>
            <w:r w:rsidRPr="00E75BB1">
              <w:rPr>
                <w:rFonts w:hint="eastAsia"/>
                <w:sz w:val="21"/>
              </w:rPr>
              <w:t>操作系统</w:t>
            </w:r>
          </w:p>
        </w:tc>
        <w:tc>
          <w:tcPr>
            <w:tcW w:w="4148" w:type="dxa"/>
          </w:tcPr>
          <w:p w14:paraId="7E794379" w14:textId="77777777" w:rsidR="000F1BC1" w:rsidRPr="00E75BB1" w:rsidRDefault="000F1BC1" w:rsidP="00256281">
            <w:pPr>
              <w:ind w:firstLineChars="0" w:firstLine="0"/>
              <w:jc w:val="center"/>
              <w:rPr>
                <w:sz w:val="21"/>
              </w:rPr>
            </w:pPr>
            <w:r w:rsidRPr="00E75BB1">
              <w:rPr>
                <w:rFonts w:hint="eastAsia"/>
                <w:sz w:val="21"/>
              </w:rPr>
              <w:t>Windows</w:t>
            </w:r>
            <w:r w:rsidRPr="00E75BB1">
              <w:rPr>
                <w:sz w:val="21"/>
              </w:rPr>
              <w:t>10 64</w:t>
            </w:r>
            <w:r w:rsidRPr="00E75BB1">
              <w:rPr>
                <w:sz w:val="21"/>
              </w:rPr>
              <w:t>位</w:t>
            </w:r>
          </w:p>
        </w:tc>
      </w:tr>
      <w:tr w:rsidR="000F1BC1" w14:paraId="7B6EB21C" w14:textId="77777777" w:rsidTr="00256281">
        <w:tc>
          <w:tcPr>
            <w:tcW w:w="4148" w:type="dxa"/>
          </w:tcPr>
          <w:p w14:paraId="61F0501C" w14:textId="77777777" w:rsidR="000F1BC1" w:rsidRPr="00E75BB1" w:rsidRDefault="000F1BC1" w:rsidP="00256281">
            <w:pPr>
              <w:ind w:firstLineChars="0" w:firstLine="0"/>
              <w:jc w:val="center"/>
              <w:rPr>
                <w:sz w:val="21"/>
              </w:rPr>
            </w:pPr>
            <w:r w:rsidRPr="00E75BB1">
              <w:rPr>
                <w:rFonts w:hint="eastAsia"/>
                <w:sz w:val="21"/>
              </w:rPr>
              <w:t>处理器</w:t>
            </w:r>
          </w:p>
        </w:tc>
        <w:tc>
          <w:tcPr>
            <w:tcW w:w="4148" w:type="dxa"/>
          </w:tcPr>
          <w:p w14:paraId="5B3E2DC4" w14:textId="77777777" w:rsidR="000F1BC1" w:rsidRPr="00E75BB1" w:rsidRDefault="000F1BC1" w:rsidP="00256281">
            <w:pPr>
              <w:ind w:firstLineChars="0" w:firstLine="0"/>
              <w:jc w:val="center"/>
              <w:rPr>
                <w:sz w:val="21"/>
              </w:rPr>
            </w:pPr>
            <w:r w:rsidRPr="00E75BB1">
              <w:rPr>
                <w:sz w:val="21"/>
              </w:rPr>
              <w:t>Intel(R)_Core(TM)_i5-7300HQ_CPU_@_2.50GHz</w:t>
            </w:r>
          </w:p>
        </w:tc>
      </w:tr>
      <w:tr w:rsidR="000F1BC1" w14:paraId="081B8458" w14:textId="77777777" w:rsidTr="00256281">
        <w:tc>
          <w:tcPr>
            <w:tcW w:w="4148" w:type="dxa"/>
          </w:tcPr>
          <w:p w14:paraId="60B3CA51" w14:textId="77777777" w:rsidR="000F1BC1" w:rsidRPr="00E75BB1" w:rsidRDefault="000F1BC1" w:rsidP="00256281">
            <w:pPr>
              <w:ind w:firstLineChars="0" w:firstLine="0"/>
              <w:jc w:val="center"/>
              <w:rPr>
                <w:sz w:val="21"/>
              </w:rPr>
            </w:pPr>
            <w:r w:rsidRPr="00E75BB1">
              <w:rPr>
                <w:rFonts w:hint="eastAsia"/>
                <w:sz w:val="21"/>
              </w:rPr>
              <w:t>内存</w:t>
            </w:r>
          </w:p>
        </w:tc>
        <w:tc>
          <w:tcPr>
            <w:tcW w:w="4148" w:type="dxa"/>
          </w:tcPr>
          <w:p w14:paraId="6C655FDD" w14:textId="77777777" w:rsidR="000F1BC1" w:rsidRPr="00E75BB1" w:rsidRDefault="000F1BC1" w:rsidP="00256281">
            <w:pPr>
              <w:ind w:firstLineChars="0" w:firstLine="0"/>
              <w:jc w:val="center"/>
              <w:rPr>
                <w:sz w:val="21"/>
              </w:rPr>
            </w:pPr>
            <w:r w:rsidRPr="00E75BB1">
              <w:rPr>
                <w:rFonts w:hint="eastAsia"/>
                <w:sz w:val="21"/>
              </w:rPr>
              <w:t>8G RAM</w:t>
            </w:r>
          </w:p>
        </w:tc>
      </w:tr>
      <w:tr w:rsidR="000F1BC1" w14:paraId="647EFFF2" w14:textId="77777777" w:rsidTr="00256281">
        <w:tc>
          <w:tcPr>
            <w:tcW w:w="4148" w:type="dxa"/>
          </w:tcPr>
          <w:p w14:paraId="22B0DC8B" w14:textId="77777777" w:rsidR="000F1BC1" w:rsidRPr="00E75BB1" w:rsidRDefault="000F1BC1" w:rsidP="00256281">
            <w:pPr>
              <w:ind w:firstLineChars="0" w:firstLine="0"/>
              <w:jc w:val="center"/>
              <w:rPr>
                <w:sz w:val="21"/>
              </w:rPr>
            </w:pPr>
            <w:r w:rsidRPr="00E75BB1">
              <w:rPr>
                <w:rFonts w:hint="eastAsia"/>
                <w:sz w:val="21"/>
              </w:rPr>
              <w:t>显卡</w:t>
            </w:r>
          </w:p>
        </w:tc>
        <w:tc>
          <w:tcPr>
            <w:tcW w:w="4148" w:type="dxa"/>
          </w:tcPr>
          <w:p w14:paraId="7609794A" w14:textId="77777777" w:rsidR="000F1BC1" w:rsidRPr="00E75BB1" w:rsidRDefault="000F1BC1" w:rsidP="00256281">
            <w:pPr>
              <w:ind w:firstLineChars="0" w:firstLine="0"/>
              <w:jc w:val="center"/>
              <w:rPr>
                <w:sz w:val="21"/>
              </w:rPr>
            </w:pPr>
            <w:r w:rsidRPr="00E75BB1">
              <w:rPr>
                <w:rFonts w:hint="eastAsia"/>
                <w:sz w:val="21"/>
              </w:rPr>
              <w:t>NVIDIA GeForce GTX 1050</w:t>
            </w:r>
          </w:p>
        </w:tc>
      </w:tr>
      <w:tr w:rsidR="000F1BC1" w14:paraId="64375112" w14:textId="77777777" w:rsidTr="00256281">
        <w:tc>
          <w:tcPr>
            <w:tcW w:w="4148" w:type="dxa"/>
          </w:tcPr>
          <w:p w14:paraId="772DCEB0" w14:textId="77777777" w:rsidR="000F1BC1" w:rsidRPr="00E75BB1" w:rsidRDefault="000F1BC1" w:rsidP="00256281">
            <w:pPr>
              <w:ind w:firstLineChars="0" w:firstLine="0"/>
              <w:jc w:val="center"/>
              <w:rPr>
                <w:sz w:val="21"/>
              </w:rPr>
            </w:pPr>
            <w:r w:rsidRPr="00E75BB1">
              <w:rPr>
                <w:rFonts w:hint="eastAsia"/>
                <w:sz w:val="21"/>
              </w:rPr>
              <w:t>深度学习库</w:t>
            </w:r>
          </w:p>
        </w:tc>
        <w:tc>
          <w:tcPr>
            <w:tcW w:w="4148" w:type="dxa"/>
          </w:tcPr>
          <w:p w14:paraId="335F25BB" w14:textId="77777777" w:rsidR="000F1BC1" w:rsidRPr="00E75BB1" w:rsidRDefault="000F1BC1" w:rsidP="00256281">
            <w:pPr>
              <w:ind w:firstLineChars="0" w:firstLine="0"/>
              <w:jc w:val="center"/>
              <w:rPr>
                <w:sz w:val="21"/>
              </w:rPr>
            </w:pPr>
            <w:r w:rsidRPr="00E75BB1">
              <w:rPr>
                <w:rFonts w:hint="eastAsia"/>
                <w:sz w:val="21"/>
              </w:rPr>
              <w:t>Tensor</w:t>
            </w:r>
            <w:r>
              <w:rPr>
                <w:rFonts w:hint="eastAsia"/>
                <w:sz w:val="21"/>
              </w:rPr>
              <w:t>-</w:t>
            </w:r>
            <w:r w:rsidRPr="00E75BB1">
              <w:rPr>
                <w:rFonts w:hint="eastAsia"/>
                <w:sz w:val="21"/>
              </w:rPr>
              <w:t>Flow 1.13.1</w:t>
            </w:r>
          </w:p>
        </w:tc>
      </w:tr>
      <w:tr w:rsidR="000F1BC1" w14:paraId="6ABFC047" w14:textId="77777777" w:rsidTr="00256281">
        <w:tc>
          <w:tcPr>
            <w:tcW w:w="4148" w:type="dxa"/>
          </w:tcPr>
          <w:p w14:paraId="392E0D16" w14:textId="77777777" w:rsidR="000F1BC1" w:rsidRPr="00E75BB1" w:rsidRDefault="000F1BC1" w:rsidP="00256281">
            <w:pPr>
              <w:ind w:firstLineChars="0" w:firstLine="0"/>
              <w:jc w:val="center"/>
              <w:rPr>
                <w:sz w:val="21"/>
              </w:rPr>
            </w:pPr>
            <w:r w:rsidRPr="00E75BB1">
              <w:rPr>
                <w:rFonts w:hint="eastAsia"/>
                <w:sz w:val="21"/>
              </w:rPr>
              <w:t>编程开发语言</w:t>
            </w:r>
          </w:p>
        </w:tc>
        <w:tc>
          <w:tcPr>
            <w:tcW w:w="4148" w:type="dxa"/>
          </w:tcPr>
          <w:p w14:paraId="36B8CDE6" w14:textId="77777777" w:rsidR="000F1BC1" w:rsidRPr="00E75BB1" w:rsidRDefault="000F1BC1" w:rsidP="00256281">
            <w:pPr>
              <w:ind w:firstLineChars="0" w:firstLine="0"/>
              <w:jc w:val="center"/>
              <w:rPr>
                <w:sz w:val="21"/>
              </w:rPr>
            </w:pPr>
            <w:r w:rsidRPr="00E75BB1">
              <w:rPr>
                <w:rFonts w:hint="eastAsia"/>
                <w:sz w:val="21"/>
              </w:rPr>
              <w:t>Python 3.6</w:t>
            </w:r>
          </w:p>
        </w:tc>
      </w:tr>
    </w:tbl>
    <w:p w14:paraId="49610970" w14:textId="77777777" w:rsidR="005371A4" w:rsidRDefault="005371A4" w:rsidP="005371A4">
      <w:pPr>
        <w:ind w:firstLineChars="0" w:firstLine="0"/>
      </w:pPr>
      <w:r>
        <w:tab/>
      </w:r>
    </w:p>
    <w:p w14:paraId="12102FF0" w14:textId="2AB3EDBF" w:rsidR="000F1BC1" w:rsidRDefault="000F1BC1" w:rsidP="005371A4">
      <w:pPr>
        <w:ind w:firstLine="480"/>
      </w:pPr>
      <w:r>
        <w:t>实验数据集与训练步骤如下所示</w:t>
      </w:r>
      <w:r>
        <w:rPr>
          <w:rFonts w:hint="eastAsia"/>
        </w:rPr>
        <w:t>：</w:t>
      </w:r>
    </w:p>
    <w:p w14:paraId="120BCC34" w14:textId="53B48CFB" w:rsidR="000F1BC1" w:rsidRDefault="000F1BC1" w:rsidP="000F1BC1">
      <w:pPr>
        <w:ind w:firstLine="480"/>
      </w:pPr>
      <w:r>
        <w:rPr>
          <w:rFonts w:hint="eastAsia"/>
        </w:rPr>
        <w:t>步骤</w:t>
      </w:r>
      <w:r>
        <w:rPr>
          <w:rFonts w:hint="eastAsia"/>
        </w:rPr>
        <w:t>1</w:t>
      </w:r>
      <w:r>
        <w:rPr>
          <w:rFonts w:hint="eastAsia"/>
        </w:rPr>
        <w:t>，利用二进制按位加产生所有</w:t>
      </w:r>
      <w:r w:rsidRPr="009F28CB">
        <w:object w:dxaOrig="279" w:dyaOrig="300" w14:anchorId="34EFF38C">
          <v:shape id="_x0000_i1339" type="#_x0000_t75" style="width:13.5pt;height:15.75pt" o:ole="">
            <v:imagedata r:id="rId636" o:title=""/>
          </v:shape>
          <o:OLEObject Type="Embed" ProgID="Equation.DSMT4" ShapeID="_x0000_i1339" DrawAspect="Content" ObjectID="_1671421918" r:id="rId637"/>
        </w:object>
      </w:r>
      <w:r>
        <w:t>条</w:t>
      </w:r>
      <w:r>
        <w:rPr>
          <w:rFonts w:hint="eastAsia"/>
        </w:rPr>
        <w:t>k</w:t>
      </w:r>
      <w:r>
        <w:rPr>
          <w:rFonts w:hint="eastAsia"/>
        </w:rPr>
        <w:t>位信息码字作为训练集标签，在</w:t>
      </w:r>
      <w:r>
        <w:rPr>
          <w:rFonts w:hint="eastAsia"/>
        </w:rPr>
        <w:t>N</w:t>
      </w:r>
      <w:r>
        <w:rPr>
          <w:rFonts w:hint="eastAsia"/>
        </w:rPr>
        <w:t>条信道中选择最优的</w:t>
      </w:r>
      <w:r>
        <w:rPr>
          <w:rFonts w:hint="eastAsia"/>
        </w:rPr>
        <w:t>k</w:t>
      </w:r>
      <w:r>
        <w:rPr>
          <w:rFonts w:hint="eastAsia"/>
        </w:rPr>
        <w:t>条信道，并与另外</w:t>
      </w:r>
      <w:r>
        <w:rPr>
          <w:rFonts w:hint="eastAsia"/>
        </w:rPr>
        <w:t>N-k</w:t>
      </w:r>
      <w:r>
        <w:rPr>
          <w:rFonts w:hint="eastAsia"/>
        </w:rPr>
        <w:t>条冻结比特信道组成原码码字；</w:t>
      </w:r>
    </w:p>
    <w:p w14:paraId="69A59B57" w14:textId="509155CB" w:rsidR="000F1BC1" w:rsidRDefault="000F1BC1" w:rsidP="000F1BC1">
      <w:pPr>
        <w:ind w:firstLine="480"/>
      </w:pPr>
      <w:r>
        <w:t>步骤</w:t>
      </w:r>
      <w:r>
        <w:t>2</w:t>
      </w:r>
      <w:r>
        <w:rPr>
          <w:rFonts w:hint="eastAsia"/>
        </w:rPr>
        <w:t>，对</w:t>
      </w:r>
      <w:r w:rsidRPr="009F28CB">
        <w:object w:dxaOrig="279" w:dyaOrig="300" w14:anchorId="745F12B4">
          <v:shape id="_x0000_i1340" type="#_x0000_t75" style="width:13.5pt;height:15.75pt" o:ole="">
            <v:imagedata r:id="rId636" o:title=""/>
          </v:shape>
          <o:OLEObject Type="Embed" ProgID="Equation.DSMT4" ShapeID="_x0000_i1340" DrawAspect="Content" ObjectID="_1671421919" r:id="rId638"/>
        </w:object>
      </w:r>
      <w:r>
        <w:t>条码字进行极化码编码</w:t>
      </w:r>
      <w:r>
        <w:rPr>
          <w:rFonts w:hint="eastAsia"/>
        </w:rPr>
        <w:t>与</w:t>
      </w:r>
      <w:r>
        <w:rPr>
          <w:rFonts w:hint="eastAsia"/>
        </w:rPr>
        <w:t>BPSK</w:t>
      </w:r>
      <w:r>
        <w:rPr>
          <w:rFonts w:hint="eastAsia"/>
        </w:rPr>
        <w:t>调制；</w:t>
      </w:r>
    </w:p>
    <w:p w14:paraId="11453824" w14:textId="72953A10" w:rsidR="000F1BC1" w:rsidRDefault="000F1BC1" w:rsidP="000F1BC1">
      <w:pPr>
        <w:ind w:firstLine="480"/>
      </w:pPr>
      <w:r>
        <w:t>步骤</w:t>
      </w:r>
      <w:r>
        <w:rPr>
          <w:rFonts w:hint="eastAsia"/>
        </w:rPr>
        <w:t>3</w:t>
      </w:r>
      <w:r>
        <w:rPr>
          <w:rFonts w:hint="eastAsia"/>
        </w:rPr>
        <w:t>，设置训练数据集的信噪比</w:t>
      </w:r>
      <w:r>
        <w:t>取值范围</w:t>
      </w:r>
      <w:r>
        <w:t>SNR</w:t>
      </w:r>
      <w:r>
        <w:rPr>
          <w:rFonts w:hint="eastAsia"/>
        </w:rPr>
        <w:t>={-</w:t>
      </w:r>
      <w:r>
        <w:t>1</w:t>
      </w:r>
      <w:r>
        <w:rPr>
          <w:rFonts w:hint="eastAsia"/>
        </w:rPr>
        <w:t>,1,2,3,4,5,6}</w:t>
      </w:r>
      <w:r>
        <w:rPr>
          <w:rFonts w:hint="eastAsia"/>
        </w:rPr>
        <w:t>；</w:t>
      </w:r>
    </w:p>
    <w:p w14:paraId="27878742" w14:textId="61E1788A" w:rsidR="000F1BC1" w:rsidRDefault="000F1BC1" w:rsidP="000F1BC1">
      <w:pPr>
        <w:ind w:firstLine="480"/>
      </w:pPr>
      <w:r>
        <w:t>步骤</w:t>
      </w:r>
      <w:r>
        <w:rPr>
          <w:rFonts w:hint="eastAsia"/>
        </w:rPr>
        <w:t>4</w:t>
      </w:r>
      <w:r>
        <w:rPr>
          <w:rFonts w:hint="eastAsia"/>
        </w:rPr>
        <w:t>，选择不同信噪比进行加噪处理，获得接收端加噪数据作为训练集数据。</w:t>
      </w:r>
    </w:p>
    <w:p w14:paraId="155CC213" w14:textId="486560FE" w:rsidR="000F1BC1" w:rsidRDefault="000F1BC1" w:rsidP="000F1BC1">
      <w:pPr>
        <w:ind w:firstLine="480"/>
      </w:pPr>
      <w:r>
        <w:t>每次选择一个信噪比作为产生噪声序列</w:t>
      </w:r>
      <w:r>
        <w:rPr>
          <w:rFonts w:hint="eastAsia"/>
        </w:rPr>
        <w:t>，</w:t>
      </w:r>
      <w:r>
        <w:t>是为了探究最合适的训练数据信噪比</w:t>
      </w:r>
      <w:r>
        <w:rPr>
          <w:rFonts w:hint="eastAsia"/>
        </w:rPr>
        <w:t>。</w:t>
      </w:r>
    </w:p>
    <w:p w14:paraId="228E173D" w14:textId="33F64D5F" w:rsidR="000F1BC1" w:rsidRDefault="000F1BC1" w:rsidP="005371A4">
      <w:pPr>
        <w:ind w:firstLineChars="0" w:firstLine="0"/>
      </w:pPr>
      <w:r>
        <w:t>为了横向合理比较三种深度学习模型性能</w:t>
      </w:r>
      <w:r>
        <w:rPr>
          <w:rFonts w:hint="eastAsia"/>
        </w:rPr>
        <w:t>，</w:t>
      </w:r>
      <w:r>
        <w:t>此次实验对网络模型规模做了限制</w:t>
      </w:r>
      <w:r>
        <w:rPr>
          <w:rFonts w:hint="eastAsia"/>
        </w:rPr>
        <w:t>，</w:t>
      </w:r>
      <w:r>
        <w:t>要求</w:t>
      </w:r>
      <w:ins w:id="345" w:author="Hui" w:date="2020-03-26T23:20:00Z">
        <w:r w:rsidR="001125F5">
          <w:rPr>
            <w:rFonts w:hint="eastAsia"/>
          </w:rPr>
          <w:t>在</w:t>
        </w:r>
      </w:ins>
      <w:r>
        <w:t>同一码长情况下</w:t>
      </w:r>
      <w:r>
        <w:rPr>
          <w:rFonts w:hint="eastAsia"/>
        </w:rPr>
        <w:t>，</w:t>
      </w:r>
      <w:r>
        <w:t>三种深度学习模型网络的神经元规模在同一数量级</w:t>
      </w:r>
      <w:r>
        <w:rPr>
          <w:rFonts w:hint="eastAsia"/>
        </w:rPr>
        <w:t>。</w:t>
      </w:r>
      <w:r>
        <w:t>不同码长下三种深度学习模型神经元数量统计表如下所示</w:t>
      </w:r>
      <w:r>
        <w:rPr>
          <w:rFonts w:hint="eastAsia"/>
        </w:rPr>
        <w:t>。</w:t>
      </w:r>
    </w:p>
    <w:p w14:paraId="5B4A2FD9" w14:textId="77777777" w:rsidR="000F1BC1" w:rsidRDefault="000F1BC1" w:rsidP="000F1BC1">
      <w:pPr>
        <w:ind w:firstLine="480"/>
      </w:pPr>
    </w:p>
    <w:p w14:paraId="481A7232" w14:textId="77777777" w:rsidR="000F1BC1" w:rsidRDefault="000F1BC1" w:rsidP="000F1BC1">
      <w:pPr>
        <w:ind w:firstLine="480"/>
      </w:pPr>
    </w:p>
    <w:p w14:paraId="401E4BD0" w14:textId="77777777" w:rsidR="000F1BC1" w:rsidRDefault="000F1BC1" w:rsidP="000F1BC1">
      <w:pPr>
        <w:ind w:firstLine="480"/>
      </w:pPr>
    </w:p>
    <w:p w14:paraId="654F3D6E" w14:textId="09AD07B6" w:rsidR="000F1BC1" w:rsidRPr="00386F43" w:rsidRDefault="00606F7C" w:rsidP="00386F43">
      <w:pPr>
        <w:pStyle w:val="-"/>
        <w:spacing w:before="240"/>
      </w:pPr>
      <w:bookmarkStart w:id="346" w:name="_Toc35811776"/>
      <w:bookmarkStart w:id="347" w:name="_Toc35875807"/>
      <w:r w:rsidRPr="00386F43">
        <w:lastRenderedPageBreak/>
        <w:t>不同码长下</w:t>
      </w:r>
      <w:r w:rsidR="000F1BC1" w:rsidRPr="00386F43">
        <w:t>三种深度学习模型神经元数量统计</w:t>
      </w:r>
      <w:bookmarkEnd w:id="346"/>
      <w:bookmarkEnd w:id="347"/>
    </w:p>
    <w:tbl>
      <w:tblPr>
        <w:tblStyle w:val="af4"/>
        <w:tblW w:w="0" w:type="auto"/>
        <w:jc w:val="center"/>
        <w:tblLook w:val="04A0" w:firstRow="1" w:lastRow="0" w:firstColumn="1" w:lastColumn="0" w:noHBand="0" w:noVBand="1"/>
      </w:tblPr>
      <w:tblGrid>
        <w:gridCol w:w="2074"/>
        <w:gridCol w:w="2074"/>
        <w:gridCol w:w="2074"/>
        <w:gridCol w:w="2074"/>
      </w:tblGrid>
      <w:tr w:rsidR="000F1BC1" w14:paraId="35D59E10" w14:textId="77777777" w:rsidTr="005371A4">
        <w:trPr>
          <w:jc w:val="center"/>
        </w:trPr>
        <w:tc>
          <w:tcPr>
            <w:tcW w:w="2074" w:type="dxa"/>
          </w:tcPr>
          <w:p w14:paraId="2BF4A11E" w14:textId="77777777" w:rsidR="000F1BC1" w:rsidRPr="00B7032C" w:rsidRDefault="000F1BC1" w:rsidP="00256281">
            <w:pPr>
              <w:ind w:firstLineChars="0" w:firstLine="0"/>
              <w:jc w:val="center"/>
              <w:rPr>
                <w:sz w:val="21"/>
              </w:rPr>
            </w:pPr>
            <w:r w:rsidRPr="00B7032C">
              <w:rPr>
                <w:rFonts w:hint="eastAsia"/>
                <w:sz w:val="21"/>
              </w:rPr>
              <w:t>码长</w:t>
            </w:r>
          </w:p>
        </w:tc>
        <w:tc>
          <w:tcPr>
            <w:tcW w:w="2074" w:type="dxa"/>
          </w:tcPr>
          <w:p w14:paraId="62D5D4E9" w14:textId="77777777" w:rsidR="000F1BC1" w:rsidRPr="00B7032C" w:rsidRDefault="000F1BC1" w:rsidP="00256281">
            <w:pPr>
              <w:ind w:firstLineChars="0" w:firstLine="0"/>
              <w:jc w:val="center"/>
              <w:rPr>
                <w:sz w:val="21"/>
              </w:rPr>
            </w:pPr>
            <w:r w:rsidRPr="00B7032C">
              <w:rPr>
                <w:rFonts w:hint="eastAsia"/>
                <w:sz w:val="21"/>
              </w:rPr>
              <w:t>MLP</w:t>
            </w:r>
          </w:p>
        </w:tc>
        <w:tc>
          <w:tcPr>
            <w:tcW w:w="2074" w:type="dxa"/>
          </w:tcPr>
          <w:p w14:paraId="4055E6C1" w14:textId="77777777" w:rsidR="000F1BC1" w:rsidRPr="00B7032C" w:rsidRDefault="000F1BC1" w:rsidP="00256281">
            <w:pPr>
              <w:ind w:firstLineChars="0" w:firstLine="0"/>
              <w:jc w:val="center"/>
              <w:rPr>
                <w:sz w:val="21"/>
              </w:rPr>
            </w:pPr>
            <w:r w:rsidRPr="00B7032C">
              <w:rPr>
                <w:rFonts w:hint="eastAsia"/>
                <w:sz w:val="21"/>
              </w:rPr>
              <w:t>CNN</w:t>
            </w:r>
          </w:p>
        </w:tc>
        <w:tc>
          <w:tcPr>
            <w:tcW w:w="2074" w:type="dxa"/>
          </w:tcPr>
          <w:p w14:paraId="3A825A79" w14:textId="77777777" w:rsidR="000F1BC1" w:rsidRPr="00B7032C" w:rsidRDefault="000F1BC1" w:rsidP="00256281">
            <w:pPr>
              <w:ind w:firstLineChars="0" w:firstLine="0"/>
              <w:jc w:val="center"/>
              <w:rPr>
                <w:sz w:val="21"/>
              </w:rPr>
            </w:pPr>
            <w:r w:rsidRPr="00B7032C">
              <w:rPr>
                <w:rFonts w:hint="eastAsia"/>
                <w:sz w:val="21"/>
              </w:rPr>
              <w:t>LSTM</w:t>
            </w:r>
          </w:p>
        </w:tc>
      </w:tr>
      <w:tr w:rsidR="000F1BC1" w14:paraId="2894C897" w14:textId="77777777" w:rsidTr="005371A4">
        <w:trPr>
          <w:jc w:val="center"/>
        </w:trPr>
        <w:tc>
          <w:tcPr>
            <w:tcW w:w="2074" w:type="dxa"/>
          </w:tcPr>
          <w:p w14:paraId="5F1D97F0" w14:textId="77777777" w:rsidR="000F1BC1" w:rsidRPr="00B7032C" w:rsidRDefault="000F1BC1" w:rsidP="00256281">
            <w:pPr>
              <w:ind w:firstLineChars="0" w:firstLine="0"/>
              <w:jc w:val="center"/>
              <w:rPr>
                <w:sz w:val="21"/>
              </w:rPr>
            </w:pPr>
            <w:r w:rsidRPr="00B7032C">
              <w:rPr>
                <w:rFonts w:hint="eastAsia"/>
                <w:sz w:val="21"/>
              </w:rPr>
              <w:t>N=8,k</w:t>
            </w:r>
            <w:r w:rsidRPr="00B7032C">
              <w:rPr>
                <w:sz w:val="21"/>
              </w:rPr>
              <w:t>=4</w:t>
            </w:r>
          </w:p>
        </w:tc>
        <w:tc>
          <w:tcPr>
            <w:tcW w:w="2074" w:type="dxa"/>
          </w:tcPr>
          <w:p w14:paraId="0D5AC103" w14:textId="77777777" w:rsidR="000F1BC1" w:rsidRPr="00B7032C" w:rsidRDefault="000F1BC1" w:rsidP="00256281">
            <w:pPr>
              <w:ind w:firstLineChars="0" w:firstLine="0"/>
              <w:jc w:val="center"/>
              <w:rPr>
                <w:sz w:val="21"/>
              </w:rPr>
            </w:pPr>
            <w:r w:rsidRPr="00B7032C">
              <w:rPr>
                <w:sz w:val="21"/>
              </w:rPr>
              <w:t>43716</w:t>
            </w:r>
          </w:p>
        </w:tc>
        <w:tc>
          <w:tcPr>
            <w:tcW w:w="2074" w:type="dxa"/>
          </w:tcPr>
          <w:p w14:paraId="6DAB3600" w14:textId="77777777" w:rsidR="000F1BC1" w:rsidRPr="00B7032C" w:rsidRDefault="000F1BC1" w:rsidP="00256281">
            <w:pPr>
              <w:ind w:firstLineChars="0" w:firstLine="0"/>
              <w:jc w:val="center"/>
              <w:rPr>
                <w:sz w:val="21"/>
              </w:rPr>
            </w:pPr>
            <w:r w:rsidRPr="00B7032C">
              <w:rPr>
                <w:sz w:val="21"/>
              </w:rPr>
              <w:t>31524</w:t>
            </w:r>
          </w:p>
        </w:tc>
        <w:tc>
          <w:tcPr>
            <w:tcW w:w="2074" w:type="dxa"/>
          </w:tcPr>
          <w:p w14:paraId="5C439AC1" w14:textId="77777777" w:rsidR="000F1BC1" w:rsidRPr="00B7032C" w:rsidRDefault="000F1BC1" w:rsidP="00256281">
            <w:pPr>
              <w:ind w:firstLineChars="0" w:firstLine="0"/>
              <w:jc w:val="center"/>
              <w:rPr>
                <w:sz w:val="21"/>
              </w:rPr>
            </w:pPr>
            <w:r w:rsidRPr="00B7032C">
              <w:rPr>
                <w:rFonts w:hint="eastAsia"/>
                <w:sz w:val="21"/>
              </w:rPr>
              <w:t>67588</w:t>
            </w:r>
          </w:p>
        </w:tc>
      </w:tr>
      <w:tr w:rsidR="000F1BC1" w14:paraId="58EDE104" w14:textId="77777777" w:rsidTr="005371A4">
        <w:trPr>
          <w:jc w:val="center"/>
        </w:trPr>
        <w:tc>
          <w:tcPr>
            <w:tcW w:w="2074" w:type="dxa"/>
          </w:tcPr>
          <w:p w14:paraId="6EE00099" w14:textId="77777777" w:rsidR="000F1BC1" w:rsidRPr="00B7032C" w:rsidRDefault="000F1BC1" w:rsidP="00256281">
            <w:pPr>
              <w:ind w:firstLineChars="0" w:firstLine="0"/>
              <w:jc w:val="center"/>
              <w:rPr>
                <w:sz w:val="21"/>
              </w:rPr>
            </w:pPr>
            <w:r w:rsidRPr="00B7032C">
              <w:rPr>
                <w:rFonts w:hint="eastAsia"/>
                <w:sz w:val="21"/>
              </w:rPr>
              <w:t>N=16,k</w:t>
            </w:r>
            <w:r w:rsidRPr="00B7032C">
              <w:rPr>
                <w:sz w:val="21"/>
              </w:rPr>
              <w:t>=8</w:t>
            </w:r>
          </w:p>
        </w:tc>
        <w:tc>
          <w:tcPr>
            <w:tcW w:w="2074" w:type="dxa"/>
          </w:tcPr>
          <w:p w14:paraId="2283F32E" w14:textId="77777777" w:rsidR="000F1BC1" w:rsidRPr="00B7032C" w:rsidRDefault="000F1BC1" w:rsidP="00256281">
            <w:pPr>
              <w:ind w:firstLineChars="0" w:firstLine="0"/>
              <w:jc w:val="center"/>
              <w:rPr>
                <w:sz w:val="21"/>
              </w:rPr>
            </w:pPr>
            <w:r w:rsidRPr="00B7032C">
              <w:rPr>
                <w:sz w:val="21"/>
              </w:rPr>
              <w:t>46024</w:t>
            </w:r>
          </w:p>
        </w:tc>
        <w:tc>
          <w:tcPr>
            <w:tcW w:w="2074" w:type="dxa"/>
          </w:tcPr>
          <w:p w14:paraId="3B150075" w14:textId="77777777" w:rsidR="000F1BC1" w:rsidRPr="00B7032C" w:rsidRDefault="000F1BC1" w:rsidP="00256281">
            <w:pPr>
              <w:ind w:firstLineChars="0" w:firstLine="0"/>
              <w:jc w:val="center"/>
              <w:rPr>
                <w:sz w:val="21"/>
              </w:rPr>
            </w:pPr>
            <w:r w:rsidRPr="00B7032C">
              <w:rPr>
                <w:sz w:val="21"/>
              </w:rPr>
              <w:t>48168</w:t>
            </w:r>
          </w:p>
        </w:tc>
        <w:tc>
          <w:tcPr>
            <w:tcW w:w="2074" w:type="dxa"/>
          </w:tcPr>
          <w:p w14:paraId="2FBF4CB1" w14:textId="77777777" w:rsidR="000F1BC1" w:rsidRPr="00B7032C" w:rsidRDefault="000F1BC1" w:rsidP="00256281">
            <w:pPr>
              <w:ind w:firstLineChars="0" w:firstLine="0"/>
              <w:jc w:val="center"/>
              <w:rPr>
                <w:sz w:val="21"/>
              </w:rPr>
            </w:pPr>
            <w:r w:rsidRPr="00B7032C">
              <w:rPr>
                <w:rFonts w:hint="eastAsia"/>
                <w:sz w:val="21"/>
              </w:rPr>
              <w:t>68104</w:t>
            </w:r>
          </w:p>
        </w:tc>
      </w:tr>
      <w:tr w:rsidR="000F1BC1" w14:paraId="1AB63634" w14:textId="77777777" w:rsidTr="005371A4">
        <w:trPr>
          <w:jc w:val="center"/>
        </w:trPr>
        <w:tc>
          <w:tcPr>
            <w:tcW w:w="2074" w:type="dxa"/>
          </w:tcPr>
          <w:p w14:paraId="38DE3191" w14:textId="77777777" w:rsidR="000F1BC1" w:rsidRPr="00B7032C" w:rsidRDefault="000F1BC1" w:rsidP="00256281">
            <w:pPr>
              <w:ind w:firstLineChars="0" w:firstLine="0"/>
              <w:jc w:val="center"/>
              <w:rPr>
                <w:sz w:val="21"/>
              </w:rPr>
            </w:pPr>
            <w:r w:rsidRPr="00B7032C">
              <w:rPr>
                <w:rFonts w:hint="eastAsia"/>
                <w:sz w:val="21"/>
              </w:rPr>
              <w:t>N=32,k</w:t>
            </w:r>
            <w:r w:rsidRPr="00B7032C">
              <w:rPr>
                <w:sz w:val="21"/>
              </w:rPr>
              <w:t>=16</w:t>
            </w:r>
          </w:p>
        </w:tc>
        <w:tc>
          <w:tcPr>
            <w:tcW w:w="2074" w:type="dxa"/>
          </w:tcPr>
          <w:p w14:paraId="3F205CB8" w14:textId="77777777" w:rsidR="000F1BC1" w:rsidRPr="00B7032C" w:rsidRDefault="000F1BC1" w:rsidP="00256281">
            <w:pPr>
              <w:ind w:firstLineChars="0" w:firstLine="0"/>
              <w:jc w:val="center"/>
              <w:rPr>
                <w:sz w:val="21"/>
              </w:rPr>
            </w:pPr>
            <w:r w:rsidRPr="00B7032C">
              <w:rPr>
                <w:sz w:val="21"/>
              </w:rPr>
              <w:t>50640</w:t>
            </w:r>
          </w:p>
        </w:tc>
        <w:tc>
          <w:tcPr>
            <w:tcW w:w="2074" w:type="dxa"/>
          </w:tcPr>
          <w:p w14:paraId="5791DEE7" w14:textId="77777777" w:rsidR="000F1BC1" w:rsidRPr="00B7032C" w:rsidRDefault="000F1BC1" w:rsidP="00256281">
            <w:pPr>
              <w:ind w:firstLineChars="0" w:firstLine="0"/>
              <w:jc w:val="center"/>
              <w:rPr>
                <w:sz w:val="21"/>
              </w:rPr>
            </w:pPr>
            <w:r w:rsidRPr="00B7032C">
              <w:rPr>
                <w:sz w:val="21"/>
              </w:rPr>
              <w:t>81456</w:t>
            </w:r>
          </w:p>
        </w:tc>
        <w:tc>
          <w:tcPr>
            <w:tcW w:w="2074" w:type="dxa"/>
          </w:tcPr>
          <w:p w14:paraId="12211884" w14:textId="77777777" w:rsidR="000F1BC1" w:rsidRPr="00B7032C" w:rsidRDefault="000F1BC1" w:rsidP="00256281">
            <w:pPr>
              <w:ind w:firstLineChars="0" w:firstLine="0"/>
              <w:jc w:val="center"/>
              <w:rPr>
                <w:sz w:val="21"/>
              </w:rPr>
            </w:pPr>
            <w:r w:rsidRPr="00B7032C">
              <w:rPr>
                <w:sz w:val="21"/>
              </w:rPr>
              <w:t>69136</w:t>
            </w:r>
          </w:p>
        </w:tc>
      </w:tr>
    </w:tbl>
    <w:p w14:paraId="09933D3F" w14:textId="27C4AE28" w:rsidR="000F1BC1" w:rsidRDefault="000F1BC1" w:rsidP="000F1BC1">
      <w:pPr>
        <w:pStyle w:val="20"/>
      </w:pPr>
      <w:bookmarkStart w:id="348" w:name="_Toc35086246"/>
      <w:bookmarkStart w:id="349" w:name="_Toc35722028"/>
      <w:bookmarkStart w:id="350" w:name="_Toc35722148"/>
      <w:bookmarkStart w:id="351" w:name="_Toc35725814"/>
      <w:bookmarkStart w:id="352" w:name="_Toc35726018"/>
      <w:bookmarkStart w:id="353" w:name="_Toc35766644"/>
      <w:bookmarkStart w:id="354" w:name="_Toc35875613"/>
      <w:r>
        <w:rPr>
          <w:rFonts w:hint="eastAsia"/>
        </w:rPr>
        <w:t>基于多层感知机网络的极化码译码</w:t>
      </w:r>
      <w:bookmarkEnd w:id="348"/>
      <w:bookmarkEnd w:id="349"/>
      <w:bookmarkEnd w:id="350"/>
      <w:bookmarkEnd w:id="351"/>
      <w:bookmarkEnd w:id="352"/>
      <w:bookmarkEnd w:id="353"/>
      <w:bookmarkEnd w:id="354"/>
    </w:p>
    <w:p w14:paraId="73055595" w14:textId="77777777" w:rsidR="000F1BC1" w:rsidRDefault="000F1BC1" w:rsidP="000F1BC1">
      <w:pPr>
        <w:pStyle w:val="3"/>
        <w:widowControl/>
        <w:tabs>
          <w:tab w:val="clear" w:pos="1304"/>
        </w:tabs>
        <w:ind w:left="425" w:firstLine="0"/>
      </w:pPr>
      <w:bookmarkStart w:id="355" w:name="_Toc35086247"/>
      <w:bookmarkStart w:id="356" w:name="_Toc35722029"/>
      <w:bookmarkStart w:id="357" w:name="_Toc35722149"/>
      <w:bookmarkStart w:id="358" w:name="_Toc35725815"/>
      <w:bookmarkStart w:id="359" w:name="_Toc35726019"/>
      <w:bookmarkStart w:id="360" w:name="_Toc35766645"/>
      <w:bookmarkStart w:id="361" w:name="_Toc35875614"/>
      <w:r>
        <w:t>多层感知机网络模型</w:t>
      </w:r>
      <w:bookmarkEnd w:id="355"/>
      <w:bookmarkEnd w:id="356"/>
      <w:bookmarkEnd w:id="357"/>
      <w:bookmarkEnd w:id="358"/>
      <w:bookmarkEnd w:id="359"/>
      <w:bookmarkEnd w:id="360"/>
      <w:bookmarkEnd w:id="361"/>
    </w:p>
    <w:p w14:paraId="1097158C" w14:textId="28BA35CD" w:rsidR="000F1BC1" w:rsidRPr="00386B8C" w:rsidRDefault="000F1BC1" w:rsidP="005371A4">
      <w:pPr>
        <w:ind w:firstLine="480"/>
      </w:pPr>
      <w:r w:rsidRPr="00386B8C">
        <w:t>多层感知机（</w:t>
      </w:r>
      <w:r w:rsidRPr="00386B8C">
        <w:t>Multi-Layer Perceptron, MLP</w:t>
      </w:r>
      <w:r w:rsidRPr="00386B8C">
        <w:t>）也叫前馈神经网络（</w:t>
      </w:r>
      <w:r w:rsidRPr="00386B8C">
        <w:t>Feed</w:t>
      </w:r>
      <w:r>
        <w:rPr>
          <w:rFonts w:hint="eastAsia"/>
        </w:rPr>
        <w:t>-</w:t>
      </w:r>
      <w:r w:rsidRPr="00386B8C">
        <w:t>forward Neural Network, FNN</w:t>
      </w:r>
      <w:r w:rsidRPr="00386B8C">
        <w:t>），是大多数深度学习模型的基础。多层感知机网络的目标是近似某个函数</w:t>
      </w:r>
      <w:r w:rsidRPr="00386B8C">
        <w:object w:dxaOrig="620" w:dyaOrig="360" w14:anchorId="21E0670B">
          <v:shape id="_x0000_i1341" type="#_x0000_t75" style="width:30pt;height:18pt" o:ole="">
            <v:imagedata r:id="rId639" o:title=""/>
          </v:shape>
          <o:OLEObject Type="Embed" ProgID="Equation.DSMT4" ShapeID="_x0000_i1341" DrawAspect="Content" ObjectID="_1671421920" r:id="rId640"/>
        </w:object>
      </w:r>
      <w:r w:rsidRPr="00386B8C">
        <w:t>，例如，一个回归函数</w:t>
      </w:r>
      <w:r w:rsidRPr="00386B8C">
        <w:object w:dxaOrig="620" w:dyaOrig="360" w14:anchorId="38DDC393">
          <v:shape id="_x0000_i1342" type="#_x0000_t75" style="width:30pt;height:18pt" o:ole="">
            <v:imagedata r:id="rId641" o:title=""/>
          </v:shape>
          <o:OLEObject Type="Embed" ProgID="Equation.DSMT4" ShapeID="_x0000_i1342" DrawAspect="Content" ObjectID="_1671421921" r:id="rId642"/>
        </w:object>
      </w:r>
      <w:r w:rsidRPr="00386B8C">
        <w:t>将输入</w:t>
      </w:r>
      <w:r w:rsidRPr="00386B8C">
        <w:object w:dxaOrig="200" w:dyaOrig="220" w14:anchorId="2EA4A92F">
          <v:shape id="_x0000_i1343" type="#_x0000_t75" style="width:12pt;height:12pt" o:ole="">
            <v:imagedata r:id="rId643" o:title=""/>
          </v:shape>
          <o:OLEObject Type="Embed" ProgID="Equation.DSMT4" ShapeID="_x0000_i1343" DrawAspect="Content" ObjectID="_1671421922" r:id="rId644"/>
        </w:object>
      </w:r>
      <w:r w:rsidRPr="00386B8C">
        <w:t>映射成一个值</w:t>
      </w:r>
      <w:r w:rsidRPr="00386B8C">
        <w:object w:dxaOrig="220" w:dyaOrig="260" w14:anchorId="7DFB2E30">
          <v:shape id="_x0000_i1344" type="#_x0000_t75" style="width:12pt;height:12pt" o:ole="">
            <v:imagedata r:id="rId645" o:title=""/>
          </v:shape>
          <o:OLEObject Type="Embed" ProgID="Equation.DSMT4" ShapeID="_x0000_i1344" DrawAspect="Content" ObjectID="_1671421923" r:id="rId646"/>
        </w:object>
      </w:r>
      <w:r w:rsidRPr="00386B8C">
        <w:t>。前馈神经网络定义为</w:t>
      </w:r>
      <w:r w:rsidRPr="00386B8C">
        <w:object w:dxaOrig="760" w:dyaOrig="320" w14:anchorId="2827D788">
          <v:shape id="_x0000_i1345" type="#_x0000_t75" style="width:36pt;height:18pt" o:ole="">
            <v:imagedata r:id="rId647" o:title=""/>
          </v:shape>
          <o:OLEObject Type="Embed" ProgID="Equation.DSMT4" ShapeID="_x0000_i1345" DrawAspect="Content" ObjectID="_1671421924" r:id="rId648"/>
        </w:object>
      </w:r>
      <w:r w:rsidRPr="00386B8C">
        <w:t>，通过学习参数</w:t>
      </w:r>
      <w:r w:rsidRPr="00386B8C">
        <w:object w:dxaOrig="200" w:dyaOrig="279" w14:anchorId="1B844C0F">
          <v:shape id="_x0000_i1346" type="#_x0000_t75" style="width:12pt;height:12pt" o:ole="">
            <v:imagedata r:id="rId649" o:title=""/>
          </v:shape>
          <o:OLEObject Type="Embed" ProgID="Equation.DSMT4" ShapeID="_x0000_i1346" DrawAspect="Content" ObjectID="_1671421925" r:id="rId650"/>
        </w:object>
      </w:r>
      <w:r w:rsidRPr="00386B8C">
        <w:t>的值，使得多层感知机</w:t>
      </w:r>
      <w:r>
        <w:t>网络</w:t>
      </w:r>
      <w:r w:rsidRPr="00386B8C">
        <w:t>能够最佳的近似回归函数</w:t>
      </w:r>
      <w:bookmarkStart w:id="362" w:name="OLE_LINK5"/>
      <w:bookmarkStart w:id="363" w:name="OLE_LINK6"/>
      <w:r w:rsidRPr="00386B8C">
        <w:object w:dxaOrig="620" w:dyaOrig="360" w14:anchorId="3D669226">
          <v:shape id="_x0000_i1347" type="#_x0000_t75" style="width:30pt;height:18pt" o:ole="">
            <v:imagedata r:id="rId651" o:title=""/>
          </v:shape>
          <o:OLEObject Type="Embed" ProgID="Equation.DSMT4" ShapeID="_x0000_i1347" DrawAspect="Content" ObjectID="_1671421926" r:id="rId652"/>
        </w:object>
      </w:r>
      <w:bookmarkEnd w:id="362"/>
      <w:bookmarkEnd w:id="363"/>
      <w:r w:rsidRPr="00386B8C">
        <w:t>。之所以称为前馈神经网络，是因为信息在网络中的流动方向是单向向前的，模型的输出与模型之间没有反馈连接。</w:t>
      </w:r>
    </w:p>
    <w:p w14:paraId="0F224440" w14:textId="317C692F" w:rsidR="000F1BC1" w:rsidRDefault="000F1BC1" w:rsidP="000F1BC1">
      <w:pPr>
        <w:ind w:firstLine="480"/>
      </w:pPr>
      <w:r w:rsidRPr="00386B8C">
        <w:t>这些网络通常由许多不同的函数复合表示，每个模型都与一个描述函数如何组合在一起的非循环图相关联。例如，有三个函数</w:t>
      </w:r>
      <w:r w:rsidRPr="00386B8C">
        <w:object w:dxaOrig="1340" w:dyaOrig="360" w14:anchorId="23018636">
          <v:shape id="_x0000_i1348" type="#_x0000_t75" style="width:66pt;height:18pt" o:ole="">
            <v:imagedata r:id="rId653" o:title=""/>
          </v:shape>
          <o:OLEObject Type="Embed" ProgID="Equation.DSMT4" ShapeID="_x0000_i1348" DrawAspect="Content" ObjectID="_1671421927" r:id="rId654"/>
        </w:object>
      </w:r>
      <w:r w:rsidRPr="00386B8C">
        <w:t>复合连接，形成复合函数</w:t>
      </w:r>
      <w:r w:rsidRPr="00386B8C">
        <w:object w:dxaOrig="2500" w:dyaOrig="360" w14:anchorId="0C868742">
          <v:shape id="_x0000_i1349" type="#_x0000_t75" style="width:126pt;height:18pt" o:ole="">
            <v:imagedata r:id="rId655" o:title=""/>
          </v:shape>
          <o:OLEObject Type="Embed" ProgID="Equation.DSMT4" ShapeID="_x0000_i1349" DrawAspect="Content" ObjectID="_1671421928" r:id="rId656"/>
        </w:object>
      </w:r>
      <w:r w:rsidRPr="00386B8C">
        <w:t>。于是，</w:t>
      </w:r>
      <w:r w:rsidRPr="00386B8C">
        <w:object w:dxaOrig="400" w:dyaOrig="360" w14:anchorId="1FFFA6F3">
          <v:shape id="_x0000_i1350" type="#_x0000_t75" style="width:18pt;height:18pt" o:ole="">
            <v:imagedata r:id="rId657" o:title=""/>
          </v:shape>
          <o:OLEObject Type="Embed" ProgID="Equation.DSMT4" ShapeID="_x0000_i1350" DrawAspect="Content" ObjectID="_1671421929" r:id="rId658"/>
        </w:object>
      </w:r>
      <w:r w:rsidRPr="00386B8C">
        <w:t>称为网络的第一层，</w:t>
      </w:r>
      <w:r w:rsidRPr="00386B8C">
        <w:object w:dxaOrig="440" w:dyaOrig="360" w14:anchorId="2DB4860E">
          <v:shape id="_x0000_i1351" type="#_x0000_t75" style="width:24pt;height:18pt" o:ole="">
            <v:imagedata r:id="rId659" o:title=""/>
          </v:shape>
          <o:OLEObject Type="Embed" ProgID="Equation.DSMT4" ShapeID="_x0000_i1351" DrawAspect="Content" ObjectID="_1671421930" r:id="rId660"/>
        </w:object>
      </w:r>
      <w:r w:rsidRPr="00386B8C">
        <w:t>称为第二层，</w:t>
      </w:r>
      <w:r w:rsidRPr="00386B8C">
        <w:object w:dxaOrig="420" w:dyaOrig="360" w14:anchorId="01878F65">
          <v:shape id="_x0000_i1352" type="#_x0000_t75" style="width:24pt;height:18pt" o:ole="">
            <v:imagedata r:id="rId661" o:title=""/>
          </v:shape>
          <o:OLEObject Type="Embed" ProgID="Equation.DSMT4" ShapeID="_x0000_i1352" DrawAspect="Content" ObjectID="_1671421931" r:id="rId662"/>
        </w:object>
      </w:r>
      <w:r w:rsidRPr="00386B8C">
        <w:t>称为输出层。输入层与输出层之间称为隐藏层，图</w:t>
      </w:r>
      <w:r>
        <w:t>4</w:t>
      </w:r>
      <w:r w:rsidR="005371A4">
        <w:rPr>
          <w:rFonts w:hint="eastAsia"/>
        </w:rPr>
        <w:t>.</w:t>
      </w:r>
      <w:r>
        <w:t>2</w:t>
      </w:r>
      <w:r w:rsidRPr="00386B8C">
        <w:t>给出了多层感知机网络实例。对于</w:t>
      </w:r>
      <w:r>
        <w:t>要近似一个非线性函数，利用隐藏层来增加数据的非线性，从而更好拟合</w:t>
      </w:r>
      <w:r w:rsidRPr="00386B8C">
        <w:t>函数。</w:t>
      </w:r>
    </w:p>
    <w:p w14:paraId="30A0FB0E" w14:textId="77777777" w:rsidR="000F1BC1" w:rsidRDefault="000F1BC1" w:rsidP="000F1BC1">
      <w:pPr>
        <w:ind w:firstLine="480"/>
      </w:pPr>
    </w:p>
    <w:p w14:paraId="2ACC1D95" w14:textId="77777777" w:rsidR="000F1BC1" w:rsidRPr="00386B8C" w:rsidRDefault="000F1BC1" w:rsidP="000F1BC1">
      <w:pPr>
        <w:pStyle w:val="24"/>
        <w:ind w:firstLine="480"/>
      </w:pPr>
      <w:r w:rsidRPr="00CE14A4">
        <w:object w:dxaOrig="8629" w:dyaOrig="6825" w14:anchorId="4894D408">
          <v:shape id="_x0000_i1353" type="#_x0000_t75" style="width:270pt;height:213pt" o:ole="">
            <v:imagedata r:id="rId663" o:title=""/>
          </v:shape>
          <o:OLEObject Type="Embed" ProgID="Visio.Drawing.11" ShapeID="_x0000_i1353" DrawAspect="Content" ObjectID="_1671421932" r:id="rId664"/>
        </w:object>
      </w:r>
    </w:p>
    <w:p w14:paraId="73979A44" w14:textId="1A062B4D" w:rsidR="000F1BC1" w:rsidRPr="000F1BC1" w:rsidRDefault="000F1BC1" w:rsidP="000F1BC1">
      <w:pPr>
        <w:pStyle w:val="-0"/>
        <w:spacing w:after="240"/>
      </w:pPr>
      <w:bookmarkStart w:id="364" w:name="_Toc35877425"/>
      <w:r w:rsidRPr="000F1BC1">
        <w:t>多层前馈神经网络模型</w:t>
      </w:r>
      <w:bookmarkEnd w:id="364"/>
    </w:p>
    <w:p w14:paraId="1E5470A8" w14:textId="77777777" w:rsidR="000F1BC1" w:rsidRDefault="000F1BC1" w:rsidP="000F1BC1">
      <w:pPr>
        <w:pStyle w:val="3"/>
        <w:widowControl/>
        <w:tabs>
          <w:tab w:val="clear" w:pos="1304"/>
        </w:tabs>
        <w:ind w:left="425" w:firstLine="0"/>
      </w:pPr>
      <w:bookmarkStart w:id="365" w:name="_Toc35086248"/>
      <w:bookmarkStart w:id="366" w:name="_Toc35722030"/>
      <w:bookmarkStart w:id="367" w:name="_Toc35722150"/>
      <w:bookmarkStart w:id="368" w:name="_Toc35725816"/>
      <w:bookmarkStart w:id="369" w:name="_Toc35726020"/>
      <w:bookmarkStart w:id="370" w:name="_Toc35766646"/>
      <w:bookmarkStart w:id="371" w:name="_Toc35875615"/>
      <w:r>
        <w:lastRenderedPageBreak/>
        <w:t>基于</w:t>
      </w:r>
      <w:r>
        <w:rPr>
          <w:rFonts w:hint="eastAsia"/>
        </w:rPr>
        <w:t>MLP</w:t>
      </w:r>
      <w:r>
        <w:rPr>
          <w:rFonts w:hint="eastAsia"/>
        </w:rPr>
        <w:t>网络的极化码译码仿真与性能分析</w:t>
      </w:r>
      <w:bookmarkEnd w:id="365"/>
      <w:bookmarkEnd w:id="366"/>
      <w:bookmarkEnd w:id="367"/>
      <w:bookmarkEnd w:id="368"/>
      <w:bookmarkEnd w:id="369"/>
      <w:bookmarkEnd w:id="370"/>
      <w:bookmarkEnd w:id="371"/>
    </w:p>
    <w:p w14:paraId="28766BBC" w14:textId="47AC7DF8" w:rsidR="000F1BC1" w:rsidRDefault="000F1BC1" w:rsidP="000F1BC1">
      <w:pPr>
        <w:ind w:firstLine="480"/>
        <w:rPr>
          <w:bCs/>
        </w:rPr>
      </w:pPr>
      <w:r>
        <w:t>下面以码长</w:t>
      </w:r>
      <w:r>
        <w:rPr>
          <w:rFonts w:hint="eastAsia"/>
        </w:rPr>
        <w:t>N=</w:t>
      </w:r>
      <w:r>
        <w:t>16</w:t>
      </w:r>
      <w:r>
        <w:rPr>
          <w:rFonts w:hint="eastAsia"/>
        </w:rPr>
        <w:t>，码率</w:t>
      </w:r>
      <w:r w:rsidRPr="000A27D4">
        <w:object w:dxaOrig="760" w:dyaOrig="279" w14:anchorId="3A32E5BE">
          <v:shape id="_x0000_i1354" type="#_x0000_t75" style="width:37.5pt;height:13.5pt" o:ole="">
            <v:imagedata r:id="rId665" o:title=""/>
          </v:shape>
          <o:OLEObject Type="Embed" ProgID="Equation.DSMT4" ShapeID="_x0000_i1354" DrawAspect="Content" ObjectID="_1671421933" r:id="rId666"/>
        </w:object>
      </w:r>
      <w:r>
        <w:rPr>
          <w:rFonts w:hint="eastAsia"/>
        </w:rPr>
        <w:t>为例进行实验探究，</w:t>
      </w:r>
      <w:r>
        <w:t>经过大量实验与超参数调试</w:t>
      </w:r>
      <w:r>
        <w:rPr>
          <w:rFonts w:hint="eastAsia"/>
        </w:rPr>
        <w:t>，</w:t>
      </w:r>
      <w:r>
        <w:t>本实验网络分为</w:t>
      </w:r>
      <w:r>
        <w:rPr>
          <w:rFonts w:hint="eastAsia"/>
        </w:rPr>
        <w:t>5</w:t>
      </w:r>
      <w:r>
        <w:rPr>
          <w:rFonts w:hint="eastAsia"/>
        </w:rPr>
        <w:t>层，其中输入层节点数为</w:t>
      </w:r>
      <w:r>
        <w:t>16</w:t>
      </w:r>
      <w:r>
        <w:rPr>
          <w:rFonts w:hint="eastAsia"/>
        </w:rPr>
        <w:t>，输出层节点数为</w:t>
      </w:r>
      <w:r>
        <w:t>8</w:t>
      </w:r>
      <w:r>
        <w:rPr>
          <w:rFonts w:hint="eastAsia"/>
        </w:rPr>
        <w:t>，三层隐藏层节点数分别为</w:t>
      </w:r>
      <w:ins w:id="372" w:author="Hui" w:date="2020-03-26T23:25:00Z">
        <w:r w:rsidR="005820EB">
          <w:rPr>
            <w:rFonts w:hint="eastAsia"/>
          </w:rPr>
          <w:t>256</w:t>
        </w:r>
        <w:r w:rsidR="005820EB">
          <w:rPr>
            <w:rFonts w:hint="eastAsia"/>
          </w:rPr>
          <w:t>、</w:t>
        </w:r>
        <w:r w:rsidR="005820EB">
          <w:rPr>
            <w:rFonts w:hint="eastAsia"/>
          </w:rPr>
          <w:t>128</w:t>
        </w:r>
        <w:r w:rsidR="005820EB">
          <w:rPr>
            <w:rFonts w:hint="eastAsia"/>
          </w:rPr>
          <w:t>和</w:t>
        </w:r>
        <w:r w:rsidR="005820EB">
          <w:rPr>
            <w:rFonts w:hint="eastAsia"/>
          </w:rPr>
          <w:t>32</w:t>
        </w:r>
      </w:ins>
      <w:del w:id="373" w:author="Hui" w:date="2020-03-26T23:25:00Z">
        <w:r w:rsidDel="005820EB">
          <w:rPr>
            <w:rFonts w:hint="eastAsia"/>
          </w:rPr>
          <w:delText>2</w:delText>
        </w:r>
        <w:r w:rsidDel="005820EB">
          <w:delText>56</w:delText>
        </w:r>
        <w:r w:rsidDel="005820EB">
          <w:rPr>
            <w:rFonts w:hint="eastAsia"/>
          </w:rPr>
          <w:delText>-</w:delText>
        </w:r>
        <w:r w:rsidDel="005820EB">
          <w:delText>128</w:delText>
        </w:r>
        <w:r w:rsidDel="005820EB">
          <w:rPr>
            <w:rFonts w:hint="eastAsia"/>
          </w:rPr>
          <w:delText>-</w:delText>
        </w:r>
        <w:r w:rsidDel="005820EB">
          <w:delText>32</w:delText>
        </w:r>
      </w:del>
      <w:r>
        <w:rPr>
          <w:rFonts w:hint="eastAsia"/>
        </w:rPr>
        <w:t>。损失函数采用多分类交叉熵损失函数，</w:t>
      </w:r>
      <w:r>
        <w:t>优化器选择随机梯度下降算法的</w:t>
      </w:r>
      <w:r>
        <w:rPr>
          <w:rFonts w:hint="eastAsia"/>
          <w:bCs/>
        </w:rPr>
        <w:t>Adam</w:t>
      </w:r>
      <w:r>
        <w:rPr>
          <w:rFonts w:hint="eastAsia"/>
          <w:bCs/>
        </w:rPr>
        <w:t>优化器</w:t>
      </w:r>
      <w:r w:rsidR="005362B9" w:rsidRPr="005362B9">
        <w:rPr>
          <w:bCs/>
          <w:vertAlign w:val="superscript"/>
        </w:rPr>
        <w:fldChar w:fldCharType="begin"/>
      </w:r>
      <w:r w:rsidR="005362B9" w:rsidRPr="005362B9">
        <w:rPr>
          <w:bCs/>
          <w:vertAlign w:val="superscript"/>
        </w:rPr>
        <w:instrText xml:space="preserve"> </w:instrText>
      </w:r>
      <w:r w:rsidR="005362B9" w:rsidRPr="005362B9">
        <w:rPr>
          <w:rFonts w:hint="eastAsia"/>
          <w:bCs/>
          <w:vertAlign w:val="superscript"/>
        </w:rPr>
        <w:instrText>REF _Ref35860121 \n \h</w:instrText>
      </w:r>
      <w:r w:rsidR="005362B9" w:rsidRPr="005362B9">
        <w:rPr>
          <w:bCs/>
          <w:vertAlign w:val="superscript"/>
        </w:rPr>
        <w:instrText xml:space="preserve"> </w:instrText>
      </w:r>
      <w:r w:rsidR="005362B9">
        <w:rPr>
          <w:bCs/>
          <w:vertAlign w:val="superscript"/>
        </w:rPr>
        <w:instrText xml:space="preserve"> \* MERGEFORMAT </w:instrText>
      </w:r>
      <w:r w:rsidR="005362B9" w:rsidRPr="005362B9">
        <w:rPr>
          <w:bCs/>
          <w:vertAlign w:val="superscript"/>
        </w:rPr>
      </w:r>
      <w:r w:rsidR="005362B9" w:rsidRPr="005362B9">
        <w:rPr>
          <w:bCs/>
          <w:vertAlign w:val="superscript"/>
        </w:rPr>
        <w:fldChar w:fldCharType="separate"/>
      </w:r>
      <w:r w:rsidR="005362B9" w:rsidRPr="005362B9">
        <w:rPr>
          <w:bCs/>
          <w:vertAlign w:val="superscript"/>
        </w:rPr>
        <w:t>[25]</w:t>
      </w:r>
      <w:r w:rsidR="005362B9" w:rsidRPr="005362B9">
        <w:rPr>
          <w:bCs/>
          <w:vertAlign w:val="superscript"/>
        </w:rPr>
        <w:fldChar w:fldCharType="end"/>
      </w:r>
      <w:r>
        <w:rPr>
          <w:rFonts w:hint="eastAsia"/>
          <w:bCs/>
        </w:rPr>
        <w:t>，训练数据批大小（</w:t>
      </w:r>
      <w:r>
        <w:rPr>
          <w:rFonts w:hint="eastAsia"/>
          <w:bCs/>
        </w:rPr>
        <w:t>bat</w:t>
      </w:r>
      <w:r>
        <w:rPr>
          <w:bCs/>
        </w:rPr>
        <w:t>ch size</w:t>
      </w:r>
      <w:r>
        <w:rPr>
          <w:rFonts w:hint="eastAsia"/>
          <w:bCs/>
        </w:rPr>
        <w:t>）为</w:t>
      </w:r>
      <w:r>
        <w:rPr>
          <w:rFonts w:hint="eastAsia"/>
          <w:bCs/>
        </w:rPr>
        <w:t>32</w:t>
      </w:r>
      <w:r>
        <w:rPr>
          <w:rFonts w:hint="eastAsia"/>
          <w:bCs/>
        </w:rPr>
        <w:t>，学习率设置为</w:t>
      </w:r>
      <w:r>
        <w:rPr>
          <w:rFonts w:hint="eastAsia"/>
          <w:bCs/>
        </w:rPr>
        <w:t>0.001</w:t>
      </w:r>
      <w:r>
        <w:rPr>
          <w:rFonts w:hint="eastAsia"/>
          <w:bCs/>
        </w:rPr>
        <w:t>。测试数据集大小为</w:t>
      </w:r>
      <w:r w:rsidR="005D58FF">
        <w:t>32000</w:t>
      </w:r>
      <w:r>
        <w:rPr>
          <w:rFonts w:hint="eastAsia"/>
        </w:rPr>
        <w:t>，</w:t>
      </w:r>
      <w:r>
        <w:rPr>
          <w:rFonts w:hint="eastAsia"/>
          <w:bCs/>
        </w:rPr>
        <w:t>下面分别从不同方面探讨译码器性能：</w:t>
      </w:r>
    </w:p>
    <w:p w14:paraId="620FDC11" w14:textId="77777777" w:rsidR="000F1BC1" w:rsidRPr="00A1704D" w:rsidRDefault="000F1BC1" w:rsidP="000F1BC1">
      <w:pPr>
        <w:pStyle w:val="aff1"/>
        <w:widowControl/>
        <w:numPr>
          <w:ilvl w:val="0"/>
          <w:numId w:val="20"/>
        </w:numPr>
        <w:spacing w:line="360" w:lineRule="auto"/>
        <w:ind w:firstLineChars="0"/>
        <w:rPr>
          <w:bCs/>
        </w:rPr>
      </w:pPr>
      <w:r w:rsidRPr="00A1704D">
        <w:rPr>
          <w:bCs/>
        </w:rPr>
        <w:t>MLP</w:t>
      </w:r>
      <w:r w:rsidRPr="00A1704D">
        <w:rPr>
          <w:bCs/>
        </w:rPr>
        <w:t>网络译码器</w:t>
      </w:r>
      <w:r w:rsidRPr="00A1704D">
        <w:rPr>
          <w:rFonts w:hint="eastAsia"/>
          <w:bCs/>
        </w:rPr>
        <w:t>NVE</w:t>
      </w:r>
      <w:r w:rsidRPr="00A1704D">
        <w:rPr>
          <w:rFonts w:hint="eastAsia"/>
          <w:bCs/>
        </w:rPr>
        <w:t>指标分析</w:t>
      </w:r>
    </w:p>
    <w:p w14:paraId="157A710A" w14:textId="795E81AA" w:rsidR="000F1BC1" w:rsidRDefault="000F1BC1" w:rsidP="000F1BC1">
      <w:pPr>
        <w:ind w:firstLine="480"/>
      </w:pPr>
      <w:r w:rsidRPr="0012461C">
        <w:rPr>
          <w:rFonts w:hint="eastAsia"/>
          <w:bCs/>
        </w:rPr>
        <w:t>图</w:t>
      </w:r>
      <w:r w:rsidR="005371A4">
        <w:rPr>
          <w:rFonts w:hint="eastAsia"/>
          <w:bCs/>
        </w:rPr>
        <w:t>4.</w:t>
      </w:r>
      <w:r>
        <w:rPr>
          <w:bCs/>
        </w:rPr>
        <w:t>3</w:t>
      </w:r>
      <w:r w:rsidRPr="0012461C">
        <w:rPr>
          <w:bCs/>
        </w:rPr>
        <w:t>所示为码长</w:t>
      </w:r>
      <w:r w:rsidRPr="0012461C">
        <w:rPr>
          <w:rFonts w:hint="eastAsia"/>
          <w:bCs/>
        </w:rPr>
        <w:t>N=</w:t>
      </w:r>
      <w:r w:rsidRPr="0012461C">
        <w:rPr>
          <w:bCs/>
        </w:rPr>
        <w:t>16</w:t>
      </w:r>
      <w:r w:rsidRPr="0012461C">
        <w:rPr>
          <w:rFonts w:hint="eastAsia"/>
          <w:bCs/>
        </w:rPr>
        <w:t>，</w:t>
      </w:r>
      <w:r w:rsidRPr="0012461C">
        <w:rPr>
          <w:bCs/>
        </w:rPr>
        <w:t>码率</w:t>
      </w:r>
      <w:r w:rsidRPr="0012461C">
        <w:rPr>
          <w:rFonts w:hint="eastAsia"/>
          <w:bCs/>
        </w:rPr>
        <w:t>R=</w:t>
      </w:r>
      <w:r w:rsidRPr="0012461C">
        <w:rPr>
          <w:bCs/>
        </w:rPr>
        <w:t>0.5</w:t>
      </w:r>
      <w:r w:rsidRPr="0012461C">
        <w:rPr>
          <w:rFonts w:hint="eastAsia"/>
          <w:bCs/>
        </w:rPr>
        <w:t>，训练数据占比</w:t>
      </w:r>
      <w:r w:rsidRPr="0012461C">
        <w:rPr>
          <w:rFonts w:hint="eastAsia"/>
          <w:bCs/>
        </w:rPr>
        <w:t>p=1</w:t>
      </w:r>
      <w:r w:rsidRPr="0012461C">
        <w:rPr>
          <w:rFonts w:hint="eastAsia"/>
          <w:bCs/>
        </w:rPr>
        <w:t>，</w:t>
      </w:r>
      <w:r w:rsidRPr="0012461C">
        <w:rPr>
          <w:bCs/>
        </w:rPr>
        <w:t>训练</w:t>
      </w:r>
      <w:r w:rsidRPr="0012461C">
        <w:rPr>
          <w:rFonts w:hint="eastAsia"/>
          <w:bCs/>
        </w:rPr>
        <w:t>epoch</w:t>
      </w:r>
      <w:r w:rsidRPr="0012461C">
        <w:rPr>
          <w:rFonts w:hint="eastAsia"/>
          <w:bCs/>
        </w:rPr>
        <w:t>数量为</w:t>
      </w:r>
      <w:r w:rsidRPr="000A27D4">
        <w:object w:dxaOrig="320" w:dyaOrig="300" w14:anchorId="3AA2EF9F">
          <v:shape id="_x0000_i1355" type="#_x0000_t75" style="width:16.5pt;height:15.75pt" o:ole="">
            <v:imagedata r:id="rId667" o:title=""/>
          </v:shape>
          <o:OLEObject Type="Embed" ProgID="Equation.DSMT4" ShapeID="_x0000_i1355" DrawAspect="Content" ObjectID="_1671421934" r:id="rId668"/>
        </w:object>
      </w:r>
      <w:r>
        <w:t>时</w:t>
      </w:r>
      <w:r>
        <w:rPr>
          <w:rFonts w:hint="eastAsia"/>
        </w:rPr>
        <w:t>NVE</w:t>
      </w:r>
      <w:r>
        <w:rPr>
          <w:rFonts w:hint="eastAsia"/>
        </w:rPr>
        <w:t>指标曲线。可以看到，训练数据信噪比</w:t>
      </w:r>
      <w:r w:rsidR="00CA5DEC" w:rsidRPr="000A27D4">
        <w:object w:dxaOrig="740" w:dyaOrig="360" w14:anchorId="6495606B">
          <v:shape id="_x0000_i1356" type="#_x0000_t75" style="width:36.75pt;height:18.75pt" o:ole="">
            <v:imagedata r:id="rId669" o:title=""/>
          </v:shape>
          <o:OLEObject Type="Embed" ProgID="Equation.DSMT4" ShapeID="_x0000_i1356" DrawAspect="Content" ObjectID="_1671421935" r:id="rId670"/>
        </w:object>
      </w:r>
      <w:r>
        <w:rPr>
          <w:rFonts w:hint="eastAsia"/>
        </w:rPr>
        <w:t>分布为</w:t>
      </w:r>
      <w:r w:rsidRPr="000A27D4">
        <w:object w:dxaOrig="1840" w:dyaOrig="320" w14:anchorId="17CF87B9">
          <v:shape id="_x0000_i1357" type="#_x0000_t75" style="width:91.5pt;height:16.5pt" o:ole="">
            <v:imagedata r:id="rId671" o:title=""/>
          </v:shape>
          <o:OLEObject Type="Embed" ProgID="Equation.DSMT4" ShapeID="_x0000_i1357" DrawAspect="Content" ObjectID="_1671421936" r:id="rId672"/>
        </w:object>
      </w:r>
      <w:r>
        <w:rPr>
          <w:rFonts w:hint="eastAsia"/>
        </w:rPr>
        <w:t>，</w:t>
      </w:r>
      <w:r>
        <w:t>随着信噪比提高</w:t>
      </w:r>
      <w:r>
        <w:rPr>
          <w:rFonts w:hint="eastAsia"/>
        </w:rPr>
        <w:t>，</w:t>
      </w:r>
      <w:r>
        <w:rPr>
          <w:rFonts w:hint="eastAsia"/>
        </w:rPr>
        <w:t>NVE</w:t>
      </w:r>
      <w:r>
        <w:rPr>
          <w:rFonts w:hint="eastAsia"/>
        </w:rPr>
        <w:t>指标先减小后增大，当信噪比为</w:t>
      </w:r>
      <w:r>
        <w:rPr>
          <w:rFonts w:hint="eastAsia"/>
        </w:rPr>
        <w:t>1</w:t>
      </w:r>
      <w:r>
        <w:rPr>
          <w:rFonts w:hint="eastAsia"/>
        </w:rPr>
        <w:t>时达到最小值。由此可知，训练数据</w:t>
      </w:r>
      <w:ins w:id="374" w:author="Hui" w:date="2020-03-26T23:27:00Z">
        <w:r w:rsidR="004A3343">
          <w:rPr>
            <w:rFonts w:hint="eastAsia"/>
          </w:rPr>
          <w:t>的</w:t>
        </w:r>
      </w:ins>
      <w:r>
        <w:rPr>
          <w:rFonts w:hint="eastAsia"/>
        </w:rPr>
        <w:t>最佳信噪比为</w:t>
      </w:r>
      <w:r>
        <w:rPr>
          <w:rFonts w:hint="eastAsia"/>
        </w:rPr>
        <w:t>1</w:t>
      </w:r>
      <w:r>
        <w:rPr>
          <w:rFonts w:hint="eastAsia"/>
        </w:rPr>
        <w:t>。该情况下</w:t>
      </w:r>
      <w:r>
        <w:rPr>
          <w:rFonts w:hint="eastAsia"/>
        </w:rPr>
        <w:t>MLP</w:t>
      </w:r>
      <w:r>
        <w:rPr>
          <w:rFonts w:hint="eastAsia"/>
        </w:rPr>
        <w:t>网络译码器译码误码率性能达到最优。</w:t>
      </w:r>
    </w:p>
    <w:p w14:paraId="72BD8ACF" w14:textId="77777777" w:rsidR="005D58FF" w:rsidRPr="0012461C" w:rsidRDefault="005D58FF" w:rsidP="000F1BC1">
      <w:pPr>
        <w:ind w:firstLine="480"/>
        <w:rPr>
          <w:bCs/>
        </w:rPr>
      </w:pPr>
    </w:p>
    <w:p w14:paraId="154F3F96" w14:textId="77777777" w:rsidR="000F1BC1" w:rsidRDefault="000F1BC1" w:rsidP="000F1BC1">
      <w:pPr>
        <w:pStyle w:val="24"/>
        <w:ind w:firstLine="480"/>
      </w:pPr>
      <w:r w:rsidRPr="0012461C">
        <w:rPr>
          <w:noProof/>
        </w:rPr>
        <w:drawing>
          <wp:inline distT="0" distB="0" distL="0" distR="0" wp14:anchorId="1242FD7D" wp14:editId="2F034DFF">
            <wp:extent cx="3583992" cy="2686050"/>
            <wp:effectExtent l="0" t="0" r="0" b="0"/>
            <wp:docPr id="40" name="图片 40" descr="C:\Users\12275\Desktop\图4-6，MLP网络译码器NVE指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12275\Desktop\图4-6，MLP网络译码器NVE指标.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04793" cy="2701640"/>
                    </a:xfrm>
                    <a:prstGeom prst="rect">
                      <a:avLst/>
                    </a:prstGeom>
                    <a:noFill/>
                    <a:ln>
                      <a:noFill/>
                    </a:ln>
                  </pic:spPr>
                </pic:pic>
              </a:graphicData>
            </a:graphic>
          </wp:inline>
        </w:drawing>
      </w:r>
    </w:p>
    <w:p w14:paraId="1C4724C0" w14:textId="284777FD" w:rsidR="000F1BC1" w:rsidRDefault="00736F3C" w:rsidP="005371A4">
      <w:pPr>
        <w:pStyle w:val="-0"/>
        <w:spacing w:after="240"/>
      </w:pPr>
      <w:r>
        <w:t xml:space="preserve"> </w:t>
      </w:r>
      <w:bookmarkStart w:id="375" w:name="_Toc35877426"/>
      <w:r w:rsidR="000F1BC1" w:rsidRPr="005371A4">
        <w:t>MLP</w:t>
      </w:r>
      <w:r w:rsidR="000F1BC1" w:rsidRPr="005371A4">
        <w:t>网络译码器</w:t>
      </w:r>
      <w:r w:rsidR="000F1BC1" w:rsidRPr="005371A4">
        <w:rPr>
          <w:rFonts w:hint="eastAsia"/>
        </w:rPr>
        <w:t>NVE</w:t>
      </w:r>
      <w:r w:rsidR="000F1BC1" w:rsidRPr="005371A4">
        <w:rPr>
          <w:rFonts w:hint="eastAsia"/>
        </w:rPr>
        <w:t>指标</w:t>
      </w:r>
      <w:bookmarkEnd w:id="375"/>
    </w:p>
    <w:p w14:paraId="3741D32F" w14:textId="77777777" w:rsidR="005D58FF" w:rsidRPr="005D58FF" w:rsidRDefault="005D58FF" w:rsidP="005D58FF">
      <w:pPr>
        <w:ind w:firstLine="480"/>
      </w:pPr>
    </w:p>
    <w:p w14:paraId="7059A99F" w14:textId="77777777" w:rsidR="000F1BC1" w:rsidRPr="00C36468" w:rsidRDefault="000F1BC1" w:rsidP="000F1BC1">
      <w:pPr>
        <w:pStyle w:val="aff1"/>
        <w:widowControl/>
        <w:numPr>
          <w:ilvl w:val="0"/>
          <w:numId w:val="20"/>
        </w:numPr>
        <w:spacing w:line="360" w:lineRule="auto"/>
        <w:ind w:firstLineChars="0"/>
        <w:rPr>
          <w:bCs/>
        </w:rPr>
      </w:pPr>
      <w:r w:rsidRPr="00C00E5F">
        <w:rPr>
          <w:rFonts w:hint="eastAsia"/>
          <w:bCs/>
        </w:rPr>
        <w:t>不同训练</w:t>
      </w:r>
      <w:r w:rsidRPr="00C00E5F">
        <w:rPr>
          <w:rFonts w:hint="eastAsia"/>
          <w:bCs/>
        </w:rPr>
        <w:t>epoch</w:t>
      </w:r>
      <w:r w:rsidRPr="00C00E5F">
        <w:rPr>
          <w:rFonts w:hint="eastAsia"/>
          <w:bCs/>
        </w:rPr>
        <w:t>数量下</w:t>
      </w:r>
      <w:r w:rsidRPr="00C00E5F">
        <w:rPr>
          <w:rFonts w:hint="eastAsia"/>
          <w:bCs/>
        </w:rPr>
        <w:t>MLP</w:t>
      </w:r>
      <w:r w:rsidRPr="00C00E5F">
        <w:rPr>
          <w:rFonts w:hint="eastAsia"/>
          <w:bCs/>
        </w:rPr>
        <w:t>网络译码器译码性能分析</w:t>
      </w:r>
    </w:p>
    <w:p w14:paraId="3ACD2ABA" w14:textId="183807CF" w:rsidR="000F1BC1" w:rsidRDefault="000F1BC1" w:rsidP="005D58FF">
      <w:pPr>
        <w:ind w:firstLine="480"/>
      </w:pPr>
      <w:r w:rsidRPr="00A206EB">
        <w:t>一个完整的</w:t>
      </w:r>
      <w:del w:id="376" w:author="Hui" w:date="2020-04-01T10:01:00Z">
        <w:r w:rsidRPr="00A206EB" w:rsidDel="006F7C6E">
          <w:delText>训练数据集</w:delText>
        </w:r>
      </w:del>
      <w:r w:rsidRPr="00A206EB">
        <w:t>通过了神经网络模型训练</w:t>
      </w:r>
      <w:ins w:id="377" w:author="Hui" w:date="2020-04-01T10:01:00Z">
        <w:r w:rsidR="006F7C6E">
          <w:rPr>
            <w:rFonts w:hint="eastAsia"/>
          </w:rPr>
          <w:t>的</w:t>
        </w:r>
        <w:r w:rsidR="006F7C6E" w:rsidRPr="00A206EB">
          <w:t>训练数据集</w:t>
        </w:r>
      </w:ins>
      <w:r w:rsidRPr="00A206EB">
        <w:t>称为一个</w:t>
      </w:r>
      <w:r w:rsidRPr="00A206EB">
        <w:rPr>
          <w:rFonts w:hint="eastAsia"/>
        </w:rPr>
        <w:t>epoch</w:t>
      </w:r>
      <w:r>
        <w:rPr>
          <w:rFonts w:hint="eastAsia"/>
        </w:rPr>
        <w:t>，通常情况下，需要将一个完整的训练数据集拆分成多个子块，分别投入神经网络模型中训练。图</w:t>
      </w:r>
      <w:r w:rsidR="005D58FF">
        <w:rPr>
          <w:rFonts w:hint="eastAsia"/>
        </w:rPr>
        <w:t>4.</w:t>
      </w:r>
      <w:r>
        <w:t>4</w:t>
      </w:r>
      <w:r>
        <w:t>和图</w:t>
      </w:r>
      <w:r w:rsidR="005D58FF">
        <w:rPr>
          <w:rFonts w:hint="eastAsia"/>
        </w:rPr>
        <w:t>4.</w:t>
      </w:r>
      <w:r>
        <w:t>5</w:t>
      </w:r>
      <w:r>
        <w:t>分别显示码长</w:t>
      </w:r>
      <w:r>
        <w:rPr>
          <w:rFonts w:hint="eastAsia"/>
        </w:rPr>
        <w:t>N=</w:t>
      </w:r>
      <w:r>
        <w:t>16</w:t>
      </w:r>
      <w:r>
        <w:rPr>
          <w:rFonts w:hint="eastAsia"/>
        </w:rPr>
        <w:t>，</w:t>
      </w:r>
      <w:r>
        <w:t>码率</w:t>
      </w:r>
      <w:r>
        <w:rPr>
          <w:rFonts w:hint="eastAsia"/>
        </w:rPr>
        <w:t>R=</w:t>
      </w:r>
      <w:r>
        <w:t>0.5</w:t>
      </w:r>
      <w:r>
        <w:rPr>
          <w:rFonts w:hint="eastAsia"/>
        </w:rPr>
        <w:t>，</w:t>
      </w:r>
      <w:r>
        <w:t>训练数据集信噪比</w:t>
      </w:r>
      <w:r w:rsidR="00CA5DEC" w:rsidRPr="000A27D4">
        <w:object w:dxaOrig="1080" w:dyaOrig="360" w14:anchorId="5D768D80">
          <v:shape id="_x0000_i1358" type="#_x0000_t75" style="width:54pt;height:18.75pt" o:ole="">
            <v:imagedata r:id="rId674" o:title=""/>
          </v:shape>
          <o:OLEObject Type="Embed" ProgID="Equation.DSMT4" ShapeID="_x0000_i1358" DrawAspect="Content" ObjectID="_1671421937" r:id="rId675"/>
        </w:object>
      </w:r>
      <w:r>
        <w:t>时</w:t>
      </w:r>
      <w:r>
        <w:rPr>
          <w:rFonts w:hint="eastAsia"/>
        </w:rPr>
        <w:t>，</w:t>
      </w:r>
      <w:r>
        <w:t>在不同数量</w:t>
      </w:r>
      <w:r>
        <w:rPr>
          <w:rFonts w:hint="eastAsia"/>
        </w:rPr>
        <w:t>epoch</w:t>
      </w:r>
      <w:r>
        <w:rPr>
          <w:rFonts w:hint="eastAsia"/>
        </w:rPr>
        <w:t>，测试数据集在不同信噪比噪声下的网络模型的误码率和误帧率表现。可以看到随着</w:t>
      </w:r>
      <w:r>
        <w:rPr>
          <w:rFonts w:hint="eastAsia"/>
        </w:rPr>
        <w:t>e</w:t>
      </w:r>
      <w:r>
        <w:t>poch</w:t>
      </w:r>
      <w:r>
        <w:t>数量增大</w:t>
      </w:r>
      <w:r>
        <w:rPr>
          <w:rFonts w:hint="eastAsia"/>
        </w:rPr>
        <w:t>，</w:t>
      </w:r>
      <w:r>
        <w:rPr>
          <w:rFonts w:hint="eastAsia"/>
        </w:rPr>
        <w:t>MLP</w:t>
      </w:r>
      <w:r>
        <w:rPr>
          <w:rFonts w:hint="eastAsia"/>
        </w:rPr>
        <w:t>网络译码器的误码率越来越低。图中虚线表示最大后验概率译码算法误码率，当</w:t>
      </w:r>
      <w:r>
        <w:rPr>
          <w:rFonts w:hint="eastAsia"/>
        </w:rPr>
        <w:t>epoch</w:t>
      </w:r>
      <w:r>
        <w:t>数量达到</w:t>
      </w:r>
      <w:r w:rsidRPr="000A27D4">
        <w:object w:dxaOrig="320" w:dyaOrig="300" w14:anchorId="0F967956">
          <v:shape id="_x0000_i1359" type="#_x0000_t75" style="width:16.5pt;height:15.75pt" o:ole="">
            <v:imagedata r:id="rId676" o:title=""/>
          </v:shape>
          <o:OLEObject Type="Embed" ProgID="Equation.DSMT4" ShapeID="_x0000_i1359" DrawAspect="Content" ObjectID="_1671421938" r:id="rId677"/>
        </w:object>
      </w:r>
      <w:r>
        <w:t>时</w:t>
      </w:r>
      <w:r>
        <w:rPr>
          <w:rFonts w:hint="eastAsia"/>
        </w:rPr>
        <w:t>，</w:t>
      </w:r>
      <w:r>
        <w:t>误码率性能几乎达到饱和</w:t>
      </w:r>
      <w:r>
        <w:rPr>
          <w:rFonts w:hint="eastAsia"/>
        </w:rPr>
        <w:t>。此时</w:t>
      </w:r>
      <w:r>
        <w:rPr>
          <w:rFonts w:hint="eastAsia"/>
        </w:rPr>
        <w:t>MLP</w:t>
      </w:r>
      <w:r>
        <w:rPr>
          <w:rFonts w:hint="eastAsia"/>
        </w:rPr>
        <w:t>网络译码器误码率性能十分接近</w:t>
      </w:r>
      <w:r>
        <w:rPr>
          <w:rFonts w:hint="eastAsia"/>
        </w:rPr>
        <w:t>MAP</w:t>
      </w:r>
      <w:r>
        <w:rPr>
          <w:rFonts w:hint="eastAsia"/>
        </w:rPr>
        <w:t>译码算法误码率性能。</w:t>
      </w:r>
      <w:r w:rsidR="005D58FF">
        <w:t>可以看出</w:t>
      </w:r>
      <w:r w:rsidR="005D58FF">
        <w:rPr>
          <w:rFonts w:hint="eastAsia"/>
        </w:rPr>
        <w:t>，</w:t>
      </w:r>
      <w:r>
        <w:rPr>
          <w:rFonts w:hint="eastAsia"/>
        </w:rPr>
        <w:lastRenderedPageBreak/>
        <w:t>随着训练的</w:t>
      </w:r>
      <w:r>
        <w:rPr>
          <w:rFonts w:hint="eastAsia"/>
        </w:rPr>
        <w:t>epoch</w:t>
      </w:r>
      <w:r>
        <w:rPr>
          <w:rFonts w:hint="eastAsia"/>
        </w:rPr>
        <w:t>数量不断增加，</w:t>
      </w:r>
      <w:r>
        <w:rPr>
          <w:rFonts w:hint="eastAsia"/>
        </w:rPr>
        <w:t>MLP</w:t>
      </w:r>
      <w:r>
        <w:rPr>
          <w:rFonts w:hint="eastAsia"/>
        </w:rPr>
        <w:t>网络的译码性能不断提高后保持稳定。虽然样本数量有限，由于噪声的随机性，不会出现两次相同的训练数据，因此不会出现过拟合现象。对于误帧率性能来说，同样在</w:t>
      </w:r>
      <w:r>
        <w:rPr>
          <w:rFonts w:hint="eastAsia"/>
        </w:rPr>
        <w:t>epoch</w:t>
      </w:r>
      <w:r>
        <w:rPr>
          <w:rFonts w:hint="eastAsia"/>
        </w:rPr>
        <w:t>数量达到</w:t>
      </w:r>
      <w:r w:rsidRPr="000A27D4">
        <w:object w:dxaOrig="320" w:dyaOrig="300" w14:anchorId="1AB98367">
          <v:shape id="_x0000_i1360" type="#_x0000_t75" style="width:16.5pt;height:15.75pt" o:ole="">
            <v:imagedata r:id="rId676" o:title=""/>
          </v:shape>
          <o:OLEObject Type="Embed" ProgID="Equation.DSMT4" ShapeID="_x0000_i1360" DrawAspect="Content" ObjectID="_1671421939" r:id="rId678"/>
        </w:object>
      </w:r>
      <w:r>
        <w:t>时</w:t>
      </w:r>
      <w:r>
        <w:rPr>
          <w:rFonts w:hint="eastAsia"/>
        </w:rPr>
        <w:t>MLP</w:t>
      </w:r>
      <w:r>
        <w:rPr>
          <w:rFonts w:hint="eastAsia"/>
        </w:rPr>
        <w:t>网络</w:t>
      </w:r>
      <w:r>
        <w:t>误帧率性能不再改善</w:t>
      </w:r>
      <w:r>
        <w:rPr>
          <w:rFonts w:hint="eastAsia"/>
        </w:rPr>
        <w:t>，</w:t>
      </w:r>
      <w:r>
        <w:t>但此时与</w:t>
      </w:r>
      <w:r>
        <w:rPr>
          <w:rFonts w:hint="eastAsia"/>
        </w:rPr>
        <w:t>MAP</w:t>
      </w:r>
      <w:r>
        <w:rPr>
          <w:rFonts w:hint="eastAsia"/>
        </w:rPr>
        <w:t>译码算法误码率性能相比仍有一小段差距。综上分析可知，选择</w:t>
      </w:r>
      <w:r w:rsidRPr="00ED1D14">
        <w:object w:dxaOrig="320" w:dyaOrig="300" w14:anchorId="59F2D1DF">
          <v:shape id="_x0000_i1361" type="#_x0000_t75" style="width:16.5pt;height:15.75pt" o:ole="">
            <v:imagedata r:id="rId679" o:title=""/>
          </v:shape>
          <o:OLEObject Type="Embed" ProgID="Equation.DSMT4" ShapeID="_x0000_i1361" DrawAspect="Content" ObjectID="_1671421940" r:id="rId680"/>
        </w:object>
      </w:r>
      <w:r>
        <w:t>作为网络训练的</w:t>
      </w:r>
      <w:r>
        <w:rPr>
          <w:rFonts w:hint="eastAsia"/>
        </w:rPr>
        <w:t>epoch</w:t>
      </w:r>
      <w:r>
        <w:rPr>
          <w:rFonts w:hint="eastAsia"/>
        </w:rPr>
        <w:t>数量最佳。</w:t>
      </w:r>
    </w:p>
    <w:p w14:paraId="6BED060C" w14:textId="77777777" w:rsidR="000F1BC1" w:rsidRDefault="000F1BC1" w:rsidP="000F1BC1">
      <w:pPr>
        <w:pStyle w:val="24"/>
        <w:ind w:firstLine="480"/>
      </w:pPr>
      <w:r w:rsidRPr="0009293F">
        <w:rPr>
          <w:noProof/>
        </w:rPr>
        <w:drawing>
          <wp:inline distT="0" distB="0" distL="0" distR="0" wp14:anchorId="2CD40236" wp14:editId="671A693B">
            <wp:extent cx="4806000" cy="3600000"/>
            <wp:effectExtent l="0" t="0" r="0" b="635"/>
            <wp:docPr id="35" name="图片 35" descr="G:\Python Project\polarcodeLearning\论文代码图\第四章\mlp\picture\图4-3 epoch数量对MLP译码器误码率性能影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G:\Python Project\polarcodeLearning\论文代码图\第四章\mlp\picture\图4-3 epoch数量对MLP译码器误码率性能影响.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806000" cy="3600000"/>
                    </a:xfrm>
                    <a:prstGeom prst="rect">
                      <a:avLst/>
                    </a:prstGeom>
                    <a:noFill/>
                    <a:ln>
                      <a:noFill/>
                    </a:ln>
                  </pic:spPr>
                </pic:pic>
              </a:graphicData>
            </a:graphic>
          </wp:inline>
        </w:drawing>
      </w:r>
    </w:p>
    <w:p w14:paraId="7F0DEA73" w14:textId="77A92721" w:rsidR="000F1BC1" w:rsidRPr="005D58FF" w:rsidRDefault="000F1BC1" w:rsidP="005D58FF">
      <w:pPr>
        <w:pStyle w:val="-0"/>
        <w:spacing w:after="240"/>
        <w:rPr>
          <w:rStyle w:val="-Char0"/>
        </w:rPr>
      </w:pPr>
      <w:bookmarkStart w:id="378" w:name="_Toc35877427"/>
      <w:r w:rsidRPr="005D58FF">
        <w:rPr>
          <w:rStyle w:val="-Char0"/>
          <w:rFonts w:hint="eastAsia"/>
        </w:rPr>
        <w:t>不同</w:t>
      </w:r>
      <w:r w:rsidRPr="005D58FF">
        <w:rPr>
          <w:rStyle w:val="-Char0"/>
          <w:rFonts w:hint="eastAsia"/>
        </w:rPr>
        <w:t>epoch</w:t>
      </w:r>
      <w:r w:rsidRPr="005D58FF">
        <w:rPr>
          <w:rStyle w:val="-Char0"/>
          <w:rFonts w:hint="eastAsia"/>
        </w:rPr>
        <w:t>数量下</w:t>
      </w:r>
      <w:r w:rsidRPr="005D58FF">
        <w:rPr>
          <w:rStyle w:val="-Char0"/>
          <w:rFonts w:hint="eastAsia"/>
        </w:rPr>
        <w:t>MLP</w:t>
      </w:r>
      <w:r w:rsidRPr="005D58FF">
        <w:rPr>
          <w:rStyle w:val="-Char0"/>
          <w:rFonts w:hint="eastAsia"/>
        </w:rPr>
        <w:t>网络译码器误码率</w:t>
      </w:r>
      <w:bookmarkEnd w:id="378"/>
    </w:p>
    <w:p w14:paraId="53E833CA" w14:textId="77777777" w:rsidR="000F1BC1" w:rsidRDefault="000F1BC1" w:rsidP="000F1BC1">
      <w:pPr>
        <w:pStyle w:val="24"/>
        <w:ind w:firstLine="420"/>
        <w:rPr>
          <w:rStyle w:val="-Char0"/>
        </w:rPr>
      </w:pPr>
    </w:p>
    <w:p w14:paraId="0E17A986" w14:textId="77777777" w:rsidR="000F1BC1" w:rsidRDefault="000F1BC1" w:rsidP="000F1BC1">
      <w:pPr>
        <w:pStyle w:val="24"/>
        <w:ind w:firstLine="480"/>
      </w:pPr>
      <w:r w:rsidRPr="00E966F9">
        <w:rPr>
          <w:noProof/>
        </w:rPr>
        <w:lastRenderedPageBreak/>
        <w:drawing>
          <wp:inline distT="0" distB="0" distL="0" distR="0" wp14:anchorId="3EA6F045" wp14:editId="7B43F5BD">
            <wp:extent cx="4806000" cy="3600000"/>
            <wp:effectExtent l="0" t="0" r="0" b="635"/>
            <wp:docPr id="36" name="图片 36" descr="G:\Python Project\polarcodeLearning\论文代码图\第四章\mlp\picture\图4-4 epoch数量对MLP译码器误帧率性能影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G:\Python Project\polarcodeLearning\论文代码图\第四章\mlp\picture\图4-4 epoch数量对MLP译码器误帧率性能影响.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806000" cy="3600000"/>
                    </a:xfrm>
                    <a:prstGeom prst="rect">
                      <a:avLst/>
                    </a:prstGeom>
                    <a:noFill/>
                    <a:ln>
                      <a:noFill/>
                    </a:ln>
                  </pic:spPr>
                </pic:pic>
              </a:graphicData>
            </a:graphic>
          </wp:inline>
        </w:drawing>
      </w:r>
    </w:p>
    <w:p w14:paraId="3CCF24B0" w14:textId="5FCE5CD3" w:rsidR="000F1BC1" w:rsidRPr="005D58FF" w:rsidRDefault="000F1BC1" w:rsidP="005D58FF">
      <w:pPr>
        <w:pStyle w:val="-0"/>
        <w:spacing w:after="240"/>
      </w:pPr>
      <w:bookmarkStart w:id="379" w:name="_Toc35877428"/>
      <w:r w:rsidRPr="005D58FF">
        <w:rPr>
          <w:rFonts w:hint="eastAsia"/>
        </w:rPr>
        <w:t>不同</w:t>
      </w:r>
      <w:r w:rsidRPr="005D58FF">
        <w:rPr>
          <w:rFonts w:hint="eastAsia"/>
        </w:rPr>
        <w:t>epoch</w:t>
      </w:r>
      <w:r w:rsidRPr="005D58FF">
        <w:rPr>
          <w:rFonts w:hint="eastAsia"/>
        </w:rPr>
        <w:t>数量下</w:t>
      </w:r>
      <w:r w:rsidRPr="005D58FF">
        <w:rPr>
          <w:rFonts w:hint="eastAsia"/>
        </w:rPr>
        <w:t>MLP</w:t>
      </w:r>
      <w:r w:rsidRPr="005D58FF">
        <w:rPr>
          <w:rFonts w:hint="eastAsia"/>
        </w:rPr>
        <w:t>网络译码器误帧率</w:t>
      </w:r>
      <w:bookmarkEnd w:id="379"/>
    </w:p>
    <w:p w14:paraId="7BC56C08" w14:textId="77777777" w:rsidR="005D58FF" w:rsidRPr="005D58FF" w:rsidRDefault="005D58FF" w:rsidP="005D58FF">
      <w:pPr>
        <w:ind w:firstLine="480"/>
      </w:pPr>
    </w:p>
    <w:p w14:paraId="71BF57D0" w14:textId="77777777" w:rsidR="000F1BC1" w:rsidRPr="00C36468" w:rsidRDefault="000F1BC1" w:rsidP="000F1BC1">
      <w:pPr>
        <w:ind w:firstLineChars="0" w:firstLine="0"/>
        <w:rPr>
          <w:bCs/>
          <w:sz w:val="21"/>
        </w:rPr>
      </w:pPr>
      <w:r>
        <w:rPr>
          <w:rFonts w:hint="eastAsia"/>
          <w:bCs/>
        </w:rPr>
        <w:t>（</w:t>
      </w:r>
      <w:r>
        <w:rPr>
          <w:rFonts w:hint="eastAsia"/>
          <w:bCs/>
        </w:rPr>
        <w:t>3</w:t>
      </w:r>
      <w:r>
        <w:rPr>
          <w:rFonts w:hint="eastAsia"/>
          <w:bCs/>
        </w:rPr>
        <w:t>）</w:t>
      </w:r>
      <w:r w:rsidRPr="00C00E5F">
        <w:rPr>
          <w:bCs/>
        </w:rPr>
        <w:t>不同训练数据占比</w:t>
      </w:r>
      <w:r w:rsidRPr="00C00E5F">
        <w:rPr>
          <w:rFonts w:hint="eastAsia"/>
          <w:bCs/>
        </w:rPr>
        <w:t>p</w:t>
      </w:r>
      <w:r w:rsidRPr="00C00E5F">
        <w:rPr>
          <w:rFonts w:hint="eastAsia"/>
          <w:bCs/>
        </w:rPr>
        <w:t>下</w:t>
      </w:r>
      <w:r w:rsidRPr="00C00E5F">
        <w:rPr>
          <w:rFonts w:hint="eastAsia"/>
          <w:bCs/>
        </w:rPr>
        <w:t>MLP</w:t>
      </w:r>
      <w:r w:rsidRPr="00C00E5F">
        <w:rPr>
          <w:rFonts w:hint="eastAsia"/>
          <w:bCs/>
        </w:rPr>
        <w:t>网络译码器译码性能分析</w:t>
      </w:r>
    </w:p>
    <w:p w14:paraId="5498CBA2" w14:textId="6190F9B4" w:rsidR="000F1BC1" w:rsidRPr="008B08F4" w:rsidRDefault="000F1BC1" w:rsidP="000F1BC1">
      <w:pPr>
        <w:ind w:firstLine="480"/>
      </w:pPr>
      <w:r w:rsidRPr="00F119A0">
        <w:rPr>
          <w:rFonts w:hint="eastAsia"/>
        </w:rPr>
        <w:t>如图</w:t>
      </w:r>
      <w:r w:rsidR="005D58FF">
        <w:rPr>
          <w:rFonts w:hint="eastAsia"/>
        </w:rPr>
        <w:t>4.</w:t>
      </w:r>
      <w:r>
        <w:t>6</w:t>
      </w:r>
      <w:r w:rsidRPr="00F119A0">
        <w:t>所示</w:t>
      </w:r>
      <w:r w:rsidRPr="00F119A0">
        <w:rPr>
          <w:rFonts w:hint="eastAsia"/>
        </w:rPr>
        <w:t>，（</w:t>
      </w:r>
      <w:r w:rsidRPr="00F119A0">
        <w:rPr>
          <w:rFonts w:hint="eastAsia"/>
        </w:rPr>
        <w:t>a</w:t>
      </w:r>
      <w:r>
        <w:rPr>
          <w:rFonts w:hint="eastAsia"/>
        </w:rPr>
        <w:t>）、</w:t>
      </w:r>
      <w:r w:rsidRPr="00F119A0">
        <w:rPr>
          <w:rFonts w:hint="eastAsia"/>
        </w:rPr>
        <w:t>（</w:t>
      </w:r>
      <w:r w:rsidRPr="00F119A0">
        <w:rPr>
          <w:rFonts w:hint="eastAsia"/>
        </w:rPr>
        <w:t>b</w:t>
      </w:r>
      <w:r>
        <w:rPr>
          <w:rFonts w:hint="eastAsia"/>
        </w:rPr>
        <w:t>）和</w:t>
      </w:r>
      <w:r w:rsidRPr="00F119A0">
        <w:rPr>
          <w:rFonts w:hint="eastAsia"/>
        </w:rPr>
        <w:t>（</w:t>
      </w:r>
      <w:r w:rsidRPr="00F119A0">
        <w:rPr>
          <w:rFonts w:hint="eastAsia"/>
        </w:rPr>
        <w:t>c</w:t>
      </w:r>
      <w:r w:rsidRPr="00F119A0">
        <w:rPr>
          <w:rFonts w:hint="eastAsia"/>
        </w:rPr>
        <w:t>）分别表示</w:t>
      </w:r>
      <w:r>
        <w:rPr>
          <w:rFonts w:hint="eastAsia"/>
        </w:rPr>
        <w:t>码长</w:t>
      </w:r>
      <w:r>
        <w:rPr>
          <w:rFonts w:hint="eastAsia"/>
        </w:rPr>
        <w:t>N=</w:t>
      </w:r>
      <w:r>
        <w:t>16</w:t>
      </w:r>
      <w:r>
        <w:rPr>
          <w:rFonts w:hint="eastAsia"/>
        </w:rPr>
        <w:t>，</w:t>
      </w:r>
      <w:r>
        <w:t>码率</w:t>
      </w:r>
      <w:r>
        <w:rPr>
          <w:rFonts w:hint="eastAsia"/>
        </w:rPr>
        <w:t>R=</w:t>
      </w:r>
      <w:r>
        <w:t>0.5</w:t>
      </w:r>
      <w:r>
        <w:rPr>
          <w:rFonts w:hint="eastAsia"/>
        </w:rPr>
        <w:t>，</w:t>
      </w:r>
      <w:r>
        <w:t>训练数据信噪比</w:t>
      </w:r>
      <w:r w:rsidR="00CA5DEC" w:rsidRPr="000A27D4">
        <w:object w:dxaOrig="1080" w:dyaOrig="360" w14:anchorId="2A10CCE3">
          <v:shape id="_x0000_i1362" type="#_x0000_t75" style="width:54pt;height:18.75pt" o:ole="">
            <v:imagedata r:id="rId683" o:title=""/>
          </v:shape>
          <o:OLEObject Type="Embed" ProgID="Equation.DSMT4" ShapeID="_x0000_i1362" DrawAspect="Content" ObjectID="_1671421941" r:id="rId684"/>
        </w:object>
      </w:r>
      <w:r>
        <w:rPr>
          <w:rFonts w:hint="eastAsia"/>
        </w:rPr>
        <w:t>，</w:t>
      </w:r>
      <w:r w:rsidRPr="00F119A0">
        <w:rPr>
          <w:rFonts w:hint="eastAsia"/>
        </w:rPr>
        <w:t>训练数据占比</w:t>
      </w:r>
      <w:r w:rsidRPr="00F119A0">
        <w:rPr>
          <w:rFonts w:hint="eastAsia"/>
        </w:rPr>
        <w:t>p</w:t>
      </w:r>
      <w:r w:rsidRPr="00F119A0">
        <w:rPr>
          <w:rFonts w:hint="eastAsia"/>
        </w:rPr>
        <w:t>为</w:t>
      </w:r>
      <w:r w:rsidRPr="00F119A0">
        <w:t>40</w:t>
      </w:r>
      <w:r w:rsidRPr="00F119A0">
        <w:rPr>
          <w:rFonts w:hint="eastAsia"/>
        </w:rPr>
        <w:t>%</w:t>
      </w:r>
      <w:r w:rsidRPr="00F119A0">
        <w:rPr>
          <w:rFonts w:hint="eastAsia"/>
        </w:rPr>
        <w:t>、</w:t>
      </w:r>
      <w:r w:rsidRPr="00F119A0">
        <w:rPr>
          <w:rFonts w:hint="eastAsia"/>
        </w:rPr>
        <w:t>6</w:t>
      </w:r>
      <w:r w:rsidRPr="00F119A0">
        <w:t>0</w:t>
      </w:r>
      <w:r w:rsidRPr="00F119A0">
        <w:rPr>
          <w:rFonts w:hint="eastAsia"/>
        </w:rPr>
        <w:t>%</w:t>
      </w:r>
      <w:r w:rsidRPr="00F119A0">
        <w:rPr>
          <w:rFonts w:hint="eastAsia"/>
        </w:rPr>
        <w:t>和</w:t>
      </w:r>
      <w:r w:rsidRPr="00F119A0">
        <w:rPr>
          <w:rFonts w:hint="eastAsia"/>
        </w:rPr>
        <w:t>80%</w:t>
      </w:r>
      <w:r w:rsidRPr="00F119A0">
        <w:rPr>
          <w:rFonts w:hint="eastAsia"/>
        </w:rPr>
        <w:t>情况下</w:t>
      </w:r>
      <w:r w:rsidRPr="00F119A0">
        <w:rPr>
          <w:rFonts w:hint="eastAsia"/>
        </w:rPr>
        <w:t>MLP</w:t>
      </w:r>
      <w:r w:rsidRPr="00F119A0">
        <w:rPr>
          <w:rFonts w:hint="eastAsia"/>
        </w:rPr>
        <w:t>网络译码器译码误码率性能</w:t>
      </w:r>
      <w:r>
        <w:rPr>
          <w:rFonts w:hint="eastAsia"/>
        </w:rPr>
        <w:t>。可以看到，随着</w:t>
      </w:r>
      <w:r>
        <w:rPr>
          <w:rFonts w:hint="eastAsia"/>
        </w:rPr>
        <w:t>p</w:t>
      </w:r>
      <w:r>
        <w:rPr>
          <w:rFonts w:hint="eastAsia"/>
        </w:rPr>
        <w:t>的增大，译码误码率逐渐降低。（</w:t>
      </w:r>
      <w:r>
        <w:rPr>
          <w:rFonts w:hint="eastAsia"/>
        </w:rPr>
        <w:t>a</w:t>
      </w:r>
      <w:r>
        <w:rPr>
          <w:rFonts w:hint="eastAsia"/>
        </w:rPr>
        <w:t>）和（</w:t>
      </w:r>
      <w:r>
        <w:rPr>
          <w:rFonts w:hint="eastAsia"/>
        </w:rPr>
        <w:t>b</w:t>
      </w:r>
      <w:r>
        <w:rPr>
          <w:rFonts w:hint="eastAsia"/>
        </w:rPr>
        <w:t>）中，</w:t>
      </w:r>
      <w:r>
        <w:rPr>
          <w:rFonts w:hint="eastAsia"/>
        </w:rPr>
        <w:t>epoch</w:t>
      </w:r>
      <w:r>
        <w:rPr>
          <w:rFonts w:hint="eastAsia"/>
        </w:rPr>
        <w:t>数量达到</w:t>
      </w:r>
      <w:r w:rsidRPr="000A27D4">
        <w:object w:dxaOrig="320" w:dyaOrig="300" w14:anchorId="536A2E7A">
          <v:shape id="_x0000_i1363" type="#_x0000_t75" style="width:16.5pt;height:15.75pt" o:ole="">
            <v:imagedata r:id="rId685" o:title=""/>
          </v:shape>
          <o:OLEObject Type="Embed" ProgID="Equation.DSMT4" ShapeID="_x0000_i1363" DrawAspect="Content" ObjectID="_1671421942" r:id="rId686"/>
        </w:object>
      </w:r>
      <w:r>
        <w:t>时</w:t>
      </w:r>
      <w:r>
        <w:rPr>
          <w:rFonts w:hint="eastAsia"/>
        </w:rPr>
        <w:t>，</w:t>
      </w:r>
      <w:r>
        <w:rPr>
          <w:rFonts w:hint="eastAsia"/>
        </w:rPr>
        <w:t>MLP</w:t>
      </w:r>
      <w:r>
        <w:t>网络译码误码率性不再降低</w:t>
      </w:r>
      <w:r>
        <w:rPr>
          <w:rFonts w:hint="eastAsia"/>
        </w:rPr>
        <w:t>。</w:t>
      </w:r>
      <w:r>
        <w:t>并且随着训练加深</w:t>
      </w:r>
      <w:r>
        <w:rPr>
          <w:rFonts w:hint="eastAsia"/>
        </w:rPr>
        <w:t>，</w:t>
      </w:r>
      <w:r>
        <w:t>也就是</w:t>
      </w:r>
      <w:r>
        <w:rPr>
          <w:rFonts w:hint="eastAsia"/>
        </w:rPr>
        <w:t>epoch</w:t>
      </w:r>
      <w:r>
        <w:rPr>
          <w:rFonts w:hint="eastAsia"/>
        </w:rPr>
        <w:t>数量增大，网络译码误码率反而增大。（</w:t>
      </w:r>
      <w:r>
        <w:rPr>
          <w:rFonts w:hint="eastAsia"/>
        </w:rPr>
        <w:t>c</w:t>
      </w:r>
      <w:r>
        <w:rPr>
          <w:rFonts w:hint="eastAsia"/>
        </w:rPr>
        <w:t>）中</w:t>
      </w:r>
      <w:r>
        <w:rPr>
          <w:rFonts w:hint="eastAsia"/>
        </w:rPr>
        <w:t>epoch</w:t>
      </w:r>
      <w:r>
        <w:rPr>
          <w:rFonts w:hint="eastAsia"/>
        </w:rPr>
        <w:t>数量达到</w:t>
      </w:r>
      <w:r w:rsidRPr="000A27D4">
        <w:object w:dxaOrig="320" w:dyaOrig="300" w14:anchorId="2B85EFB0">
          <v:shape id="_x0000_i1364" type="#_x0000_t75" style="width:16.5pt;height:15.75pt" o:ole="">
            <v:imagedata r:id="rId687" o:title=""/>
          </v:shape>
          <o:OLEObject Type="Embed" ProgID="Equation.DSMT4" ShapeID="_x0000_i1364" DrawAspect="Content" ObjectID="_1671421943" r:id="rId688"/>
        </w:object>
      </w:r>
      <w:r>
        <w:t>时</w:t>
      </w:r>
      <w:r>
        <w:rPr>
          <w:rFonts w:hint="eastAsia"/>
        </w:rPr>
        <w:t>MLP</w:t>
      </w:r>
      <w:r>
        <w:t>网络译码器译码误码率不再降低</w:t>
      </w:r>
      <w:r>
        <w:rPr>
          <w:rFonts w:hint="eastAsia"/>
        </w:rPr>
        <w:t>，</w:t>
      </w:r>
      <w:r>
        <w:rPr>
          <w:rFonts w:hint="eastAsia"/>
        </w:rPr>
        <w:t>epoch</w:t>
      </w:r>
      <w:r>
        <w:rPr>
          <w:rFonts w:hint="eastAsia"/>
        </w:rPr>
        <w:t>数量为</w:t>
      </w:r>
      <w:r w:rsidRPr="000A27D4">
        <w:object w:dxaOrig="320" w:dyaOrig="300" w14:anchorId="4C4905F5">
          <v:shape id="_x0000_i1365" type="#_x0000_t75" style="width:16.5pt;height:15.75pt" o:ole="">
            <v:imagedata r:id="rId689" o:title=""/>
          </v:shape>
          <o:OLEObject Type="Embed" ProgID="Equation.DSMT4" ShapeID="_x0000_i1365" DrawAspect="Content" ObjectID="_1671421944" r:id="rId690"/>
        </w:object>
      </w:r>
      <w:r>
        <w:t>时</w:t>
      </w:r>
      <w:r>
        <w:rPr>
          <w:rFonts w:hint="eastAsia"/>
        </w:rPr>
        <w:t>，</w:t>
      </w:r>
      <w:r>
        <w:t>误码率反而增大</w:t>
      </w:r>
      <w:r>
        <w:rPr>
          <w:rFonts w:hint="eastAsia"/>
        </w:rPr>
        <w:t>。</w:t>
      </w:r>
      <w:r>
        <w:t>总体来说</w:t>
      </w:r>
      <w:r>
        <w:rPr>
          <w:rFonts w:hint="eastAsia"/>
        </w:rPr>
        <w:t>，训练样本比例</w:t>
      </w:r>
      <w:r>
        <w:rPr>
          <w:rFonts w:hint="eastAsia"/>
        </w:rPr>
        <w:t>p</w:t>
      </w:r>
      <w:r>
        <w:rPr>
          <w:rFonts w:hint="eastAsia"/>
        </w:rPr>
        <w:t>越小，</w:t>
      </w:r>
      <w:r>
        <w:rPr>
          <w:rFonts w:hint="eastAsia"/>
        </w:rPr>
        <w:t>MLP</w:t>
      </w:r>
      <w:r>
        <w:rPr>
          <w:rFonts w:hint="eastAsia"/>
        </w:rPr>
        <w:t>网络译码器误码率性能越差。</w:t>
      </w:r>
      <w:r>
        <w:t>综上分析</w:t>
      </w:r>
      <w:r>
        <w:rPr>
          <w:rFonts w:hint="eastAsia"/>
        </w:rPr>
        <w:t>，</w:t>
      </w:r>
      <w:r>
        <w:rPr>
          <w:rFonts w:hint="eastAsia"/>
        </w:rPr>
        <w:t>MLP</w:t>
      </w:r>
      <w:r>
        <w:rPr>
          <w:rFonts w:hint="eastAsia"/>
        </w:rPr>
        <w:t>网络译码器泛化能力较差。</w:t>
      </w:r>
    </w:p>
    <w:p w14:paraId="04C8F679" w14:textId="77777777" w:rsidR="000F1BC1" w:rsidRPr="008B08F4" w:rsidRDefault="000F1BC1" w:rsidP="000F1BC1">
      <w:pPr>
        <w:pStyle w:val="24"/>
        <w:ind w:firstLine="480"/>
      </w:pPr>
      <w:r w:rsidRPr="008B08F4">
        <w:rPr>
          <w:noProof/>
        </w:rPr>
        <w:lastRenderedPageBreak/>
        <w:drawing>
          <wp:inline distT="0" distB="0" distL="0" distR="0" wp14:anchorId="628E8681" wp14:editId="10CAF907">
            <wp:extent cx="4595446" cy="3446585"/>
            <wp:effectExtent l="0" t="0" r="0" b="1905"/>
            <wp:docPr id="39" name="图片 39" descr="C:\Users\12275\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12275\Desktop\Figure_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02660" cy="3451996"/>
                    </a:xfrm>
                    <a:prstGeom prst="rect">
                      <a:avLst/>
                    </a:prstGeom>
                    <a:noFill/>
                    <a:ln>
                      <a:noFill/>
                    </a:ln>
                  </pic:spPr>
                </pic:pic>
              </a:graphicData>
            </a:graphic>
          </wp:inline>
        </w:drawing>
      </w:r>
    </w:p>
    <w:p w14:paraId="2CA433A9" w14:textId="3812B5F8" w:rsidR="000F1BC1" w:rsidRDefault="000F1BC1" w:rsidP="000F1BC1">
      <w:pPr>
        <w:pStyle w:val="aff1"/>
        <w:ind w:left="720" w:firstLineChars="450" w:firstLine="1080"/>
        <w:rPr>
          <w:bCs/>
        </w:rPr>
      </w:pPr>
      <w:r>
        <w:rPr>
          <w:rFonts w:hint="eastAsia"/>
          <w:bCs/>
        </w:rPr>
        <w:t>（</w:t>
      </w:r>
      <w:r>
        <w:rPr>
          <w:rFonts w:hint="eastAsia"/>
          <w:bCs/>
        </w:rPr>
        <w:t>a</w:t>
      </w:r>
      <w:r>
        <w:rPr>
          <w:rFonts w:hint="eastAsia"/>
          <w:bCs/>
        </w:rPr>
        <w:t>）</w:t>
      </w:r>
      <w:r>
        <w:rPr>
          <w:rFonts w:hint="eastAsia"/>
          <w:bCs/>
        </w:rPr>
        <w:t xml:space="preserve">                 </w:t>
      </w:r>
      <w:r>
        <w:rPr>
          <w:rFonts w:hint="eastAsia"/>
          <w:bCs/>
        </w:rPr>
        <w:t>（</w:t>
      </w:r>
      <w:r>
        <w:rPr>
          <w:rFonts w:hint="eastAsia"/>
          <w:bCs/>
        </w:rPr>
        <w:t>b</w:t>
      </w:r>
      <w:r>
        <w:rPr>
          <w:rFonts w:hint="eastAsia"/>
          <w:bCs/>
        </w:rPr>
        <w:t>）</w:t>
      </w:r>
      <w:r>
        <w:rPr>
          <w:rFonts w:hint="eastAsia"/>
          <w:bCs/>
        </w:rPr>
        <w:t xml:space="preserve">           </w:t>
      </w:r>
      <w:r w:rsidR="005D58FF">
        <w:rPr>
          <w:bCs/>
        </w:rPr>
        <w:t xml:space="preserve">   </w:t>
      </w:r>
      <w:r>
        <w:rPr>
          <w:rFonts w:hint="eastAsia"/>
          <w:bCs/>
        </w:rPr>
        <w:t>（</w:t>
      </w:r>
      <w:r>
        <w:rPr>
          <w:rFonts w:hint="eastAsia"/>
          <w:bCs/>
        </w:rPr>
        <w:t>c</w:t>
      </w:r>
      <w:r>
        <w:rPr>
          <w:rFonts w:hint="eastAsia"/>
          <w:bCs/>
        </w:rPr>
        <w:t>）</w:t>
      </w:r>
    </w:p>
    <w:p w14:paraId="325E9A9C" w14:textId="40DBB3D9" w:rsidR="000F1BC1" w:rsidRPr="005D58FF" w:rsidRDefault="000F1BC1" w:rsidP="005D58FF">
      <w:pPr>
        <w:pStyle w:val="-0"/>
        <w:spacing w:after="240"/>
      </w:pPr>
      <w:bookmarkStart w:id="380" w:name="_Toc35877429"/>
      <w:r w:rsidRPr="005D58FF">
        <w:t>不同训练数据占比</w:t>
      </w:r>
      <w:r w:rsidRPr="005D58FF">
        <w:t>p=40%,60%,80%</w:t>
      </w:r>
      <w:r w:rsidRPr="005D58FF">
        <w:t>下</w:t>
      </w:r>
      <w:r w:rsidRPr="005D58FF">
        <w:t>MLP</w:t>
      </w:r>
      <w:r w:rsidRPr="005D58FF">
        <w:t>网络译码器译码性能</w:t>
      </w:r>
      <w:bookmarkEnd w:id="380"/>
    </w:p>
    <w:p w14:paraId="725E1FB2" w14:textId="77777777" w:rsidR="000F1BC1" w:rsidRPr="007833DD" w:rsidRDefault="000F1BC1" w:rsidP="000F1BC1">
      <w:pPr>
        <w:pStyle w:val="aff1"/>
        <w:ind w:firstLineChars="0" w:firstLine="0"/>
        <w:jc w:val="left"/>
        <w:rPr>
          <w:bCs/>
        </w:rPr>
      </w:pPr>
      <w:r>
        <w:rPr>
          <w:rFonts w:hint="eastAsia"/>
          <w:bCs/>
        </w:rPr>
        <w:t>（</w:t>
      </w:r>
      <w:r>
        <w:rPr>
          <w:rFonts w:hint="eastAsia"/>
          <w:bCs/>
        </w:rPr>
        <w:t>4</w:t>
      </w:r>
      <w:r>
        <w:rPr>
          <w:rFonts w:hint="eastAsia"/>
          <w:bCs/>
        </w:rPr>
        <w:t>）</w:t>
      </w:r>
      <w:r>
        <w:rPr>
          <w:bCs/>
        </w:rPr>
        <w:t>MLP</w:t>
      </w:r>
      <w:r>
        <w:rPr>
          <w:bCs/>
        </w:rPr>
        <w:t>网络不同码长下译码误码率分析</w:t>
      </w:r>
    </w:p>
    <w:p w14:paraId="1FF2E561" w14:textId="57555292" w:rsidR="000F1BC1" w:rsidRDefault="000F1BC1" w:rsidP="000F1BC1">
      <w:pPr>
        <w:ind w:firstLine="480"/>
      </w:pPr>
      <w:r w:rsidRPr="00D305BE">
        <w:rPr>
          <w:rFonts w:hint="eastAsia"/>
        </w:rPr>
        <w:t>如图</w:t>
      </w:r>
      <w:r w:rsidR="005D58FF">
        <w:rPr>
          <w:rFonts w:hint="eastAsia"/>
        </w:rPr>
        <w:t>4.</w:t>
      </w:r>
      <w:r w:rsidRPr="00D305BE">
        <w:t>7</w:t>
      </w:r>
      <w:r w:rsidRPr="00D305BE">
        <w:t>所示</w:t>
      </w:r>
      <w:r w:rsidRPr="00D305BE">
        <w:rPr>
          <w:rFonts w:hint="eastAsia"/>
        </w:rPr>
        <w:t>，</w:t>
      </w:r>
      <w:r>
        <w:rPr>
          <w:rFonts w:hint="eastAsia"/>
        </w:rPr>
        <w:t>（</w:t>
      </w:r>
      <w:r>
        <w:rPr>
          <w:rFonts w:hint="eastAsia"/>
        </w:rPr>
        <w:t>a</w:t>
      </w:r>
      <w:r>
        <w:rPr>
          <w:rFonts w:hint="eastAsia"/>
        </w:rPr>
        <w:t>）、（</w:t>
      </w:r>
      <w:r>
        <w:rPr>
          <w:rFonts w:hint="eastAsia"/>
        </w:rPr>
        <w:t>b</w:t>
      </w:r>
      <w:r>
        <w:rPr>
          <w:rFonts w:hint="eastAsia"/>
        </w:rPr>
        <w:t>）和（</w:t>
      </w:r>
      <w:r>
        <w:rPr>
          <w:rFonts w:hint="eastAsia"/>
        </w:rPr>
        <w:t>c</w:t>
      </w:r>
      <w:r>
        <w:rPr>
          <w:rFonts w:hint="eastAsia"/>
        </w:rPr>
        <w:t>）</w:t>
      </w:r>
      <w:r w:rsidRPr="00D305BE">
        <w:rPr>
          <w:rFonts w:hint="eastAsia"/>
        </w:rPr>
        <w:t>分别为码长</w:t>
      </w:r>
      <w:r w:rsidRPr="00D305BE">
        <w:rPr>
          <w:rFonts w:hint="eastAsia"/>
        </w:rPr>
        <w:t>N</w:t>
      </w:r>
      <w:r w:rsidRPr="00D305BE">
        <w:rPr>
          <w:rFonts w:hint="eastAsia"/>
        </w:rPr>
        <w:t>为</w:t>
      </w:r>
      <w:r w:rsidRPr="00D305BE">
        <w:rPr>
          <w:rFonts w:hint="eastAsia"/>
        </w:rPr>
        <w:t>8,16,32</w:t>
      </w:r>
      <w:r w:rsidRPr="00D305BE">
        <w:rPr>
          <w:rFonts w:hint="eastAsia"/>
        </w:rPr>
        <w:t>时</w:t>
      </w:r>
      <w:r w:rsidRPr="00D305BE">
        <w:rPr>
          <w:rFonts w:hint="eastAsia"/>
        </w:rPr>
        <w:t>MLP</w:t>
      </w:r>
      <w:r w:rsidRPr="00D305BE">
        <w:rPr>
          <w:rFonts w:hint="eastAsia"/>
        </w:rPr>
        <w:t>网络译码误码率</w:t>
      </w:r>
      <w:r w:rsidR="00736DF9">
        <w:rPr>
          <w:rFonts w:hint="eastAsia"/>
        </w:rPr>
        <w:t>结果</w:t>
      </w:r>
      <w:r>
        <w:rPr>
          <w:rFonts w:hint="eastAsia"/>
        </w:rPr>
        <w:t>。（</w:t>
      </w:r>
      <w:r>
        <w:rPr>
          <w:rFonts w:hint="eastAsia"/>
        </w:rPr>
        <w:t>a</w:t>
      </w:r>
      <w:r>
        <w:rPr>
          <w:rFonts w:hint="eastAsia"/>
        </w:rPr>
        <w:t>）中</w:t>
      </w:r>
      <w:r>
        <w:rPr>
          <w:rFonts w:hint="eastAsia"/>
        </w:rPr>
        <w:t>epoch</w:t>
      </w:r>
      <w:r>
        <w:t>数量达到</w:t>
      </w:r>
      <w:r>
        <w:rPr>
          <w:rFonts w:hint="eastAsia"/>
        </w:rPr>
        <w:t>1600</w:t>
      </w:r>
      <w:r>
        <w:rPr>
          <w:rFonts w:hint="eastAsia"/>
        </w:rPr>
        <w:t>时误码率性能趋于稳定，（</w:t>
      </w:r>
      <w:r>
        <w:rPr>
          <w:rFonts w:hint="eastAsia"/>
        </w:rPr>
        <w:t>b</w:t>
      </w:r>
      <w:r>
        <w:rPr>
          <w:rFonts w:hint="eastAsia"/>
        </w:rPr>
        <w:t>）中</w:t>
      </w:r>
      <w:r>
        <w:rPr>
          <w:rFonts w:hint="eastAsia"/>
        </w:rPr>
        <w:t>epoch</w:t>
      </w:r>
      <w:r>
        <w:t>数量达到</w:t>
      </w:r>
      <w:r>
        <w:t>65535</w:t>
      </w:r>
      <w:r>
        <w:rPr>
          <w:rFonts w:hint="eastAsia"/>
        </w:rPr>
        <w:t>时误码率性能才趋于稳定，（</w:t>
      </w:r>
      <w:r>
        <w:rPr>
          <w:rFonts w:hint="eastAsia"/>
        </w:rPr>
        <w:t>c</w:t>
      </w:r>
      <w:r>
        <w:rPr>
          <w:rFonts w:hint="eastAsia"/>
        </w:rPr>
        <w:t>）中</w:t>
      </w:r>
      <w:r>
        <w:rPr>
          <w:rFonts w:hint="eastAsia"/>
        </w:rPr>
        <w:t>epoch</w:t>
      </w:r>
      <w:r>
        <w:t>数量为</w:t>
      </w:r>
      <w:r>
        <w:t>1024</w:t>
      </w:r>
      <w:r>
        <w:rPr>
          <w:rFonts w:hint="eastAsia"/>
        </w:rPr>
        <w:t>时误码率性能不再改善。可以看到，对于隐藏层为（</w:t>
      </w:r>
      <w:r>
        <w:rPr>
          <w:rFonts w:hint="eastAsia"/>
        </w:rPr>
        <w:t>256-</w:t>
      </w:r>
      <w:r>
        <w:t>128</w:t>
      </w:r>
      <w:r>
        <w:rPr>
          <w:rFonts w:hint="eastAsia"/>
        </w:rPr>
        <w:t>-</w:t>
      </w:r>
      <w:r>
        <w:t>64</w:t>
      </w:r>
      <w:r>
        <w:rPr>
          <w:rFonts w:hint="eastAsia"/>
        </w:rPr>
        <w:t>）的</w:t>
      </w:r>
      <w:r>
        <w:rPr>
          <w:rFonts w:hint="eastAsia"/>
        </w:rPr>
        <w:t>MLP</w:t>
      </w:r>
      <w:r>
        <w:rPr>
          <w:rFonts w:hint="eastAsia"/>
        </w:rPr>
        <w:t>网络，随着码长增加，误码率性能逐渐降低。当码长</w:t>
      </w:r>
      <w:r>
        <w:rPr>
          <w:rFonts w:hint="eastAsia"/>
        </w:rPr>
        <w:t>N=</w:t>
      </w:r>
      <w:r>
        <w:t>32</w:t>
      </w:r>
      <w:r>
        <w:t>时</w:t>
      </w:r>
      <w:r>
        <w:rPr>
          <w:rFonts w:hint="eastAsia"/>
        </w:rPr>
        <w:t>，</w:t>
      </w:r>
      <w:r>
        <w:t>误码率性能非常差</w:t>
      </w:r>
      <w:r>
        <w:rPr>
          <w:rFonts w:hint="eastAsia"/>
        </w:rPr>
        <w:t>。由于样本数量随码长呈指数增长，基于深度学习的信道译码受到维数灾难</w:t>
      </w:r>
      <w:r w:rsidR="005362B9" w:rsidRPr="005362B9">
        <w:rPr>
          <w:vertAlign w:val="superscript"/>
        </w:rPr>
        <w:fldChar w:fldCharType="begin"/>
      </w:r>
      <w:r w:rsidR="005362B9" w:rsidRPr="005362B9">
        <w:rPr>
          <w:vertAlign w:val="superscript"/>
        </w:rPr>
        <w:instrText xml:space="preserve"> </w:instrText>
      </w:r>
      <w:r w:rsidR="005362B9" w:rsidRPr="005362B9">
        <w:rPr>
          <w:rFonts w:hint="eastAsia"/>
          <w:vertAlign w:val="superscript"/>
        </w:rPr>
        <w:instrText>REF _Ref35860283 \n \h</w:instrText>
      </w:r>
      <w:r w:rsidR="005362B9" w:rsidRPr="005362B9">
        <w:rPr>
          <w:vertAlign w:val="superscript"/>
        </w:rPr>
        <w:instrText xml:space="preserve"> </w:instrText>
      </w:r>
      <w:r w:rsidR="005362B9">
        <w:rPr>
          <w:vertAlign w:val="superscript"/>
        </w:rPr>
        <w:instrText xml:space="preserve"> \* MERGEFORMAT </w:instrText>
      </w:r>
      <w:r w:rsidR="005362B9" w:rsidRPr="005362B9">
        <w:rPr>
          <w:vertAlign w:val="superscript"/>
        </w:rPr>
      </w:r>
      <w:r w:rsidR="005362B9" w:rsidRPr="005362B9">
        <w:rPr>
          <w:vertAlign w:val="superscript"/>
        </w:rPr>
        <w:fldChar w:fldCharType="separate"/>
      </w:r>
      <w:r w:rsidR="005362B9" w:rsidRPr="005362B9">
        <w:rPr>
          <w:vertAlign w:val="superscript"/>
        </w:rPr>
        <w:t>[27]</w:t>
      </w:r>
      <w:r w:rsidR="005362B9" w:rsidRPr="005362B9">
        <w:rPr>
          <w:vertAlign w:val="superscript"/>
        </w:rPr>
        <w:fldChar w:fldCharType="end"/>
      </w:r>
      <w:r>
        <w:rPr>
          <w:rFonts w:hint="eastAsia"/>
        </w:rPr>
        <w:t>的限制。每个</w:t>
      </w:r>
      <w:r>
        <w:rPr>
          <w:rFonts w:hint="eastAsia"/>
        </w:rPr>
        <w:t>MLP</w:t>
      </w:r>
      <w:r>
        <w:rPr>
          <w:rFonts w:hint="eastAsia"/>
        </w:rPr>
        <w:t>网络译码器都有其码长上限。</w:t>
      </w:r>
    </w:p>
    <w:p w14:paraId="44567B80" w14:textId="77777777" w:rsidR="000F1BC1" w:rsidRPr="00E12DB6" w:rsidRDefault="000F1BC1" w:rsidP="000F1BC1">
      <w:pPr>
        <w:pStyle w:val="24"/>
        <w:ind w:firstLine="480"/>
        <w:rPr>
          <w:bCs/>
        </w:rPr>
      </w:pPr>
      <w:r w:rsidRPr="00794A73">
        <w:rPr>
          <w:noProof/>
        </w:rPr>
        <w:lastRenderedPageBreak/>
        <w:drawing>
          <wp:inline distT="0" distB="0" distL="0" distR="0" wp14:anchorId="55C0462D" wp14:editId="4C5114DF">
            <wp:extent cx="4683369" cy="3512528"/>
            <wp:effectExtent l="0" t="0" r="3175" b="0"/>
            <wp:docPr id="34" name="图片 34" descr="G:\Python Project\polarcodeLearning\论文代码图\第四章\mlp\picture\图4-7,不同码长误码率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G:\Python Project\polarcodeLearning\论文代码图\第四章\mlp\picture\图4-7,不同码长误码率分析.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757434" cy="3568076"/>
                    </a:xfrm>
                    <a:prstGeom prst="rect">
                      <a:avLst/>
                    </a:prstGeom>
                    <a:noFill/>
                    <a:ln>
                      <a:noFill/>
                    </a:ln>
                  </pic:spPr>
                </pic:pic>
              </a:graphicData>
            </a:graphic>
          </wp:inline>
        </w:drawing>
      </w:r>
    </w:p>
    <w:p w14:paraId="44CCBF5B" w14:textId="65615074" w:rsidR="000F1BC1" w:rsidRPr="00947B2F" w:rsidRDefault="000F1BC1" w:rsidP="000A7AAC">
      <w:pPr>
        <w:ind w:firstLineChars="995" w:firstLine="2089"/>
        <w:rPr>
          <w:bCs/>
          <w:sz w:val="21"/>
        </w:rPr>
      </w:pPr>
      <w:r w:rsidRPr="00947B2F">
        <w:rPr>
          <w:rFonts w:hint="eastAsia"/>
          <w:bCs/>
          <w:sz w:val="21"/>
        </w:rPr>
        <w:t>（</w:t>
      </w:r>
      <w:r w:rsidRPr="00947B2F">
        <w:rPr>
          <w:rFonts w:hint="eastAsia"/>
          <w:bCs/>
          <w:sz w:val="21"/>
        </w:rPr>
        <w:t>a</w:t>
      </w:r>
      <w:r w:rsidRPr="00947B2F">
        <w:rPr>
          <w:rFonts w:hint="eastAsia"/>
          <w:bCs/>
          <w:sz w:val="21"/>
        </w:rPr>
        <w:t>）</w:t>
      </w:r>
      <w:r w:rsidRPr="00D305BE">
        <w:rPr>
          <w:bCs/>
        </w:rPr>
        <w:t xml:space="preserve"> </w:t>
      </w:r>
      <w:r>
        <w:rPr>
          <w:bCs/>
        </w:rPr>
        <w:t xml:space="preserve">              </w:t>
      </w:r>
      <w:r w:rsidRPr="00947B2F">
        <w:rPr>
          <w:rFonts w:hint="eastAsia"/>
          <w:bCs/>
          <w:sz w:val="21"/>
        </w:rPr>
        <w:t>（</w:t>
      </w:r>
      <w:r w:rsidRPr="00947B2F">
        <w:rPr>
          <w:rFonts w:hint="eastAsia"/>
          <w:bCs/>
          <w:sz w:val="21"/>
        </w:rPr>
        <w:t>b</w:t>
      </w:r>
      <w:r w:rsidRPr="00947B2F">
        <w:rPr>
          <w:rFonts w:hint="eastAsia"/>
          <w:bCs/>
          <w:sz w:val="21"/>
        </w:rPr>
        <w:t>）</w:t>
      </w:r>
      <w:r w:rsidRPr="00947B2F">
        <w:rPr>
          <w:rFonts w:hint="eastAsia"/>
          <w:bCs/>
          <w:sz w:val="21"/>
        </w:rPr>
        <w:t xml:space="preserve">          </w:t>
      </w:r>
      <w:r w:rsidR="000A7AAC">
        <w:rPr>
          <w:bCs/>
          <w:sz w:val="21"/>
        </w:rPr>
        <w:t xml:space="preserve">      </w:t>
      </w:r>
      <w:r w:rsidR="005D58FF">
        <w:rPr>
          <w:bCs/>
          <w:sz w:val="21"/>
        </w:rPr>
        <w:t xml:space="preserve"> </w:t>
      </w:r>
      <w:r w:rsidRPr="00947B2F">
        <w:rPr>
          <w:rFonts w:hint="eastAsia"/>
          <w:bCs/>
          <w:sz w:val="21"/>
        </w:rPr>
        <w:t>（</w:t>
      </w:r>
      <w:r w:rsidRPr="00947B2F">
        <w:rPr>
          <w:rFonts w:hint="eastAsia"/>
          <w:bCs/>
          <w:sz w:val="21"/>
        </w:rPr>
        <w:t>c</w:t>
      </w:r>
      <w:r w:rsidRPr="00947B2F">
        <w:rPr>
          <w:rFonts w:hint="eastAsia"/>
          <w:bCs/>
          <w:sz w:val="21"/>
        </w:rPr>
        <w:t>）</w:t>
      </w:r>
    </w:p>
    <w:p w14:paraId="7DD5E870" w14:textId="61585E09" w:rsidR="000F1BC1" w:rsidRPr="005D58FF" w:rsidRDefault="000F1BC1" w:rsidP="005D58FF">
      <w:pPr>
        <w:pStyle w:val="-0"/>
        <w:spacing w:after="240"/>
      </w:pPr>
      <w:bookmarkStart w:id="381" w:name="_Toc35877430"/>
      <w:r w:rsidRPr="005D58FF">
        <w:t>MLP</w:t>
      </w:r>
      <w:r w:rsidRPr="005D58FF">
        <w:t>网络码长</w:t>
      </w:r>
      <w:r w:rsidRPr="005D58FF">
        <w:t>N</w:t>
      </w:r>
      <w:r w:rsidRPr="005D58FF">
        <w:t>为</w:t>
      </w:r>
      <w:r w:rsidRPr="005D58FF">
        <w:t>8,16</w:t>
      </w:r>
      <w:r w:rsidRPr="005D58FF">
        <w:t>和</w:t>
      </w:r>
      <w:r w:rsidRPr="005D58FF">
        <w:t>32</w:t>
      </w:r>
      <w:r w:rsidRPr="005D58FF">
        <w:t>时译码误码率</w:t>
      </w:r>
      <w:bookmarkEnd w:id="381"/>
    </w:p>
    <w:p w14:paraId="1EDC6B2E" w14:textId="77777777" w:rsidR="000A7AAC" w:rsidRDefault="000A7AAC" w:rsidP="000A7AAC">
      <w:pPr>
        <w:pStyle w:val="20"/>
        <w:widowControl/>
        <w:ind w:left="88"/>
      </w:pPr>
      <w:bookmarkStart w:id="382" w:name="_Toc35086249"/>
      <w:bookmarkStart w:id="383" w:name="_Toc35722031"/>
      <w:bookmarkStart w:id="384" w:name="_Toc35722151"/>
      <w:bookmarkStart w:id="385" w:name="_Toc35725817"/>
      <w:bookmarkStart w:id="386" w:name="_Toc35726021"/>
      <w:bookmarkStart w:id="387" w:name="_Toc35766647"/>
      <w:bookmarkStart w:id="388" w:name="_Toc35875616"/>
      <w:r>
        <w:t>基于卷积神经网络的极化码译码</w:t>
      </w:r>
      <w:bookmarkEnd w:id="382"/>
      <w:bookmarkEnd w:id="383"/>
      <w:bookmarkEnd w:id="384"/>
      <w:bookmarkEnd w:id="385"/>
      <w:bookmarkEnd w:id="386"/>
      <w:bookmarkEnd w:id="387"/>
      <w:bookmarkEnd w:id="388"/>
    </w:p>
    <w:p w14:paraId="25BCF382" w14:textId="77777777" w:rsidR="000A7AAC" w:rsidRDefault="000A7AAC" w:rsidP="000A7AAC">
      <w:pPr>
        <w:pStyle w:val="3"/>
        <w:widowControl/>
        <w:tabs>
          <w:tab w:val="clear" w:pos="1304"/>
        </w:tabs>
        <w:ind w:left="425" w:firstLine="0"/>
      </w:pPr>
      <w:bookmarkStart w:id="389" w:name="_Toc35086250"/>
      <w:bookmarkStart w:id="390" w:name="_Toc35722032"/>
      <w:bookmarkStart w:id="391" w:name="_Toc35722152"/>
      <w:bookmarkStart w:id="392" w:name="_Toc35725818"/>
      <w:bookmarkStart w:id="393" w:name="_Toc35726022"/>
      <w:bookmarkStart w:id="394" w:name="_Toc35766648"/>
      <w:bookmarkStart w:id="395" w:name="_Toc35875617"/>
      <w:r>
        <w:t>卷积神经网络模型</w:t>
      </w:r>
      <w:bookmarkEnd w:id="389"/>
      <w:bookmarkEnd w:id="390"/>
      <w:bookmarkEnd w:id="391"/>
      <w:bookmarkEnd w:id="392"/>
      <w:bookmarkEnd w:id="393"/>
      <w:bookmarkEnd w:id="394"/>
      <w:bookmarkEnd w:id="395"/>
    </w:p>
    <w:p w14:paraId="5515BD3A" w14:textId="17C871B1" w:rsidR="000A7AAC" w:rsidRDefault="000A7AAC" w:rsidP="005D58FF">
      <w:pPr>
        <w:ind w:firstLine="480"/>
      </w:pPr>
      <w:r>
        <w:rPr>
          <w:rFonts w:hint="eastAsia"/>
        </w:rPr>
        <w:t>卷积神经网络（</w:t>
      </w:r>
      <w:r>
        <w:rPr>
          <w:bCs/>
        </w:rPr>
        <w:t>Convolutional Neural Networks</w:t>
      </w:r>
      <w:r>
        <w:rPr>
          <w:b/>
          <w:bCs/>
        </w:rPr>
        <w:t xml:space="preserve">, </w:t>
      </w:r>
      <w:r>
        <w:t>CNN</w:t>
      </w:r>
      <w:r>
        <w:rPr>
          <w:rFonts w:hint="eastAsia"/>
        </w:rPr>
        <w:t>）</w:t>
      </w:r>
      <w:ins w:id="396" w:author="Hui" w:date="2020-04-01T10:06:00Z">
        <w:r w:rsidR="009D5BA1">
          <w:rPr>
            <w:rFonts w:hint="eastAsia"/>
          </w:rPr>
          <w:t>是</w:t>
        </w:r>
      </w:ins>
      <w:r>
        <w:rPr>
          <w:rFonts w:hint="eastAsia"/>
        </w:rPr>
        <w:t>深度学习模型中最典型的代表之一。和普通的神经网络相似，都是通过反向传播算法更新神经元之间的连接权重以及神经元的偏置。与全连接层神经网络的最大区别在于，</w:t>
      </w:r>
      <w:r>
        <w:rPr>
          <w:rFonts w:hint="eastAsia"/>
        </w:rPr>
        <w:t>CNN</w:t>
      </w:r>
      <w:r>
        <w:rPr>
          <w:rFonts w:hint="eastAsia"/>
        </w:rPr>
        <w:t>的相邻层之间的神经元并不是全连接，利用“权值共享”的概念减少信息在网络中传递的冗余，减少了大量参数，有效降低了过拟合。</w:t>
      </w:r>
      <w:r>
        <w:rPr>
          <w:rFonts w:hint="eastAsia"/>
        </w:rPr>
        <w:t>CNN</w:t>
      </w:r>
      <w:r>
        <w:rPr>
          <w:rFonts w:hint="eastAsia"/>
        </w:rPr>
        <w:t>常用于计算机视觉领域，例如图像分类、人脸识别、语义分割等。</w:t>
      </w:r>
    </w:p>
    <w:p w14:paraId="3E093A94" w14:textId="77777777" w:rsidR="000A7AAC" w:rsidRDefault="000A7AAC" w:rsidP="000A7AAC">
      <w:pPr>
        <w:spacing w:line="400" w:lineRule="atLeast"/>
        <w:ind w:firstLine="480"/>
      </w:pPr>
      <w:r w:rsidRPr="00211B1C">
        <w:rPr>
          <w:rFonts w:hint="eastAsia"/>
        </w:rPr>
        <w:t>C</w:t>
      </w:r>
      <w:r w:rsidRPr="00211B1C">
        <w:t>NN</w:t>
      </w:r>
      <w:r w:rsidRPr="00211B1C">
        <w:t>由三种类型的网络层组成</w:t>
      </w:r>
      <w:r w:rsidRPr="00211B1C">
        <w:rPr>
          <w:rFonts w:hint="eastAsia"/>
        </w:rPr>
        <w:t>，</w:t>
      </w:r>
      <w:r w:rsidRPr="00211B1C">
        <w:t>分别为卷积层</w:t>
      </w:r>
      <w:r w:rsidRPr="00211B1C">
        <w:rPr>
          <w:rFonts w:hint="eastAsia"/>
        </w:rPr>
        <w:t>、</w:t>
      </w:r>
      <w:r w:rsidRPr="00211B1C">
        <w:t>池化层和全连接层</w:t>
      </w:r>
      <w:r w:rsidRPr="00211B1C">
        <w:rPr>
          <w:rFonts w:hint="eastAsia"/>
        </w:rPr>
        <w:t>。顾名思义，卷积层在</w:t>
      </w:r>
      <w:r w:rsidRPr="00211B1C">
        <w:rPr>
          <w:rFonts w:hint="eastAsia"/>
        </w:rPr>
        <w:t>CNN</w:t>
      </w:r>
      <w:r w:rsidRPr="00211B1C">
        <w:rPr>
          <w:rFonts w:hint="eastAsia"/>
        </w:rPr>
        <w:t>中占据最重要的地位。卷积层的作用是提取上一层输入的信息，通过多个卷积核（</w:t>
      </w:r>
      <w:r w:rsidRPr="00211B1C">
        <w:t>Convolutional</w:t>
      </w:r>
      <w:r w:rsidRPr="00211B1C">
        <w:rPr>
          <w:rFonts w:hint="eastAsia"/>
        </w:rPr>
        <w:t xml:space="preserve"> Kernel</w:t>
      </w:r>
      <w:r w:rsidRPr="00211B1C">
        <w:rPr>
          <w:rFonts w:hint="eastAsia"/>
        </w:rPr>
        <w:t>）提取不同的信息组成高维数据输出到下一层。卷积核的维度通常很小，例如</w:t>
      </w:r>
      <w:r w:rsidRPr="00211B1C">
        <w:object w:dxaOrig="480" w:dyaOrig="279" w14:anchorId="5CA32B8E">
          <v:shape id="_x0000_i1366" type="#_x0000_t75" style="width:24pt;height:13.5pt" o:ole="">
            <v:imagedata r:id="rId693" o:title=""/>
          </v:shape>
          <o:OLEObject Type="Embed" ProgID="Equation.DSMT4" ShapeID="_x0000_i1366" DrawAspect="Content" ObjectID="_1671421945" r:id="rId694"/>
        </w:object>
      </w:r>
      <w:r w:rsidRPr="00211B1C">
        <w:rPr>
          <w:rFonts w:hint="eastAsia"/>
        </w:rPr>
        <w:t>、</w:t>
      </w:r>
      <w:r w:rsidRPr="00211B1C">
        <w:object w:dxaOrig="480" w:dyaOrig="279" w14:anchorId="7ACAC36B">
          <v:shape id="_x0000_i1367" type="#_x0000_t75" style="width:24pt;height:13.5pt" o:ole="">
            <v:imagedata r:id="rId695" o:title=""/>
          </v:shape>
          <o:OLEObject Type="Embed" ProgID="Equation.DSMT4" ShapeID="_x0000_i1367" DrawAspect="Content" ObjectID="_1671421946" r:id="rId696"/>
        </w:object>
      </w:r>
      <w:r w:rsidRPr="00211B1C">
        <w:t>和</w:t>
      </w:r>
      <w:r w:rsidRPr="00211B1C">
        <w:object w:dxaOrig="499" w:dyaOrig="279" w14:anchorId="4FB7E219">
          <v:shape id="_x0000_i1368" type="#_x0000_t75" style="width:25.5pt;height:13.5pt" o:ole="">
            <v:imagedata r:id="rId697" o:title=""/>
          </v:shape>
          <o:OLEObject Type="Embed" ProgID="Equation.DSMT4" ShapeID="_x0000_i1368" DrawAspect="Content" ObjectID="_1671421947" r:id="rId698"/>
        </w:object>
      </w:r>
      <w:r w:rsidRPr="00211B1C">
        <w:t>等</w:t>
      </w:r>
      <w:r w:rsidRPr="00211B1C">
        <w:rPr>
          <w:rFonts w:hint="eastAsia"/>
        </w:rPr>
        <w:t>。</w:t>
      </w:r>
      <w:r w:rsidRPr="00211B1C">
        <w:t>通过多个不同卷积核提取不同的信息</w:t>
      </w:r>
      <w:r w:rsidRPr="00211B1C">
        <w:rPr>
          <w:rFonts w:hint="eastAsia"/>
        </w:rPr>
        <w:t>，</w:t>
      </w:r>
      <w:r w:rsidRPr="00211B1C">
        <w:t>达到提取整个输入数据信息的目的</w:t>
      </w:r>
      <w:r w:rsidRPr="00211B1C">
        <w:rPr>
          <w:rFonts w:hint="eastAsia"/>
        </w:rPr>
        <w:t>。</w:t>
      </w:r>
      <w:r w:rsidRPr="00211B1C">
        <w:t>当数据输入到卷积层时</w:t>
      </w:r>
      <w:r w:rsidRPr="00211B1C">
        <w:rPr>
          <w:rFonts w:hint="eastAsia"/>
        </w:rPr>
        <w:t>，</w:t>
      </w:r>
      <w:r w:rsidRPr="00211B1C">
        <w:t>卷积核在数据的每个维度一次滑动</w:t>
      </w:r>
      <w:r w:rsidRPr="00211B1C">
        <w:rPr>
          <w:rFonts w:hint="eastAsia"/>
        </w:rPr>
        <w:t>，</w:t>
      </w:r>
      <w:r w:rsidRPr="00211B1C">
        <w:t>每滑动一次都与相应窗口数据进行卷积运算</w:t>
      </w:r>
      <w:r w:rsidRPr="00211B1C">
        <w:rPr>
          <w:rFonts w:hint="eastAsia"/>
        </w:rPr>
        <w:t>。每个卷积核都有一个激活函数，每做一个卷积运算，对应卷积核窗口中的神经元与卷积核的连接权重“共</w:t>
      </w:r>
      <w:r w:rsidRPr="00211B1C">
        <w:rPr>
          <w:rFonts w:hint="eastAsia"/>
        </w:rPr>
        <w:lastRenderedPageBreak/>
        <w:t>享”。</w:t>
      </w:r>
      <w:r w:rsidRPr="00211B1C">
        <w:t>如图</w:t>
      </w:r>
      <w:r w:rsidRPr="00211B1C">
        <w:rPr>
          <w:rFonts w:hint="eastAsia"/>
        </w:rPr>
        <w:t>公式</w:t>
      </w:r>
      <w:r w:rsidRPr="00211B1C">
        <w:rPr>
          <w:rFonts w:hint="eastAsia"/>
        </w:rPr>
        <w:t>4-</w:t>
      </w:r>
      <w:r w:rsidRPr="00211B1C">
        <w:t>6</w:t>
      </w:r>
      <w:r w:rsidRPr="00211B1C">
        <w:rPr>
          <w:rFonts w:hint="eastAsia"/>
        </w:rPr>
        <w:t>所示，卷积核</w:t>
      </w:r>
      <w:r w:rsidRPr="00211B1C">
        <w:object w:dxaOrig="1080" w:dyaOrig="1120" w14:anchorId="5C69A73B">
          <v:shape id="_x0000_i1369" type="#_x0000_t75" style="width:38.25pt;height:40.5pt" o:ole="">
            <v:imagedata r:id="rId699" o:title=""/>
          </v:shape>
          <o:OLEObject Type="Embed" ProgID="Equation.DSMT4" ShapeID="_x0000_i1369" DrawAspect="Content" ObjectID="_1671421948" r:id="rId700"/>
        </w:object>
      </w:r>
      <w:r w:rsidRPr="00211B1C">
        <w:t>在矩阵上由左上角开始</w:t>
      </w:r>
      <w:r w:rsidRPr="00211B1C">
        <w:rPr>
          <w:rFonts w:hint="eastAsia"/>
        </w:rPr>
        <w:t>，</w:t>
      </w:r>
      <w:r w:rsidRPr="00211B1C">
        <w:t>从左到右</w:t>
      </w:r>
      <w:r w:rsidRPr="00211B1C">
        <w:rPr>
          <w:rFonts w:hint="eastAsia"/>
        </w:rPr>
        <w:t>，</w:t>
      </w:r>
      <w:r w:rsidRPr="00211B1C">
        <w:t>从上到下依次滑过</w:t>
      </w:r>
      <w:r w:rsidRPr="00211B1C">
        <w:rPr>
          <w:rFonts w:hint="eastAsia"/>
        </w:rPr>
        <w:t>，</w:t>
      </w:r>
      <w:r w:rsidRPr="00211B1C">
        <w:t>分别做卷积运算</w:t>
      </w:r>
      <w:r w:rsidRPr="00211B1C">
        <w:rPr>
          <w:rFonts w:hint="eastAsia"/>
        </w:rPr>
        <w:t>。</w:t>
      </w:r>
      <w:r w:rsidRPr="00211B1C">
        <w:t>通过每层卷积层上的多个卷积核做上述运算</w:t>
      </w:r>
      <w:r w:rsidRPr="00211B1C">
        <w:rPr>
          <w:rFonts w:hint="eastAsia"/>
        </w:rPr>
        <w:t>，</w:t>
      </w:r>
      <w:r w:rsidRPr="00211B1C">
        <w:t>得到特</w:t>
      </w:r>
      <w:r w:rsidRPr="00256360">
        <w:t>征提取的高维数据</w:t>
      </w:r>
      <w:r w:rsidRPr="00256360">
        <w:rPr>
          <w:rFonts w:hint="eastAsia"/>
        </w:rPr>
        <w:t>。</w:t>
      </w:r>
    </w:p>
    <w:p w14:paraId="031917CF" w14:textId="77777777" w:rsidR="000A7AAC" w:rsidRPr="00211B1C" w:rsidRDefault="000A7AAC" w:rsidP="000A7AAC">
      <w:pPr>
        <w:spacing w:before="120" w:after="120"/>
        <w:ind w:firstLine="480"/>
      </w:pPr>
    </w:p>
    <w:p w14:paraId="74B32415" w14:textId="70125C3B" w:rsidR="000A7AAC" w:rsidRPr="00CA5DEC" w:rsidRDefault="000A7AAC" w:rsidP="00CA5DEC">
      <w:pPr>
        <w:pStyle w:val="MTDisplayEquation"/>
        <w:spacing w:line="240" w:lineRule="auto"/>
      </w:pPr>
      <w:r>
        <w:tab/>
      </w:r>
      <w:r w:rsidRPr="00CA5DEC">
        <w:object w:dxaOrig="5679" w:dyaOrig="2520" w14:anchorId="5C416D94">
          <v:shape id="_x0000_i1370" type="#_x0000_t75" style="width:284.25pt;height:126pt" o:ole="">
            <v:imagedata r:id="rId701" o:title=""/>
          </v:shape>
          <o:OLEObject Type="Embed" ProgID="Equation.DSMT4" ShapeID="_x0000_i1370" DrawAspect="Content" ObjectID="_1671421949" r:id="rId702"/>
        </w:object>
      </w:r>
      <w:r w:rsidR="00CA5DEC">
        <w:tab/>
      </w:r>
      <w:r w:rsidRPr="00CA5DEC">
        <w:rPr>
          <w:rFonts w:hint="eastAsia"/>
        </w:rPr>
        <w:t>（</w:t>
      </w:r>
      <w:r w:rsidRPr="00CA5DEC">
        <w:rPr>
          <w:rFonts w:hint="eastAsia"/>
        </w:rPr>
        <w:t>4-</w:t>
      </w:r>
      <w:r w:rsidRPr="00CA5DEC">
        <w:t>6</w:t>
      </w:r>
      <w:r w:rsidRPr="00CA5DEC">
        <w:rPr>
          <w:rFonts w:hint="eastAsia"/>
        </w:rPr>
        <w:t>）</w:t>
      </w:r>
    </w:p>
    <w:p w14:paraId="7FF1AB48" w14:textId="77777777" w:rsidR="00CA5DEC" w:rsidRDefault="00CA5DEC" w:rsidP="000A7AAC">
      <w:pPr>
        <w:spacing w:line="240" w:lineRule="auto"/>
        <w:ind w:firstLine="480"/>
      </w:pPr>
    </w:p>
    <w:p w14:paraId="177C2934" w14:textId="77777777" w:rsidR="000A7AAC" w:rsidRPr="00256360" w:rsidRDefault="000A7AAC" w:rsidP="000A7AAC">
      <w:pPr>
        <w:ind w:firstLine="480"/>
      </w:pPr>
      <w:r>
        <w:rPr>
          <w:rFonts w:hint="eastAsia"/>
        </w:rPr>
        <w:t>池化层是</w:t>
      </w:r>
      <w:r>
        <w:rPr>
          <w:rFonts w:hint="eastAsia"/>
        </w:rPr>
        <w:t>CNN</w:t>
      </w:r>
      <w:r>
        <w:rPr>
          <w:rFonts w:hint="eastAsia"/>
        </w:rPr>
        <w:t>的另一个特色，在卷积层后面通常添加一层池化层。对于图像这样的高维数据，池化层的思想是选取相邻区域内的多个数据提取为一个数据，</w:t>
      </w:r>
      <w:r>
        <w:rPr>
          <w:rFonts w:hint="eastAsia"/>
        </w:rPr>
        <w:t xml:space="preserve"> </w:t>
      </w:r>
      <w:r>
        <w:rPr>
          <w:rFonts w:hint="eastAsia"/>
        </w:rPr>
        <w:t>从而达到对数据降低维度的目的。通常卷积</w:t>
      </w:r>
      <w:r>
        <w:rPr>
          <w:rFonts w:hint="eastAsia"/>
        </w:rPr>
        <w:t>CNN</w:t>
      </w:r>
      <w:r>
        <w:rPr>
          <w:rFonts w:hint="eastAsia"/>
        </w:rPr>
        <w:t>的层数很多，容易出现过拟合问题。池化层能够降低数据信息冗余，有效降低了过拟合问题。池化层通常由两种模式最大池化（</w:t>
      </w:r>
      <w:r w:rsidRPr="00705180">
        <w:rPr>
          <w:bCs/>
        </w:rPr>
        <w:t>max-pooling</w:t>
      </w:r>
      <w:r>
        <w:rPr>
          <w:rFonts w:hint="eastAsia"/>
        </w:rPr>
        <w:t>）和均值池化（</w:t>
      </w:r>
      <w:r w:rsidRPr="00705180">
        <w:t>general-pooling</w:t>
      </w:r>
      <w:r>
        <w:rPr>
          <w:rFonts w:hint="eastAsia"/>
        </w:rPr>
        <w:t>）。最大池化将相邻区域内最大值作为结果，均值池化对相邻区域内所有数据取均值作为结果。</w:t>
      </w:r>
    </w:p>
    <w:p w14:paraId="70A14917" w14:textId="114565C4" w:rsidR="000F1BC1" w:rsidRPr="000A7AAC" w:rsidRDefault="000A7AAC" w:rsidP="00CA5DEC">
      <w:pPr>
        <w:ind w:firstLine="480"/>
      </w:pPr>
      <w:r>
        <w:t>通常情况下</w:t>
      </w:r>
      <w:r>
        <w:rPr>
          <w:rFonts w:hint="eastAsia"/>
        </w:rPr>
        <w:t>，</w:t>
      </w:r>
      <w:r>
        <w:t>会在输出层的前面加上</w:t>
      </w:r>
      <w:r>
        <w:rPr>
          <w:rFonts w:hint="eastAsia"/>
        </w:rPr>
        <w:t>一到两层的全连接层。该处全连接层的作用是对前面多次卷后高度抽象的特征进行整合。提取的高度抽象特征需要被扁平化，添加全连接层可以学习这些特征的非线性组合。给与这些特征不同的权重比值，再进行分类，能够有效降低过拟合问题。</w:t>
      </w:r>
    </w:p>
    <w:p w14:paraId="51764302" w14:textId="77777777" w:rsidR="000A7AAC" w:rsidRDefault="000A7AAC" w:rsidP="000A7AAC">
      <w:pPr>
        <w:pStyle w:val="3"/>
        <w:widowControl/>
        <w:numPr>
          <w:ilvl w:val="2"/>
          <w:numId w:val="21"/>
        </w:numPr>
        <w:tabs>
          <w:tab w:val="clear" w:pos="1304"/>
        </w:tabs>
      </w:pPr>
      <w:bookmarkStart w:id="397" w:name="_Toc35722033"/>
      <w:bookmarkStart w:id="398" w:name="_Toc35722153"/>
      <w:bookmarkStart w:id="399" w:name="_Toc35725819"/>
      <w:bookmarkStart w:id="400" w:name="_Toc35726023"/>
      <w:bookmarkStart w:id="401" w:name="_Toc35766649"/>
      <w:bookmarkStart w:id="402" w:name="_Toc35875618"/>
      <w:r w:rsidRPr="00A95F4A">
        <w:rPr>
          <w:rFonts w:hint="eastAsia"/>
        </w:rPr>
        <w:t>基于卷积神经网络的极化码译码仿真与性能分析</w:t>
      </w:r>
      <w:bookmarkEnd w:id="397"/>
      <w:bookmarkEnd w:id="398"/>
      <w:bookmarkEnd w:id="399"/>
      <w:bookmarkEnd w:id="400"/>
      <w:bookmarkEnd w:id="401"/>
      <w:bookmarkEnd w:id="402"/>
    </w:p>
    <w:p w14:paraId="4A1CDC3F" w14:textId="77777777" w:rsidR="000A7AAC" w:rsidRPr="001D0AD6" w:rsidRDefault="000A7AAC" w:rsidP="000A7AAC">
      <w:pPr>
        <w:ind w:firstLine="480"/>
      </w:pPr>
      <w:r w:rsidRPr="001D0AD6">
        <w:t>下面以码长</w:t>
      </w:r>
      <w:r w:rsidRPr="001D0AD6">
        <w:rPr>
          <w:rFonts w:hint="eastAsia"/>
        </w:rPr>
        <w:t>N=</w:t>
      </w:r>
      <w:r w:rsidRPr="001D0AD6">
        <w:t>16</w:t>
      </w:r>
      <w:r w:rsidRPr="001D0AD6">
        <w:rPr>
          <w:rFonts w:hint="eastAsia"/>
        </w:rPr>
        <w:t>，码率</w:t>
      </w:r>
      <w:r w:rsidRPr="000A27D4">
        <w:object w:dxaOrig="760" w:dyaOrig="279" w14:anchorId="14006D3F">
          <v:shape id="_x0000_i1371" type="#_x0000_t75" style="width:37.5pt;height:13.5pt" o:ole="">
            <v:imagedata r:id="rId665" o:title=""/>
          </v:shape>
          <o:OLEObject Type="Embed" ProgID="Equation.DSMT4" ShapeID="_x0000_i1371" DrawAspect="Content" ObjectID="_1671421950" r:id="rId703"/>
        </w:object>
      </w:r>
      <w:r>
        <w:rPr>
          <w:rFonts w:hint="eastAsia"/>
        </w:rPr>
        <w:t>为例进行实验探究。</w:t>
      </w:r>
      <w:r w:rsidRPr="001D0AD6">
        <w:t>经过大量实验</w:t>
      </w:r>
      <w:r w:rsidRPr="001D0AD6">
        <w:rPr>
          <w:rFonts w:hint="eastAsia"/>
        </w:rPr>
        <w:t>，</w:t>
      </w:r>
      <w:r w:rsidRPr="001D0AD6">
        <w:t>本实验网络分为</w:t>
      </w:r>
      <w:r>
        <w:rPr>
          <w:rFonts w:hint="eastAsia"/>
        </w:rPr>
        <w:t>6</w:t>
      </w:r>
      <w:r w:rsidRPr="001D0AD6">
        <w:rPr>
          <w:rFonts w:hint="eastAsia"/>
        </w:rPr>
        <w:t>层，其中输入层节点数为</w:t>
      </w:r>
      <w:r w:rsidRPr="001D0AD6">
        <w:t>16</w:t>
      </w:r>
      <w:r w:rsidRPr="001D0AD6">
        <w:rPr>
          <w:rFonts w:hint="eastAsia"/>
        </w:rPr>
        <w:t>，输出层节点数为</w:t>
      </w:r>
      <w:r w:rsidRPr="001D0AD6">
        <w:t>8</w:t>
      </w:r>
      <w:r w:rsidRPr="001D0AD6">
        <w:rPr>
          <w:rFonts w:hint="eastAsia"/>
        </w:rPr>
        <w:t>，</w:t>
      </w:r>
      <w:r>
        <w:rPr>
          <w:rFonts w:hint="eastAsia"/>
        </w:rPr>
        <w:t>隐藏层中前三层为一维卷积层，层级大小为（</w:t>
      </w:r>
      <w:r>
        <w:rPr>
          <w:rFonts w:hint="eastAsia"/>
        </w:rPr>
        <w:t>128-</w:t>
      </w:r>
      <w:r>
        <w:t>64</w:t>
      </w:r>
      <w:r>
        <w:rPr>
          <w:rFonts w:hint="eastAsia"/>
        </w:rPr>
        <w:t>-</w:t>
      </w:r>
      <w:r>
        <w:t>32</w:t>
      </w:r>
      <w:r>
        <w:rPr>
          <w:rFonts w:hint="eastAsia"/>
        </w:rPr>
        <w:t>），卷积核均为</w:t>
      </w:r>
      <w:r>
        <w:rPr>
          <w:rFonts w:hint="eastAsia"/>
        </w:rPr>
        <w:t>2</w:t>
      </w:r>
      <w:r w:rsidRPr="001D0AD6">
        <w:rPr>
          <w:rFonts w:hint="eastAsia"/>
        </w:rPr>
        <w:t>。</w:t>
      </w:r>
      <w:r>
        <w:rPr>
          <w:rFonts w:hint="eastAsia"/>
        </w:rPr>
        <w:t>隐藏层的最后一层为</w:t>
      </w:r>
      <w:r>
        <w:rPr>
          <w:rFonts w:hint="eastAsia"/>
        </w:rPr>
        <w:t>64</w:t>
      </w:r>
      <w:r>
        <w:rPr>
          <w:rFonts w:hint="eastAsia"/>
        </w:rPr>
        <w:t>个神经元的全连接层。</w:t>
      </w:r>
      <w:r w:rsidRPr="001D0AD6">
        <w:rPr>
          <w:rFonts w:hint="eastAsia"/>
        </w:rPr>
        <w:t>损失函数采用多分类交叉熵损失函数，</w:t>
      </w:r>
      <w:r w:rsidRPr="001D0AD6">
        <w:t>优化器选择随机梯度下降算法的</w:t>
      </w:r>
      <w:r w:rsidRPr="001D0AD6">
        <w:rPr>
          <w:rFonts w:hint="eastAsia"/>
          <w:bCs/>
        </w:rPr>
        <w:t>Adam</w:t>
      </w:r>
      <w:r w:rsidRPr="001D0AD6">
        <w:rPr>
          <w:rFonts w:hint="eastAsia"/>
          <w:bCs/>
        </w:rPr>
        <w:t>优化器，训练数据批大小（</w:t>
      </w:r>
      <w:r w:rsidRPr="001D0AD6">
        <w:rPr>
          <w:rFonts w:hint="eastAsia"/>
          <w:bCs/>
        </w:rPr>
        <w:t>bat</w:t>
      </w:r>
      <w:r w:rsidRPr="001D0AD6">
        <w:rPr>
          <w:bCs/>
        </w:rPr>
        <w:t>ch size</w:t>
      </w:r>
      <w:r w:rsidRPr="001D0AD6">
        <w:rPr>
          <w:rFonts w:hint="eastAsia"/>
          <w:bCs/>
        </w:rPr>
        <w:t>）为</w:t>
      </w:r>
      <w:r w:rsidRPr="001D0AD6">
        <w:rPr>
          <w:rFonts w:hint="eastAsia"/>
          <w:bCs/>
        </w:rPr>
        <w:t>32</w:t>
      </w:r>
      <w:r w:rsidRPr="001D0AD6">
        <w:rPr>
          <w:rFonts w:hint="eastAsia"/>
          <w:bCs/>
        </w:rPr>
        <w:t>，设置学习率为</w:t>
      </w:r>
      <w:r w:rsidRPr="001D0AD6">
        <w:rPr>
          <w:rFonts w:hint="eastAsia"/>
          <w:bCs/>
        </w:rPr>
        <w:t>0.001</w:t>
      </w:r>
      <w:r>
        <w:rPr>
          <w:rFonts w:hint="eastAsia"/>
          <w:bCs/>
        </w:rPr>
        <w:t>。测试数据集大小</w:t>
      </w:r>
      <w:r w:rsidRPr="001D0AD6">
        <w:rPr>
          <w:rFonts w:hint="eastAsia"/>
          <w:bCs/>
        </w:rPr>
        <w:t>为</w:t>
      </w:r>
      <w:r>
        <w:t>32000</w:t>
      </w:r>
      <w:r>
        <w:rPr>
          <w:rFonts w:hint="eastAsia"/>
        </w:rPr>
        <w:t>，</w:t>
      </w:r>
      <w:r w:rsidRPr="001D0AD6">
        <w:rPr>
          <w:rFonts w:hint="eastAsia"/>
          <w:bCs/>
        </w:rPr>
        <w:t>下面分别从不同方面探讨译码器性能：</w:t>
      </w:r>
    </w:p>
    <w:p w14:paraId="503A3826" w14:textId="77777777" w:rsidR="000A7AAC" w:rsidRDefault="000A7AAC" w:rsidP="000A7AAC">
      <w:pPr>
        <w:pStyle w:val="aff1"/>
        <w:widowControl/>
        <w:numPr>
          <w:ilvl w:val="0"/>
          <w:numId w:val="22"/>
        </w:numPr>
        <w:spacing w:line="360" w:lineRule="auto"/>
        <w:ind w:firstLineChars="0"/>
        <w:rPr>
          <w:bCs/>
        </w:rPr>
      </w:pPr>
      <w:r>
        <w:rPr>
          <w:bCs/>
        </w:rPr>
        <w:t>CNN</w:t>
      </w:r>
      <w:r w:rsidRPr="002435E6">
        <w:rPr>
          <w:bCs/>
        </w:rPr>
        <w:t>网络译码器</w:t>
      </w:r>
      <w:r w:rsidRPr="002435E6">
        <w:rPr>
          <w:rFonts w:hint="eastAsia"/>
          <w:bCs/>
        </w:rPr>
        <w:t>NVE</w:t>
      </w:r>
      <w:r w:rsidRPr="002435E6">
        <w:rPr>
          <w:rFonts w:hint="eastAsia"/>
          <w:bCs/>
        </w:rPr>
        <w:t>指标分析</w:t>
      </w:r>
    </w:p>
    <w:p w14:paraId="6488ECC8" w14:textId="1F93955B" w:rsidR="000A7AAC" w:rsidRDefault="000A7AAC" w:rsidP="00CA5DEC">
      <w:pPr>
        <w:ind w:firstLine="480"/>
      </w:pPr>
      <w:r w:rsidRPr="00191DDA">
        <w:rPr>
          <w:rFonts w:hint="eastAsia"/>
          <w:bCs/>
        </w:rPr>
        <w:t>图</w:t>
      </w:r>
      <w:r w:rsidR="00CA5DEC">
        <w:rPr>
          <w:rFonts w:hint="eastAsia"/>
          <w:bCs/>
        </w:rPr>
        <w:t>4.</w:t>
      </w:r>
      <w:r>
        <w:rPr>
          <w:bCs/>
        </w:rPr>
        <w:t>8</w:t>
      </w:r>
      <w:r w:rsidRPr="00191DDA">
        <w:rPr>
          <w:bCs/>
        </w:rPr>
        <w:t>所示为码长</w:t>
      </w:r>
      <w:r w:rsidRPr="00191DDA">
        <w:rPr>
          <w:rFonts w:hint="eastAsia"/>
          <w:bCs/>
        </w:rPr>
        <w:t>N=</w:t>
      </w:r>
      <w:r w:rsidRPr="00191DDA">
        <w:rPr>
          <w:bCs/>
        </w:rPr>
        <w:t>16</w:t>
      </w:r>
      <w:r w:rsidRPr="00191DDA">
        <w:rPr>
          <w:rFonts w:hint="eastAsia"/>
          <w:bCs/>
        </w:rPr>
        <w:t>，</w:t>
      </w:r>
      <w:r w:rsidRPr="00191DDA">
        <w:rPr>
          <w:bCs/>
        </w:rPr>
        <w:t>码率</w:t>
      </w:r>
      <w:r w:rsidRPr="00191DDA">
        <w:rPr>
          <w:rFonts w:hint="eastAsia"/>
          <w:bCs/>
        </w:rPr>
        <w:t>R=</w:t>
      </w:r>
      <w:r w:rsidRPr="00191DDA">
        <w:rPr>
          <w:bCs/>
        </w:rPr>
        <w:t>0.5</w:t>
      </w:r>
      <w:r w:rsidRPr="00191DDA">
        <w:rPr>
          <w:rFonts w:hint="eastAsia"/>
          <w:bCs/>
        </w:rPr>
        <w:t>，训练数据占比</w:t>
      </w:r>
      <w:r w:rsidRPr="00191DDA">
        <w:rPr>
          <w:rFonts w:hint="eastAsia"/>
          <w:bCs/>
        </w:rPr>
        <w:t>p=1</w:t>
      </w:r>
      <w:r w:rsidRPr="00191DDA">
        <w:rPr>
          <w:rFonts w:hint="eastAsia"/>
          <w:bCs/>
        </w:rPr>
        <w:t>，</w:t>
      </w:r>
      <w:r w:rsidRPr="00191DDA">
        <w:rPr>
          <w:bCs/>
        </w:rPr>
        <w:t>训练</w:t>
      </w:r>
      <w:r w:rsidRPr="00191DDA">
        <w:rPr>
          <w:rFonts w:hint="eastAsia"/>
          <w:bCs/>
        </w:rPr>
        <w:t>epoch</w:t>
      </w:r>
      <w:r w:rsidRPr="00191DDA">
        <w:rPr>
          <w:rFonts w:hint="eastAsia"/>
          <w:bCs/>
        </w:rPr>
        <w:t>数量为</w:t>
      </w:r>
      <w:r w:rsidRPr="000A27D4">
        <w:object w:dxaOrig="320" w:dyaOrig="300" w14:anchorId="6F6BCCCC">
          <v:shape id="_x0000_i1372" type="#_x0000_t75" style="width:16.5pt;height:15.75pt" o:ole="">
            <v:imagedata r:id="rId667" o:title=""/>
          </v:shape>
          <o:OLEObject Type="Embed" ProgID="Equation.DSMT4" ShapeID="_x0000_i1372" DrawAspect="Content" ObjectID="_1671421951" r:id="rId704"/>
        </w:object>
      </w:r>
      <w:r>
        <w:t>时</w:t>
      </w:r>
      <w:r>
        <w:rPr>
          <w:rFonts w:hint="eastAsia"/>
        </w:rPr>
        <w:t>NVE</w:t>
      </w:r>
      <w:r>
        <w:rPr>
          <w:rFonts w:hint="eastAsia"/>
        </w:rPr>
        <w:t>指标曲线。可以看到，训练数据信噪比</w:t>
      </w:r>
      <w:r w:rsidR="00CA5DEC" w:rsidRPr="000A27D4">
        <w:object w:dxaOrig="740" w:dyaOrig="360" w14:anchorId="2DC2A729">
          <v:shape id="_x0000_i1373" type="#_x0000_t75" style="width:36.75pt;height:18.75pt" o:ole="">
            <v:imagedata r:id="rId669" o:title=""/>
          </v:shape>
          <o:OLEObject Type="Embed" ProgID="Equation.DSMT4" ShapeID="_x0000_i1373" DrawAspect="Content" ObjectID="_1671421952" r:id="rId705"/>
        </w:object>
      </w:r>
      <w:r>
        <w:rPr>
          <w:rFonts w:hint="eastAsia"/>
        </w:rPr>
        <w:t>分布为</w:t>
      </w:r>
      <w:r w:rsidRPr="000A27D4">
        <w:object w:dxaOrig="1840" w:dyaOrig="320" w14:anchorId="159C8FD2">
          <v:shape id="_x0000_i1374" type="#_x0000_t75" style="width:91.5pt;height:16.5pt" o:ole="">
            <v:imagedata r:id="rId671" o:title=""/>
          </v:shape>
          <o:OLEObject Type="Embed" ProgID="Equation.DSMT4" ShapeID="_x0000_i1374" DrawAspect="Content" ObjectID="_1671421953" r:id="rId706"/>
        </w:object>
      </w:r>
      <w:r>
        <w:rPr>
          <w:rFonts w:hint="eastAsia"/>
        </w:rPr>
        <w:t>，</w:t>
      </w:r>
      <w:r>
        <w:t>随</w:t>
      </w:r>
      <w:r>
        <w:lastRenderedPageBreak/>
        <w:t>着信噪比提高</w:t>
      </w:r>
      <w:r>
        <w:rPr>
          <w:rFonts w:hint="eastAsia"/>
        </w:rPr>
        <w:t>，</w:t>
      </w:r>
      <w:r>
        <w:rPr>
          <w:rFonts w:hint="eastAsia"/>
        </w:rPr>
        <w:t>NVE</w:t>
      </w:r>
      <w:r>
        <w:rPr>
          <w:rFonts w:hint="eastAsia"/>
        </w:rPr>
        <w:t>指标先减小后增大，当信噪比为</w:t>
      </w:r>
      <w:r>
        <w:rPr>
          <w:rFonts w:hint="eastAsia"/>
        </w:rPr>
        <w:t>3</w:t>
      </w:r>
      <w:r>
        <w:rPr>
          <w:rFonts w:hint="eastAsia"/>
        </w:rPr>
        <w:t>时达到最小值。由此可知，训练数据最佳信噪比为</w:t>
      </w:r>
      <w:r>
        <w:rPr>
          <w:rFonts w:hint="eastAsia"/>
        </w:rPr>
        <w:t>3</w:t>
      </w:r>
      <w:r>
        <w:rPr>
          <w:rFonts w:hint="eastAsia"/>
        </w:rPr>
        <w:t>。该情况下</w:t>
      </w:r>
      <w:r>
        <w:rPr>
          <w:rFonts w:hint="eastAsia"/>
        </w:rPr>
        <w:t>MLP</w:t>
      </w:r>
      <w:r>
        <w:rPr>
          <w:rFonts w:hint="eastAsia"/>
        </w:rPr>
        <w:t>网络译码器译码误码率性能达到最优。</w:t>
      </w:r>
    </w:p>
    <w:p w14:paraId="73F0B2D5" w14:textId="77777777" w:rsidR="000A7AAC" w:rsidRDefault="000A7AAC" w:rsidP="000A7AAC">
      <w:pPr>
        <w:ind w:firstLine="480"/>
        <w:rPr>
          <w:bCs/>
        </w:rPr>
      </w:pPr>
    </w:p>
    <w:p w14:paraId="74099115" w14:textId="77777777" w:rsidR="000A7AAC" w:rsidRPr="00191DDA" w:rsidRDefault="000A7AAC" w:rsidP="000A7AAC">
      <w:pPr>
        <w:pStyle w:val="24"/>
        <w:ind w:firstLine="480"/>
      </w:pPr>
      <w:r w:rsidRPr="00191DDA">
        <w:rPr>
          <w:noProof/>
        </w:rPr>
        <w:drawing>
          <wp:inline distT="0" distB="0" distL="0" distR="0" wp14:anchorId="3059F840" wp14:editId="06958F76">
            <wp:extent cx="3698631" cy="2775981"/>
            <wp:effectExtent l="0" t="0" r="0" b="5715"/>
            <wp:docPr id="20" name="图片 20" descr="C:\Users\12275\Desktop\picture\图4-8CNN网络译码器NVE指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Users\12275\Desktop\picture\图4-8CNN网络译码器NVE指标.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707519" cy="2782652"/>
                    </a:xfrm>
                    <a:prstGeom prst="rect">
                      <a:avLst/>
                    </a:prstGeom>
                    <a:noFill/>
                    <a:ln>
                      <a:noFill/>
                    </a:ln>
                  </pic:spPr>
                </pic:pic>
              </a:graphicData>
            </a:graphic>
          </wp:inline>
        </w:drawing>
      </w:r>
    </w:p>
    <w:p w14:paraId="2E0FCEA3" w14:textId="77777777" w:rsidR="000A7AAC" w:rsidRPr="006747FD" w:rsidRDefault="000A7AAC" w:rsidP="006747FD">
      <w:pPr>
        <w:pStyle w:val="-0"/>
        <w:spacing w:after="240"/>
      </w:pPr>
      <w:bookmarkStart w:id="403" w:name="_Toc35877431"/>
      <w:r w:rsidRPr="006747FD">
        <w:rPr>
          <w:rFonts w:hint="eastAsia"/>
        </w:rPr>
        <w:t>CNN</w:t>
      </w:r>
      <w:r w:rsidRPr="006747FD">
        <w:rPr>
          <w:rFonts w:hint="eastAsia"/>
        </w:rPr>
        <w:t>网络译码器</w:t>
      </w:r>
      <w:r w:rsidRPr="006747FD">
        <w:rPr>
          <w:rFonts w:hint="eastAsia"/>
        </w:rPr>
        <w:t>NVE</w:t>
      </w:r>
      <w:r w:rsidRPr="006747FD">
        <w:rPr>
          <w:rFonts w:hint="eastAsia"/>
        </w:rPr>
        <w:t>指标</w:t>
      </w:r>
      <w:bookmarkEnd w:id="403"/>
    </w:p>
    <w:p w14:paraId="2F770E5F" w14:textId="77777777" w:rsidR="000A7AAC" w:rsidRDefault="000A7AAC" w:rsidP="000A7AAC">
      <w:pPr>
        <w:pStyle w:val="aff1"/>
        <w:widowControl/>
        <w:numPr>
          <w:ilvl w:val="0"/>
          <w:numId w:val="22"/>
        </w:numPr>
        <w:spacing w:line="360" w:lineRule="auto"/>
        <w:ind w:firstLineChars="0"/>
        <w:rPr>
          <w:bCs/>
        </w:rPr>
      </w:pPr>
      <w:r w:rsidRPr="002435E6">
        <w:rPr>
          <w:rFonts w:hint="eastAsia"/>
          <w:bCs/>
        </w:rPr>
        <w:t>不同训练</w:t>
      </w:r>
      <w:r w:rsidRPr="002435E6">
        <w:rPr>
          <w:rFonts w:hint="eastAsia"/>
          <w:bCs/>
        </w:rPr>
        <w:t>epoch</w:t>
      </w:r>
      <w:r w:rsidRPr="002435E6">
        <w:rPr>
          <w:rFonts w:hint="eastAsia"/>
          <w:bCs/>
        </w:rPr>
        <w:t>数量下</w:t>
      </w:r>
      <w:r>
        <w:rPr>
          <w:bCs/>
        </w:rPr>
        <w:t>CNN</w:t>
      </w:r>
      <w:r w:rsidRPr="002435E6">
        <w:rPr>
          <w:rFonts w:hint="eastAsia"/>
          <w:bCs/>
        </w:rPr>
        <w:t>网络译码器译码性能分析</w:t>
      </w:r>
    </w:p>
    <w:p w14:paraId="056F0D1C" w14:textId="4E64D2E5" w:rsidR="000A7AAC" w:rsidRDefault="000A7AAC" w:rsidP="00CA5DEC">
      <w:pPr>
        <w:ind w:firstLine="480"/>
      </w:pPr>
      <w:r w:rsidRPr="00191DDA">
        <w:rPr>
          <w:rFonts w:hint="eastAsia"/>
          <w:bCs/>
        </w:rPr>
        <w:t>图</w:t>
      </w:r>
      <w:r w:rsidR="00CA5DEC">
        <w:rPr>
          <w:rFonts w:hint="eastAsia"/>
          <w:bCs/>
        </w:rPr>
        <w:t>4.</w:t>
      </w:r>
      <w:r w:rsidRPr="00191DDA">
        <w:rPr>
          <w:bCs/>
        </w:rPr>
        <w:t>9</w:t>
      </w:r>
      <w:r w:rsidRPr="00191DDA">
        <w:rPr>
          <w:bCs/>
        </w:rPr>
        <w:t>和图</w:t>
      </w:r>
      <w:r w:rsidR="00CA5DEC">
        <w:rPr>
          <w:rFonts w:hint="eastAsia"/>
          <w:bCs/>
        </w:rPr>
        <w:t>4.</w:t>
      </w:r>
      <w:r w:rsidRPr="00191DDA">
        <w:rPr>
          <w:bCs/>
        </w:rPr>
        <w:t>10</w:t>
      </w:r>
      <w:r w:rsidRPr="00191DDA">
        <w:rPr>
          <w:bCs/>
        </w:rPr>
        <w:t>分别显示码长</w:t>
      </w:r>
      <w:r w:rsidRPr="00191DDA">
        <w:rPr>
          <w:rFonts w:hint="eastAsia"/>
          <w:bCs/>
        </w:rPr>
        <w:t>N=</w:t>
      </w:r>
      <w:r w:rsidRPr="00191DDA">
        <w:rPr>
          <w:bCs/>
        </w:rPr>
        <w:t>16</w:t>
      </w:r>
      <w:r w:rsidRPr="00191DDA">
        <w:rPr>
          <w:rFonts w:hint="eastAsia"/>
          <w:bCs/>
        </w:rPr>
        <w:t>，</w:t>
      </w:r>
      <w:r w:rsidRPr="00191DDA">
        <w:rPr>
          <w:bCs/>
        </w:rPr>
        <w:t>码率</w:t>
      </w:r>
      <w:r w:rsidRPr="00191DDA">
        <w:rPr>
          <w:rFonts w:hint="eastAsia"/>
          <w:bCs/>
        </w:rPr>
        <w:t>R=</w:t>
      </w:r>
      <w:r w:rsidRPr="00191DDA">
        <w:rPr>
          <w:bCs/>
        </w:rPr>
        <w:t>0.5</w:t>
      </w:r>
      <w:r w:rsidRPr="00191DDA">
        <w:rPr>
          <w:rFonts w:hint="eastAsia"/>
          <w:bCs/>
        </w:rPr>
        <w:t>，</w:t>
      </w:r>
      <w:r w:rsidRPr="00191DDA">
        <w:rPr>
          <w:bCs/>
        </w:rPr>
        <w:t>训练数据集信噪比</w:t>
      </w:r>
      <w:r w:rsidR="00CA5DEC" w:rsidRPr="000A27D4">
        <w:object w:dxaOrig="1100" w:dyaOrig="360" w14:anchorId="69612211">
          <v:shape id="_x0000_i1375" type="#_x0000_t75" style="width:54.75pt;height:18.75pt" o:ole="">
            <v:imagedata r:id="rId708" o:title=""/>
          </v:shape>
          <o:OLEObject Type="Embed" ProgID="Equation.DSMT4" ShapeID="_x0000_i1375" DrawAspect="Content" ObjectID="_1671421954" r:id="rId709"/>
        </w:object>
      </w:r>
      <w:r w:rsidRPr="00191DDA">
        <w:rPr>
          <w:rFonts w:hint="eastAsia"/>
          <w:bCs/>
        </w:rPr>
        <w:t>。可以看到随着</w:t>
      </w:r>
      <w:r w:rsidRPr="00191DDA">
        <w:rPr>
          <w:rFonts w:hint="eastAsia"/>
          <w:bCs/>
        </w:rPr>
        <w:t>e</w:t>
      </w:r>
      <w:r w:rsidRPr="00191DDA">
        <w:rPr>
          <w:bCs/>
        </w:rPr>
        <w:t>poch</w:t>
      </w:r>
      <w:r w:rsidRPr="00191DDA">
        <w:rPr>
          <w:bCs/>
        </w:rPr>
        <w:t>数量增大</w:t>
      </w:r>
      <w:r w:rsidRPr="00191DDA">
        <w:rPr>
          <w:rFonts w:hint="eastAsia"/>
          <w:bCs/>
        </w:rPr>
        <w:t>，</w:t>
      </w:r>
      <w:r w:rsidRPr="00191DDA">
        <w:rPr>
          <w:rFonts w:hint="eastAsia"/>
          <w:bCs/>
        </w:rPr>
        <w:t>MLP</w:t>
      </w:r>
      <w:r w:rsidRPr="00191DDA">
        <w:rPr>
          <w:rFonts w:hint="eastAsia"/>
          <w:bCs/>
        </w:rPr>
        <w:t>网络译码器的误码率越来越低。当</w:t>
      </w:r>
      <w:r w:rsidRPr="00191DDA">
        <w:rPr>
          <w:rFonts w:hint="eastAsia"/>
          <w:bCs/>
        </w:rPr>
        <w:t>epoch</w:t>
      </w:r>
      <w:r w:rsidRPr="00191DDA">
        <w:rPr>
          <w:bCs/>
        </w:rPr>
        <w:t>数量达到</w:t>
      </w:r>
      <w:r w:rsidRPr="000A27D4">
        <w:object w:dxaOrig="320" w:dyaOrig="300" w14:anchorId="3246195F">
          <v:shape id="_x0000_i1376" type="#_x0000_t75" style="width:16.5pt;height:15.75pt" o:ole="">
            <v:imagedata r:id="rId676" o:title=""/>
          </v:shape>
          <o:OLEObject Type="Embed" ProgID="Equation.DSMT4" ShapeID="_x0000_i1376" DrawAspect="Content" ObjectID="_1671421955" r:id="rId710"/>
        </w:object>
      </w:r>
      <w:r>
        <w:t>时</w:t>
      </w:r>
      <w:r>
        <w:rPr>
          <w:rFonts w:hint="eastAsia"/>
        </w:rPr>
        <w:t>，</w:t>
      </w:r>
      <w:r>
        <w:t>误码率性几乎不再下降</w:t>
      </w:r>
      <w:r>
        <w:rPr>
          <w:rFonts w:hint="eastAsia"/>
        </w:rPr>
        <w:t>。此时</w:t>
      </w:r>
      <w:r>
        <w:rPr>
          <w:rFonts w:hint="eastAsia"/>
        </w:rPr>
        <w:t>MLP</w:t>
      </w:r>
      <w:r>
        <w:rPr>
          <w:rFonts w:hint="eastAsia"/>
        </w:rPr>
        <w:t>网络译码器误码率与</w:t>
      </w:r>
      <w:r>
        <w:rPr>
          <w:rFonts w:hint="eastAsia"/>
        </w:rPr>
        <w:t>MAP</w:t>
      </w:r>
      <w:r>
        <w:rPr>
          <w:rFonts w:hint="eastAsia"/>
        </w:rPr>
        <w:t>译码算法误码率还有较大差距。随着训练的</w:t>
      </w:r>
      <w:r>
        <w:rPr>
          <w:rFonts w:hint="eastAsia"/>
        </w:rPr>
        <w:t>epoch</w:t>
      </w:r>
      <w:r>
        <w:rPr>
          <w:rFonts w:hint="eastAsia"/>
        </w:rPr>
        <w:t>数量不断增加，</w:t>
      </w:r>
      <w:r>
        <w:rPr>
          <w:rFonts w:hint="eastAsia"/>
        </w:rPr>
        <w:t>MLP</w:t>
      </w:r>
      <w:r>
        <w:rPr>
          <w:rFonts w:hint="eastAsia"/>
        </w:rPr>
        <w:t>网络的译码性能不断提高后保持稳定。虽然样本数量有限，由于噪声的随机性，不会出现两次相同的训练数据，因此不会出现过拟合现象。对于误帧率来说，同样在</w:t>
      </w:r>
      <w:r>
        <w:rPr>
          <w:rFonts w:hint="eastAsia"/>
        </w:rPr>
        <w:t>epoch</w:t>
      </w:r>
      <w:r>
        <w:rPr>
          <w:rFonts w:hint="eastAsia"/>
        </w:rPr>
        <w:t>数量达到</w:t>
      </w:r>
      <w:r w:rsidRPr="000A27D4">
        <w:object w:dxaOrig="320" w:dyaOrig="300" w14:anchorId="46482030">
          <v:shape id="_x0000_i1377" type="#_x0000_t75" style="width:16.5pt;height:15.75pt" o:ole="">
            <v:imagedata r:id="rId676" o:title=""/>
          </v:shape>
          <o:OLEObject Type="Embed" ProgID="Equation.DSMT4" ShapeID="_x0000_i1377" DrawAspect="Content" ObjectID="_1671421956" r:id="rId711"/>
        </w:object>
      </w:r>
      <w:r>
        <w:t>时</w:t>
      </w:r>
      <w:r>
        <w:rPr>
          <w:rFonts w:hint="eastAsia"/>
        </w:rPr>
        <w:t>CNN</w:t>
      </w:r>
      <w:r>
        <w:rPr>
          <w:rFonts w:hint="eastAsia"/>
        </w:rPr>
        <w:t>网络</w:t>
      </w:r>
      <w:r>
        <w:t>误帧率不再降低</w:t>
      </w:r>
      <w:r>
        <w:rPr>
          <w:rFonts w:hint="eastAsia"/>
        </w:rPr>
        <w:t>，</w:t>
      </w:r>
      <w:r>
        <w:t>但此时与</w:t>
      </w:r>
      <w:r>
        <w:rPr>
          <w:rFonts w:hint="eastAsia"/>
        </w:rPr>
        <w:t>MAP</w:t>
      </w:r>
      <w:r>
        <w:rPr>
          <w:rFonts w:hint="eastAsia"/>
        </w:rPr>
        <w:t>译码算法误码率性能相比仍有较大差距。</w:t>
      </w:r>
    </w:p>
    <w:p w14:paraId="1056A04D" w14:textId="77777777" w:rsidR="000A7AAC" w:rsidRDefault="000A7AAC" w:rsidP="000A7AAC">
      <w:pPr>
        <w:pStyle w:val="24"/>
        <w:ind w:firstLine="480"/>
      </w:pPr>
      <w:r w:rsidRPr="00191DDA">
        <w:rPr>
          <w:noProof/>
        </w:rPr>
        <w:lastRenderedPageBreak/>
        <w:drawing>
          <wp:inline distT="0" distB="0" distL="0" distR="0" wp14:anchorId="32AD5E09" wp14:editId="55CAFFC6">
            <wp:extent cx="5040000" cy="3783600"/>
            <wp:effectExtent l="0" t="0" r="8255" b="7620"/>
            <wp:docPr id="23" name="图片 23" descr="C:\Users\12275\Desktop\picture\图4-9不同epoch数量下CNN网络译码器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12275\Desktop\picture\图4-9不同epoch数量下CNN网络译码器误码率.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040000" cy="3783600"/>
                    </a:xfrm>
                    <a:prstGeom prst="rect">
                      <a:avLst/>
                    </a:prstGeom>
                    <a:noFill/>
                    <a:ln>
                      <a:noFill/>
                    </a:ln>
                  </pic:spPr>
                </pic:pic>
              </a:graphicData>
            </a:graphic>
          </wp:inline>
        </w:drawing>
      </w:r>
    </w:p>
    <w:p w14:paraId="66505521" w14:textId="77777777" w:rsidR="000A7AAC" w:rsidRPr="00CA5DEC" w:rsidRDefault="000A7AAC" w:rsidP="00CA5DEC">
      <w:pPr>
        <w:pStyle w:val="-0"/>
        <w:spacing w:after="240"/>
      </w:pPr>
      <w:bookmarkStart w:id="404" w:name="_Toc35877432"/>
      <w:r w:rsidRPr="00CA5DEC">
        <w:rPr>
          <w:rFonts w:hint="eastAsia"/>
        </w:rPr>
        <w:t>不同</w:t>
      </w:r>
      <w:r w:rsidRPr="00CA5DEC">
        <w:rPr>
          <w:rFonts w:hint="eastAsia"/>
        </w:rPr>
        <w:t>epoch</w:t>
      </w:r>
      <w:r w:rsidRPr="00CA5DEC">
        <w:rPr>
          <w:rFonts w:hint="eastAsia"/>
        </w:rPr>
        <w:t>数量下</w:t>
      </w:r>
      <w:r w:rsidRPr="00CA5DEC">
        <w:rPr>
          <w:rFonts w:hint="eastAsia"/>
        </w:rPr>
        <w:t>CNN</w:t>
      </w:r>
      <w:r w:rsidRPr="00CA5DEC">
        <w:rPr>
          <w:rFonts w:hint="eastAsia"/>
        </w:rPr>
        <w:t>网络译码器误码率</w:t>
      </w:r>
      <w:bookmarkEnd w:id="404"/>
    </w:p>
    <w:p w14:paraId="32DEC4CE" w14:textId="77777777" w:rsidR="000A7AAC" w:rsidRDefault="000A7AAC" w:rsidP="000A7AAC">
      <w:pPr>
        <w:pStyle w:val="24"/>
        <w:ind w:firstLine="480"/>
      </w:pPr>
      <w:r w:rsidRPr="00191DDA">
        <w:rPr>
          <w:noProof/>
        </w:rPr>
        <w:drawing>
          <wp:inline distT="0" distB="0" distL="0" distR="0" wp14:anchorId="747E8248" wp14:editId="67C3264B">
            <wp:extent cx="5040000" cy="3553200"/>
            <wp:effectExtent l="0" t="0" r="8255" b="9525"/>
            <wp:docPr id="24" name="图片 24" descr="C:\Users\12275\Desktop\picture\图4-10不同epoch数量下CNN网络译码器误帧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C:\Users\12275\Desktop\picture\图4-10不同epoch数量下CNN网络译码器误帧率.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040000" cy="3553200"/>
                    </a:xfrm>
                    <a:prstGeom prst="rect">
                      <a:avLst/>
                    </a:prstGeom>
                    <a:noFill/>
                    <a:ln>
                      <a:noFill/>
                    </a:ln>
                  </pic:spPr>
                </pic:pic>
              </a:graphicData>
            </a:graphic>
          </wp:inline>
        </w:drawing>
      </w:r>
    </w:p>
    <w:p w14:paraId="2730E94E" w14:textId="70105A28" w:rsidR="000A7AAC" w:rsidRPr="00CA5DEC" w:rsidRDefault="000A7AAC" w:rsidP="00CA5DEC">
      <w:pPr>
        <w:pStyle w:val="-0"/>
        <w:spacing w:after="240"/>
      </w:pPr>
      <w:bookmarkStart w:id="405" w:name="_Toc35877433"/>
      <w:r w:rsidRPr="00CA5DEC">
        <w:rPr>
          <w:rFonts w:hint="eastAsia"/>
        </w:rPr>
        <w:t>不同</w:t>
      </w:r>
      <w:r w:rsidRPr="00CA5DEC">
        <w:rPr>
          <w:rFonts w:hint="eastAsia"/>
        </w:rPr>
        <w:t>epoch</w:t>
      </w:r>
      <w:r w:rsidRPr="00CA5DEC">
        <w:rPr>
          <w:rFonts w:hint="eastAsia"/>
        </w:rPr>
        <w:t>数量下</w:t>
      </w:r>
      <w:r w:rsidRPr="00CA5DEC">
        <w:rPr>
          <w:rFonts w:hint="eastAsia"/>
        </w:rPr>
        <w:t>CNN</w:t>
      </w:r>
      <w:r w:rsidRPr="00CA5DEC">
        <w:rPr>
          <w:rFonts w:hint="eastAsia"/>
        </w:rPr>
        <w:t>网络译码器误帧率</w:t>
      </w:r>
      <w:bookmarkEnd w:id="405"/>
    </w:p>
    <w:p w14:paraId="1A732057" w14:textId="77777777" w:rsidR="000A7AAC" w:rsidRDefault="000A7AAC" w:rsidP="000A7AAC">
      <w:pPr>
        <w:pStyle w:val="aff1"/>
        <w:widowControl/>
        <w:numPr>
          <w:ilvl w:val="0"/>
          <w:numId w:val="22"/>
        </w:numPr>
        <w:spacing w:line="360" w:lineRule="auto"/>
        <w:ind w:firstLineChars="0"/>
        <w:rPr>
          <w:bCs/>
        </w:rPr>
      </w:pPr>
      <w:r w:rsidRPr="002435E6">
        <w:rPr>
          <w:bCs/>
        </w:rPr>
        <w:t>不同训练数据占比</w:t>
      </w:r>
      <w:r w:rsidRPr="002435E6">
        <w:rPr>
          <w:rFonts w:hint="eastAsia"/>
          <w:bCs/>
        </w:rPr>
        <w:t>p</w:t>
      </w:r>
      <w:r w:rsidRPr="002435E6">
        <w:rPr>
          <w:rFonts w:hint="eastAsia"/>
          <w:bCs/>
        </w:rPr>
        <w:t>下</w:t>
      </w:r>
      <w:r>
        <w:rPr>
          <w:bCs/>
        </w:rPr>
        <w:t>CNN</w:t>
      </w:r>
      <w:r w:rsidRPr="002435E6">
        <w:rPr>
          <w:rFonts w:hint="eastAsia"/>
          <w:bCs/>
        </w:rPr>
        <w:t>网络译码器译码性能分析</w:t>
      </w:r>
    </w:p>
    <w:p w14:paraId="4DAC7CA0" w14:textId="19DC1177" w:rsidR="000A7AAC" w:rsidRPr="006A75E3" w:rsidRDefault="000A7AAC" w:rsidP="000A7AAC">
      <w:pPr>
        <w:ind w:firstLine="480"/>
        <w:rPr>
          <w:bCs/>
        </w:rPr>
      </w:pPr>
      <w:r>
        <w:rPr>
          <w:bCs/>
        </w:rPr>
        <w:tab/>
      </w:r>
      <w:r w:rsidRPr="006A75E3">
        <w:rPr>
          <w:rFonts w:hint="eastAsia"/>
          <w:bCs/>
        </w:rPr>
        <w:t>如图</w:t>
      </w:r>
      <w:r w:rsidR="00CA5DEC">
        <w:rPr>
          <w:rFonts w:hint="eastAsia"/>
          <w:bCs/>
        </w:rPr>
        <w:t>4.</w:t>
      </w:r>
      <w:r w:rsidR="006747FD">
        <w:rPr>
          <w:bCs/>
        </w:rPr>
        <w:t>11</w:t>
      </w:r>
      <w:r w:rsidRPr="006A75E3">
        <w:rPr>
          <w:bCs/>
        </w:rPr>
        <w:t>所示</w:t>
      </w:r>
      <w:r w:rsidRPr="006A75E3">
        <w:rPr>
          <w:rFonts w:hint="eastAsia"/>
          <w:bCs/>
        </w:rPr>
        <w:t>，（</w:t>
      </w:r>
      <w:r w:rsidRPr="006A75E3">
        <w:rPr>
          <w:rFonts w:hint="eastAsia"/>
          <w:bCs/>
        </w:rPr>
        <w:t>a</w:t>
      </w:r>
      <w:r w:rsidRPr="006A75E3">
        <w:rPr>
          <w:rFonts w:hint="eastAsia"/>
          <w:bCs/>
        </w:rPr>
        <w:t>）、（</w:t>
      </w:r>
      <w:r w:rsidRPr="006A75E3">
        <w:rPr>
          <w:rFonts w:hint="eastAsia"/>
          <w:bCs/>
        </w:rPr>
        <w:t>b</w:t>
      </w:r>
      <w:r w:rsidRPr="006A75E3">
        <w:rPr>
          <w:rFonts w:hint="eastAsia"/>
          <w:bCs/>
        </w:rPr>
        <w:t>）和（</w:t>
      </w:r>
      <w:r w:rsidRPr="006A75E3">
        <w:rPr>
          <w:rFonts w:hint="eastAsia"/>
          <w:bCs/>
        </w:rPr>
        <w:t>c</w:t>
      </w:r>
      <w:r w:rsidRPr="006A75E3">
        <w:rPr>
          <w:rFonts w:hint="eastAsia"/>
          <w:bCs/>
        </w:rPr>
        <w:t>）训练数据占比</w:t>
      </w:r>
      <w:r w:rsidRPr="006A75E3">
        <w:rPr>
          <w:rFonts w:hint="eastAsia"/>
          <w:bCs/>
        </w:rPr>
        <w:t>p</w:t>
      </w:r>
      <w:r w:rsidRPr="006A75E3">
        <w:rPr>
          <w:rFonts w:hint="eastAsia"/>
          <w:bCs/>
        </w:rPr>
        <w:t>为</w:t>
      </w:r>
      <w:r w:rsidRPr="006A75E3">
        <w:rPr>
          <w:bCs/>
        </w:rPr>
        <w:t>40</w:t>
      </w:r>
      <w:r w:rsidRPr="006A75E3">
        <w:rPr>
          <w:rFonts w:hint="eastAsia"/>
          <w:bCs/>
        </w:rPr>
        <w:t>%</w:t>
      </w:r>
      <w:r w:rsidRPr="006A75E3">
        <w:rPr>
          <w:rFonts w:hint="eastAsia"/>
          <w:bCs/>
        </w:rPr>
        <w:t>、</w:t>
      </w:r>
      <w:r w:rsidRPr="006A75E3">
        <w:rPr>
          <w:rFonts w:hint="eastAsia"/>
          <w:bCs/>
        </w:rPr>
        <w:t>6</w:t>
      </w:r>
      <w:r w:rsidRPr="006A75E3">
        <w:rPr>
          <w:bCs/>
        </w:rPr>
        <w:t>0</w:t>
      </w:r>
      <w:r w:rsidRPr="006A75E3">
        <w:rPr>
          <w:rFonts w:hint="eastAsia"/>
          <w:bCs/>
        </w:rPr>
        <w:t>%</w:t>
      </w:r>
      <w:r w:rsidRPr="006A75E3">
        <w:rPr>
          <w:rFonts w:hint="eastAsia"/>
          <w:bCs/>
        </w:rPr>
        <w:t>和</w:t>
      </w:r>
      <w:r w:rsidRPr="006A75E3">
        <w:rPr>
          <w:rFonts w:hint="eastAsia"/>
          <w:bCs/>
        </w:rPr>
        <w:t>80%</w:t>
      </w:r>
      <w:r w:rsidRPr="006A75E3">
        <w:rPr>
          <w:rFonts w:hint="eastAsia"/>
          <w:bCs/>
        </w:rPr>
        <w:t>情况</w:t>
      </w:r>
      <w:r w:rsidRPr="006A75E3">
        <w:rPr>
          <w:rFonts w:hint="eastAsia"/>
          <w:bCs/>
        </w:rPr>
        <w:lastRenderedPageBreak/>
        <w:t>下</w:t>
      </w:r>
      <w:r>
        <w:rPr>
          <w:bCs/>
        </w:rPr>
        <w:t>CNN</w:t>
      </w:r>
      <w:r w:rsidRPr="006A75E3">
        <w:rPr>
          <w:rFonts w:hint="eastAsia"/>
          <w:bCs/>
        </w:rPr>
        <w:t>网络译码器译码误码率性能。可以看到，随着</w:t>
      </w:r>
      <w:r>
        <w:rPr>
          <w:rFonts w:hint="eastAsia"/>
          <w:bCs/>
        </w:rPr>
        <w:t>epoch</w:t>
      </w:r>
      <w:r>
        <w:rPr>
          <w:bCs/>
        </w:rPr>
        <w:t>数量</w:t>
      </w:r>
      <w:r w:rsidRPr="006A75E3">
        <w:rPr>
          <w:rFonts w:hint="eastAsia"/>
          <w:bCs/>
        </w:rPr>
        <w:t>增大，译码误码率逐渐降低。</w:t>
      </w:r>
      <w:r w:rsidRPr="006A75E3">
        <w:rPr>
          <w:rFonts w:hint="eastAsia"/>
          <w:bCs/>
        </w:rPr>
        <w:t>epoch</w:t>
      </w:r>
      <w:r w:rsidRPr="006A75E3">
        <w:rPr>
          <w:rFonts w:hint="eastAsia"/>
          <w:bCs/>
        </w:rPr>
        <w:t>数量达到</w:t>
      </w:r>
      <w:r w:rsidRPr="000A27D4">
        <w:rPr>
          <w:position w:val="-4"/>
        </w:rPr>
        <w:object w:dxaOrig="320" w:dyaOrig="300" w14:anchorId="5807A0A3">
          <v:shape id="_x0000_i1378" type="#_x0000_t75" style="width:16.5pt;height:15.75pt" o:ole="">
            <v:imagedata r:id="rId685" o:title=""/>
          </v:shape>
          <o:OLEObject Type="Embed" ProgID="Equation.DSMT4" ShapeID="_x0000_i1378" DrawAspect="Content" ObjectID="_1671421957" r:id="rId714"/>
        </w:object>
      </w:r>
      <w:r>
        <w:t>时</w:t>
      </w:r>
      <w:r>
        <w:rPr>
          <w:rFonts w:hint="eastAsia"/>
        </w:rPr>
        <w:t>，</w:t>
      </w:r>
      <w:r>
        <w:rPr>
          <w:rFonts w:hint="eastAsia"/>
        </w:rPr>
        <w:t>CNN</w:t>
      </w:r>
      <w:r>
        <w:t>网络译码误码率性不再降低</w:t>
      </w:r>
      <w:r>
        <w:rPr>
          <w:rFonts w:hint="eastAsia"/>
        </w:rPr>
        <w:t>。</w:t>
      </w:r>
      <w:r>
        <w:t>并且随着训练加深</w:t>
      </w:r>
      <w:r>
        <w:rPr>
          <w:rFonts w:hint="eastAsia"/>
        </w:rPr>
        <w:t>，</w:t>
      </w:r>
      <w:r>
        <w:t>也就是</w:t>
      </w:r>
      <w:r>
        <w:rPr>
          <w:rFonts w:hint="eastAsia"/>
        </w:rPr>
        <w:t>epoch</w:t>
      </w:r>
      <w:r>
        <w:rPr>
          <w:rFonts w:hint="eastAsia"/>
        </w:rPr>
        <w:t>数量增大，误码率反而增大。（</w:t>
      </w:r>
      <w:r>
        <w:t>总体来说</w:t>
      </w:r>
      <w:r>
        <w:rPr>
          <w:rFonts w:hint="eastAsia"/>
        </w:rPr>
        <w:t>，训练样本比例</w:t>
      </w:r>
      <w:r>
        <w:rPr>
          <w:rFonts w:hint="eastAsia"/>
        </w:rPr>
        <w:t>p</w:t>
      </w:r>
      <w:r>
        <w:rPr>
          <w:rFonts w:hint="eastAsia"/>
        </w:rPr>
        <w:t>越小，</w:t>
      </w:r>
      <w:r>
        <w:rPr>
          <w:rFonts w:hint="eastAsia"/>
        </w:rPr>
        <w:t>MLP</w:t>
      </w:r>
      <w:r>
        <w:rPr>
          <w:rFonts w:hint="eastAsia"/>
        </w:rPr>
        <w:t>网络译码器误码率性能越差。</w:t>
      </w:r>
      <w:r>
        <w:t>综上分析</w:t>
      </w:r>
      <w:r>
        <w:rPr>
          <w:rFonts w:hint="eastAsia"/>
        </w:rPr>
        <w:t>，</w:t>
      </w:r>
      <w:r>
        <w:rPr>
          <w:rFonts w:hint="eastAsia"/>
        </w:rPr>
        <w:t>MLP</w:t>
      </w:r>
      <w:r>
        <w:rPr>
          <w:rFonts w:hint="eastAsia"/>
        </w:rPr>
        <w:t>网络译码器泛化能力较差。</w:t>
      </w:r>
    </w:p>
    <w:p w14:paraId="6D35E9DA" w14:textId="77777777" w:rsidR="000A7AAC" w:rsidRDefault="000A7AAC" w:rsidP="000A7AAC">
      <w:pPr>
        <w:pStyle w:val="aff1"/>
        <w:ind w:left="720" w:firstLineChars="0" w:firstLine="0"/>
        <w:rPr>
          <w:bCs/>
        </w:rPr>
      </w:pPr>
    </w:p>
    <w:p w14:paraId="48594755" w14:textId="77777777" w:rsidR="000A7AAC" w:rsidRDefault="000A7AAC" w:rsidP="000A7AAC">
      <w:pPr>
        <w:pStyle w:val="24"/>
        <w:ind w:firstLine="480"/>
      </w:pPr>
      <w:r w:rsidRPr="006A75E3">
        <w:rPr>
          <w:noProof/>
        </w:rPr>
        <w:drawing>
          <wp:inline distT="0" distB="0" distL="0" distR="0" wp14:anchorId="550EFA58" wp14:editId="56A69F3B">
            <wp:extent cx="4861168" cy="3645877"/>
            <wp:effectExtent l="0" t="0" r="0" b="0"/>
            <wp:docPr id="26" name="图片 26" descr="C:\Users\12275\Desktop\picture\图4-12不同训练数据占比p下CNN网络译码器译码性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C:\Users\12275\Desktop\picture\图4-12不同训练数据占比p下CNN网络译码器译码性能.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913909" cy="3685433"/>
                    </a:xfrm>
                    <a:prstGeom prst="rect">
                      <a:avLst/>
                    </a:prstGeom>
                    <a:noFill/>
                    <a:ln>
                      <a:noFill/>
                    </a:ln>
                  </pic:spPr>
                </pic:pic>
              </a:graphicData>
            </a:graphic>
          </wp:inline>
        </w:drawing>
      </w:r>
    </w:p>
    <w:p w14:paraId="24125A87" w14:textId="5C54160C" w:rsidR="000A7AAC" w:rsidRPr="00F97E79" w:rsidRDefault="00CA5DEC" w:rsidP="000A7AAC">
      <w:pPr>
        <w:pStyle w:val="aff1"/>
        <w:ind w:firstLineChars="0" w:firstLine="0"/>
        <w:jc w:val="center"/>
        <w:rPr>
          <w:bCs/>
        </w:rPr>
      </w:pPr>
      <w:r>
        <w:rPr>
          <w:rFonts w:hint="eastAsia"/>
          <w:bCs/>
        </w:rPr>
        <w:t xml:space="preserve">     </w:t>
      </w:r>
      <w:r w:rsidR="000A7AAC">
        <w:rPr>
          <w:rFonts w:hint="eastAsia"/>
          <w:bCs/>
        </w:rPr>
        <w:t>（</w:t>
      </w:r>
      <w:r w:rsidR="000A7AAC">
        <w:rPr>
          <w:rFonts w:hint="eastAsia"/>
          <w:bCs/>
        </w:rPr>
        <w:t>a</w:t>
      </w:r>
      <w:r w:rsidR="000A7AAC">
        <w:rPr>
          <w:rFonts w:hint="eastAsia"/>
          <w:bCs/>
        </w:rPr>
        <w:t>）</w:t>
      </w:r>
      <w:r w:rsidR="000A7AAC">
        <w:rPr>
          <w:rFonts w:hint="eastAsia"/>
          <w:bCs/>
        </w:rPr>
        <w:t xml:space="preserve">           </w:t>
      </w:r>
      <w:r w:rsidR="000A7AAC">
        <w:rPr>
          <w:bCs/>
        </w:rPr>
        <w:t xml:space="preserve">  </w:t>
      </w:r>
      <w:r>
        <w:rPr>
          <w:bCs/>
        </w:rPr>
        <w:t xml:space="preserve"> </w:t>
      </w:r>
      <w:r w:rsidR="000A7AAC">
        <w:rPr>
          <w:bCs/>
        </w:rPr>
        <w:t xml:space="preserve"> </w:t>
      </w:r>
      <w:r w:rsidR="000A7AAC">
        <w:rPr>
          <w:rFonts w:hint="eastAsia"/>
          <w:bCs/>
        </w:rPr>
        <w:t>（</w:t>
      </w:r>
      <w:r w:rsidR="000A7AAC">
        <w:rPr>
          <w:rFonts w:hint="eastAsia"/>
          <w:bCs/>
        </w:rPr>
        <w:t>b</w:t>
      </w:r>
      <w:r w:rsidR="000A7AAC">
        <w:rPr>
          <w:rFonts w:hint="eastAsia"/>
          <w:bCs/>
        </w:rPr>
        <w:t>）</w:t>
      </w:r>
      <w:r w:rsidR="000A7AAC">
        <w:rPr>
          <w:rFonts w:hint="eastAsia"/>
          <w:bCs/>
        </w:rPr>
        <w:t xml:space="preserve">       </w:t>
      </w:r>
      <w:r w:rsidR="000A7AAC">
        <w:rPr>
          <w:bCs/>
        </w:rPr>
        <w:t xml:space="preserve">  </w:t>
      </w:r>
      <w:r w:rsidR="000A7AAC">
        <w:rPr>
          <w:rFonts w:hint="eastAsia"/>
          <w:bCs/>
        </w:rPr>
        <w:t xml:space="preserve">     </w:t>
      </w:r>
      <w:r>
        <w:rPr>
          <w:bCs/>
        </w:rPr>
        <w:t xml:space="preserve"> </w:t>
      </w:r>
      <w:r w:rsidR="000A7AAC">
        <w:rPr>
          <w:rFonts w:hint="eastAsia"/>
          <w:bCs/>
        </w:rPr>
        <w:t>（</w:t>
      </w:r>
      <w:r w:rsidR="000A7AAC">
        <w:rPr>
          <w:rFonts w:hint="eastAsia"/>
          <w:bCs/>
        </w:rPr>
        <w:t>c</w:t>
      </w:r>
      <w:r w:rsidR="000A7AAC">
        <w:rPr>
          <w:rFonts w:hint="eastAsia"/>
          <w:bCs/>
        </w:rPr>
        <w:t>）</w:t>
      </w:r>
    </w:p>
    <w:p w14:paraId="6F27ADEE" w14:textId="77777777" w:rsidR="000A7AAC" w:rsidRPr="00CA5DEC" w:rsidRDefault="000A7AAC" w:rsidP="00CA5DEC">
      <w:pPr>
        <w:pStyle w:val="-0"/>
        <w:spacing w:after="240"/>
      </w:pPr>
      <w:bookmarkStart w:id="406" w:name="_Toc35877434"/>
      <w:r w:rsidRPr="00CA5DEC">
        <w:t>不同训练数据占比</w:t>
      </w:r>
      <w:r w:rsidRPr="00CA5DEC">
        <w:t>p=40%,60%,80%</w:t>
      </w:r>
      <w:r w:rsidRPr="00CA5DEC">
        <w:t>下</w:t>
      </w:r>
      <w:r w:rsidRPr="00CA5DEC">
        <w:t>CNN</w:t>
      </w:r>
      <w:r w:rsidRPr="00CA5DEC">
        <w:t>网络译码性能</w:t>
      </w:r>
      <w:bookmarkEnd w:id="406"/>
    </w:p>
    <w:p w14:paraId="604868D6" w14:textId="77777777" w:rsidR="000A7AAC" w:rsidRPr="006A75E3" w:rsidRDefault="000A7AAC" w:rsidP="000A7AAC">
      <w:pPr>
        <w:pStyle w:val="aff1"/>
        <w:ind w:left="720" w:firstLineChars="0" w:firstLine="0"/>
        <w:rPr>
          <w:bCs/>
        </w:rPr>
      </w:pPr>
    </w:p>
    <w:p w14:paraId="54EAD0CD" w14:textId="77777777" w:rsidR="000A7AAC" w:rsidRDefault="000A7AAC" w:rsidP="000A7AAC">
      <w:pPr>
        <w:pStyle w:val="aff1"/>
        <w:widowControl/>
        <w:numPr>
          <w:ilvl w:val="0"/>
          <w:numId w:val="22"/>
        </w:numPr>
        <w:spacing w:line="360" w:lineRule="auto"/>
        <w:ind w:firstLineChars="0"/>
        <w:rPr>
          <w:bCs/>
        </w:rPr>
      </w:pPr>
      <w:r>
        <w:rPr>
          <w:bCs/>
        </w:rPr>
        <w:t>CNN</w:t>
      </w:r>
      <w:r w:rsidRPr="002435E6">
        <w:rPr>
          <w:bCs/>
        </w:rPr>
        <w:t>网络不同码长下译码误码率分析</w:t>
      </w:r>
    </w:p>
    <w:p w14:paraId="4F593A5D" w14:textId="14FA9A6F" w:rsidR="000A7AAC" w:rsidRDefault="000A7AAC" w:rsidP="00CA5DEC">
      <w:pPr>
        <w:ind w:firstLine="480"/>
      </w:pPr>
      <w:r w:rsidRPr="00780127">
        <w:rPr>
          <w:rFonts w:hint="eastAsia"/>
        </w:rPr>
        <w:t>如图</w:t>
      </w:r>
      <w:r w:rsidR="00CA5DEC">
        <w:rPr>
          <w:rFonts w:hint="eastAsia"/>
        </w:rPr>
        <w:t>4.</w:t>
      </w:r>
      <w:r w:rsidR="00CA5DEC">
        <w:t>1</w:t>
      </w:r>
      <w:r w:rsidR="006747FD">
        <w:t>2</w:t>
      </w:r>
      <w:r w:rsidRPr="00780127">
        <w:t>所示</w:t>
      </w:r>
      <w:r w:rsidRPr="00780127">
        <w:rPr>
          <w:rFonts w:hint="eastAsia"/>
        </w:rPr>
        <w:t>，（</w:t>
      </w:r>
      <w:r w:rsidRPr="00780127">
        <w:rPr>
          <w:rFonts w:hint="eastAsia"/>
        </w:rPr>
        <w:t>a</w:t>
      </w:r>
      <w:r w:rsidRPr="00780127">
        <w:rPr>
          <w:rFonts w:hint="eastAsia"/>
        </w:rPr>
        <w:t>）、（</w:t>
      </w:r>
      <w:r w:rsidRPr="00780127">
        <w:rPr>
          <w:rFonts w:hint="eastAsia"/>
        </w:rPr>
        <w:t>b</w:t>
      </w:r>
      <w:r w:rsidRPr="00780127">
        <w:rPr>
          <w:rFonts w:hint="eastAsia"/>
        </w:rPr>
        <w:t>）和（</w:t>
      </w:r>
      <w:r w:rsidRPr="00780127">
        <w:rPr>
          <w:rFonts w:hint="eastAsia"/>
        </w:rPr>
        <w:t>c</w:t>
      </w:r>
      <w:r w:rsidRPr="00780127">
        <w:rPr>
          <w:rFonts w:hint="eastAsia"/>
        </w:rPr>
        <w:t>）分别为码长</w:t>
      </w:r>
      <w:r w:rsidRPr="00780127">
        <w:rPr>
          <w:rFonts w:hint="eastAsia"/>
        </w:rPr>
        <w:t>N</w:t>
      </w:r>
      <w:r w:rsidRPr="00780127">
        <w:rPr>
          <w:rFonts w:hint="eastAsia"/>
        </w:rPr>
        <w:t>为</w:t>
      </w:r>
      <w:r w:rsidRPr="00780127">
        <w:rPr>
          <w:rFonts w:hint="eastAsia"/>
        </w:rPr>
        <w:t>8,16,32</w:t>
      </w:r>
      <w:r w:rsidRPr="00780127">
        <w:rPr>
          <w:rFonts w:hint="eastAsia"/>
        </w:rPr>
        <w:t>时</w:t>
      </w:r>
      <w:r>
        <w:t>CNN</w:t>
      </w:r>
      <w:r w:rsidR="00736DF9">
        <w:rPr>
          <w:rFonts w:hint="eastAsia"/>
        </w:rPr>
        <w:t>网络译码误码率结果</w:t>
      </w:r>
      <w:r w:rsidRPr="00780127">
        <w:rPr>
          <w:rFonts w:hint="eastAsia"/>
        </w:rPr>
        <w:t>。（</w:t>
      </w:r>
      <w:r w:rsidRPr="00780127">
        <w:rPr>
          <w:rFonts w:hint="eastAsia"/>
        </w:rPr>
        <w:t>a</w:t>
      </w:r>
      <w:r w:rsidRPr="00780127">
        <w:rPr>
          <w:rFonts w:hint="eastAsia"/>
        </w:rPr>
        <w:t>）中</w:t>
      </w:r>
      <w:r w:rsidRPr="00780127">
        <w:rPr>
          <w:rFonts w:hint="eastAsia"/>
        </w:rPr>
        <w:t>epoch</w:t>
      </w:r>
      <w:r w:rsidRPr="00780127">
        <w:t>数量达到</w:t>
      </w:r>
      <w:r w:rsidRPr="009F28CB">
        <w:object w:dxaOrig="320" w:dyaOrig="300" w14:anchorId="37AA66D4">
          <v:shape id="_x0000_i1379" type="#_x0000_t75" style="width:16.5pt;height:15.75pt" o:ole="">
            <v:imagedata r:id="rId716" o:title=""/>
          </v:shape>
          <o:OLEObject Type="Embed" ProgID="Equation.DSMT4" ShapeID="_x0000_i1379" DrawAspect="Content" ObjectID="_1671421958" r:id="rId717"/>
        </w:object>
      </w:r>
      <w:r w:rsidRPr="00780127">
        <w:rPr>
          <w:rFonts w:hint="eastAsia"/>
        </w:rPr>
        <w:t>时误码率性能</w:t>
      </w:r>
      <w:r>
        <w:rPr>
          <w:rFonts w:hint="eastAsia"/>
        </w:rPr>
        <w:t>达到最优，并且随着训练加深，译码性能反而下降。</w:t>
      </w:r>
      <w:r w:rsidRPr="00780127">
        <w:rPr>
          <w:rFonts w:hint="eastAsia"/>
        </w:rPr>
        <w:t>（</w:t>
      </w:r>
      <w:r w:rsidRPr="00780127">
        <w:rPr>
          <w:rFonts w:hint="eastAsia"/>
        </w:rPr>
        <w:t>b</w:t>
      </w:r>
      <w:r w:rsidRPr="00780127">
        <w:rPr>
          <w:rFonts w:hint="eastAsia"/>
        </w:rPr>
        <w:t>）中</w:t>
      </w:r>
      <w:r w:rsidRPr="00780127">
        <w:rPr>
          <w:rFonts w:hint="eastAsia"/>
        </w:rPr>
        <w:t>epoch</w:t>
      </w:r>
      <w:r w:rsidRPr="00780127">
        <w:t>数量达到</w:t>
      </w:r>
      <w:r w:rsidRPr="009F28CB">
        <w:object w:dxaOrig="320" w:dyaOrig="300" w14:anchorId="1F37B626">
          <v:shape id="_x0000_i1380" type="#_x0000_t75" style="width:16.5pt;height:15.75pt" o:ole="">
            <v:imagedata r:id="rId718" o:title=""/>
          </v:shape>
          <o:OLEObject Type="Embed" ProgID="Equation.DSMT4" ShapeID="_x0000_i1380" DrawAspect="Content" ObjectID="_1671421959" r:id="rId719"/>
        </w:object>
      </w:r>
      <w:r w:rsidRPr="00780127">
        <w:rPr>
          <w:rFonts w:hint="eastAsia"/>
        </w:rPr>
        <w:t>时误码率性能才趋于稳定，（</w:t>
      </w:r>
      <w:r w:rsidRPr="00780127">
        <w:rPr>
          <w:rFonts w:hint="eastAsia"/>
        </w:rPr>
        <w:t>c</w:t>
      </w:r>
      <w:r w:rsidRPr="00780127">
        <w:rPr>
          <w:rFonts w:hint="eastAsia"/>
        </w:rPr>
        <w:t>）中</w:t>
      </w:r>
      <w:r>
        <w:rPr>
          <w:rFonts w:hint="eastAsia"/>
        </w:rPr>
        <w:t>epoch</w:t>
      </w:r>
      <w:r>
        <w:rPr>
          <w:rFonts w:hint="eastAsia"/>
        </w:rPr>
        <w:t>数量为</w:t>
      </w:r>
      <w:r w:rsidRPr="009F28CB">
        <w:object w:dxaOrig="279" w:dyaOrig="300" w14:anchorId="37538F32">
          <v:shape id="_x0000_i1381" type="#_x0000_t75" style="width:13.5pt;height:15.75pt" o:ole="">
            <v:imagedata r:id="rId720" o:title=""/>
          </v:shape>
          <o:OLEObject Type="Embed" ProgID="Equation.DSMT4" ShapeID="_x0000_i1381" DrawAspect="Content" ObjectID="_1671421960" r:id="rId721"/>
        </w:object>
      </w:r>
      <w:r>
        <w:rPr>
          <w:rFonts w:hint="eastAsia"/>
        </w:rPr>
        <w:t>、</w:t>
      </w:r>
      <w:r w:rsidRPr="009F28CB">
        <w:object w:dxaOrig="260" w:dyaOrig="300" w14:anchorId="1BA93E45">
          <v:shape id="_x0000_i1382" type="#_x0000_t75" style="width:13.5pt;height:15.75pt" o:ole="">
            <v:imagedata r:id="rId722" o:title=""/>
          </v:shape>
          <o:OLEObject Type="Embed" ProgID="Equation.DSMT4" ShapeID="_x0000_i1382" DrawAspect="Content" ObjectID="_1671421961" r:id="rId723"/>
        </w:object>
      </w:r>
      <w:r>
        <w:t>和</w:t>
      </w:r>
      <w:r w:rsidRPr="009F28CB">
        <w:object w:dxaOrig="320" w:dyaOrig="300" w14:anchorId="46C68D05">
          <v:shape id="_x0000_i1383" type="#_x0000_t75" style="width:16.5pt;height:15.75pt" o:ole="">
            <v:imagedata r:id="rId724" o:title=""/>
          </v:shape>
          <o:OLEObject Type="Embed" ProgID="Equation.DSMT4" ShapeID="_x0000_i1383" DrawAspect="Content" ObjectID="_1671421962" r:id="rId725"/>
        </w:object>
      </w:r>
      <w:r>
        <w:t>时</w:t>
      </w:r>
      <w:r>
        <w:rPr>
          <w:rFonts w:hint="eastAsia"/>
        </w:rPr>
        <w:t>，</w:t>
      </w:r>
      <w:r>
        <w:t>误码率均在</w:t>
      </w:r>
      <w:r>
        <w:rPr>
          <w:rFonts w:hint="eastAsia"/>
        </w:rPr>
        <w:t>0.5</w:t>
      </w:r>
      <w:r>
        <w:rPr>
          <w:rFonts w:hint="eastAsia"/>
        </w:rPr>
        <w:t>左右，说明该</w:t>
      </w:r>
      <w:r>
        <w:rPr>
          <w:rFonts w:hint="eastAsia"/>
        </w:rPr>
        <w:t>CNN</w:t>
      </w:r>
      <w:r>
        <w:rPr>
          <w:rFonts w:hint="eastAsia"/>
        </w:rPr>
        <w:t>网络无法对码长</w:t>
      </w:r>
      <w:r>
        <w:rPr>
          <w:rFonts w:hint="eastAsia"/>
        </w:rPr>
        <w:t>N=</w:t>
      </w:r>
      <w:r>
        <w:t>32</w:t>
      </w:r>
      <w:r>
        <w:t>时的极化码译码训练</w:t>
      </w:r>
      <w:r w:rsidRPr="00780127">
        <w:rPr>
          <w:rFonts w:hint="eastAsia"/>
        </w:rPr>
        <w:t>。</w:t>
      </w:r>
    </w:p>
    <w:p w14:paraId="2D20DF39" w14:textId="77777777" w:rsidR="000A7AAC" w:rsidRDefault="000A7AAC" w:rsidP="000A7AAC">
      <w:pPr>
        <w:pStyle w:val="24"/>
        <w:ind w:firstLine="480"/>
        <w:rPr>
          <w:sz w:val="21"/>
        </w:rPr>
      </w:pPr>
      <w:r w:rsidRPr="00780127">
        <w:rPr>
          <w:noProof/>
        </w:rPr>
        <w:lastRenderedPageBreak/>
        <w:drawing>
          <wp:inline distT="0" distB="0" distL="0" distR="0" wp14:anchorId="3036EFC2" wp14:editId="0A97D072">
            <wp:extent cx="4988169" cy="3741126"/>
            <wp:effectExtent l="0" t="0" r="3175" b="0"/>
            <wp:docPr id="37" name="图片 37" descr="C:\Users\12275\Desktop\picture\图4-12CNN网络码长N为8,16和32时译码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C:\Users\12275\Desktop\picture\图4-12CNN网络码长N为8,16和32时译码误码率.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009184" cy="3756887"/>
                    </a:xfrm>
                    <a:prstGeom prst="rect">
                      <a:avLst/>
                    </a:prstGeom>
                    <a:noFill/>
                    <a:ln>
                      <a:noFill/>
                    </a:ln>
                  </pic:spPr>
                </pic:pic>
              </a:graphicData>
            </a:graphic>
          </wp:inline>
        </w:drawing>
      </w:r>
    </w:p>
    <w:p w14:paraId="61205496" w14:textId="77777777" w:rsidR="000A7AAC" w:rsidRPr="00CA5DEC" w:rsidRDefault="000A7AAC" w:rsidP="00CA5DEC">
      <w:pPr>
        <w:pStyle w:val="-0"/>
        <w:spacing w:after="240"/>
      </w:pPr>
      <w:bookmarkStart w:id="407" w:name="_Toc35877435"/>
      <w:r w:rsidRPr="00CA5DEC">
        <w:rPr>
          <w:rFonts w:hint="eastAsia"/>
        </w:rPr>
        <w:t>CNN</w:t>
      </w:r>
      <w:r w:rsidRPr="00CA5DEC">
        <w:rPr>
          <w:rFonts w:hint="eastAsia"/>
        </w:rPr>
        <w:t>网络码长</w:t>
      </w:r>
      <w:r w:rsidRPr="00CA5DEC">
        <w:rPr>
          <w:rFonts w:hint="eastAsia"/>
        </w:rPr>
        <w:t>N</w:t>
      </w:r>
      <w:r w:rsidRPr="00CA5DEC">
        <w:rPr>
          <w:rFonts w:hint="eastAsia"/>
        </w:rPr>
        <w:t>为</w:t>
      </w:r>
      <w:r w:rsidRPr="00CA5DEC">
        <w:rPr>
          <w:rFonts w:hint="eastAsia"/>
        </w:rPr>
        <w:t>8,16</w:t>
      </w:r>
      <w:r w:rsidRPr="00CA5DEC">
        <w:rPr>
          <w:rFonts w:hint="eastAsia"/>
        </w:rPr>
        <w:t>和</w:t>
      </w:r>
      <w:r w:rsidRPr="00CA5DEC">
        <w:rPr>
          <w:rFonts w:hint="eastAsia"/>
        </w:rPr>
        <w:t>32</w:t>
      </w:r>
      <w:r w:rsidRPr="00CA5DEC">
        <w:rPr>
          <w:rFonts w:hint="eastAsia"/>
        </w:rPr>
        <w:t>时译码误码率</w:t>
      </w:r>
      <w:bookmarkEnd w:id="407"/>
    </w:p>
    <w:p w14:paraId="767DE1D3" w14:textId="77777777" w:rsidR="000F1BC1" w:rsidRPr="000A7AAC" w:rsidRDefault="000F1BC1" w:rsidP="00355DAD">
      <w:pPr>
        <w:ind w:firstLineChars="0" w:firstLine="0"/>
      </w:pPr>
    </w:p>
    <w:p w14:paraId="75C0BC84" w14:textId="77777777" w:rsidR="000A7AAC" w:rsidRDefault="000A7AAC" w:rsidP="000A7AAC">
      <w:pPr>
        <w:pStyle w:val="20"/>
        <w:widowControl/>
        <w:ind w:left="88"/>
      </w:pPr>
      <w:bookmarkStart w:id="408" w:name="_Toc35086252"/>
      <w:bookmarkStart w:id="409" w:name="_Toc35722034"/>
      <w:bookmarkStart w:id="410" w:name="_Toc35722154"/>
      <w:bookmarkStart w:id="411" w:name="_Toc35725820"/>
      <w:bookmarkStart w:id="412" w:name="_Toc35726024"/>
      <w:bookmarkStart w:id="413" w:name="_Toc35766650"/>
      <w:bookmarkStart w:id="414" w:name="_Toc35875619"/>
      <w:r>
        <w:rPr>
          <w:rFonts w:hint="eastAsia"/>
        </w:rPr>
        <w:t>基于</w:t>
      </w:r>
      <w:r>
        <w:t>循环神经网络的极化码译码</w:t>
      </w:r>
      <w:bookmarkEnd w:id="408"/>
      <w:bookmarkEnd w:id="409"/>
      <w:bookmarkEnd w:id="410"/>
      <w:bookmarkEnd w:id="411"/>
      <w:bookmarkEnd w:id="412"/>
      <w:bookmarkEnd w:id="413"/>
      <w:bookmarkEnd w:id="414"/>
    </w:p>
    <w:p w14:paraId="54C5AB8E" w14:textId="77777777" w:rsidR="000A7AAC" w:rsidRDefault="000A7AAC" w:rsidP="000A7AAC">
      <w:pPr>
        <w:pStyle w:val="3"/>
        <w:widowControl/>
        <w:tabs>
          <w:tab w:val="clear" w:pos="1304"/>
        </w:tabs>
        <w:ind w:left="425" w:firstLine="0"/>
      </w:pPr>
      <w:bookmarkStart w:id="415" w:name="_Toc35086253"/>
      <w:bookmarkStart w:id="416" w:name="_Toc35722035"/>
      <w:bookmarkStart w:id="417" w:name="_Toc35722155"/>
      <w:bookmarkStart w:id="418" w:name="_Toc35725821"/>
      <w:bookmarkStart w:id="419" w:name="_Toc35726025"/>
      <w:bookmarkStart w:id="420" w:name="_Toc35766651"/>
      <w:bookmarkStart w:id="421" w:name="_Toc35875620"/>
      <w:r>
        <w:t>简单循环神经网络</w:t>
      </w:r>
      <w:bookmarkEnd w:id="415"/>
      <w:bookmarkEnd w:id="416"/>
      <w:bookmarkEnd w:id="417"/>
      <w:bookmarkEnd w:id="418"/>
      <w:bookmarkEnd w:id="419"/>
      <w:bookmarkEnd w:id="420"/>
      <w:bookmarkEnd w:id="421"/>
    </w:p>
    <w:p w14:paraId="059C402E" w14:textId="7C8AA049" w:rsidR="000A7AAC" w:rsidRDefault="000A7AAC" w:rsidP="000A7AAC">
      <w:pPr>
        <w:ind w:firstLine="480"/>
      </w:pPr>
      <w:r>
        <w:t>在前馈神经网络中</w:t>
      </w:r>
      <w:r>
        <w:rPr>
          <w:rFonts w:hint="eastAsia"/>
        </w:rPr>
        <w:t>，</w:t>
      </w:r>
      <w:r>
        <w:t>信息的传递是单向的</w:t>
      </w:r>
      <w:r>
        <w:rPr>
          <w:rFonts w:hint="eastAsia"/>
        </w:rPr>
        <w:t>。</w:t>
      </w:r>
      <w:r>
        <w:t>前馈网络中每次的输入都是独立的</w:t>
      </w:r>
      <w:r>
        <w:rPr>
          <w:rFonts w:hint="eastAsia"/>
        </w:rPr>
        <w:t>，每层</w:t>
      </w:r>
      <w:r>
        <w:t>网络的输输出仅仅依赖于当前的输入</w:t>
      </w:r>
      <w:r>
        <w:rPr>
          <w:rFonts w:hint="eastAsia"/>
        </w:rPr>
        <w:t>。</w:t>
      </w:r>
      <w:r w:rsidRPr="00387E84">
        <w:t>循环神经网络（</w:t>
      </w:r>
      <w:r w:rsidRPr="00387E84">
        <w:t>Recurrent Neural Network, RNN</w:t>
      </w:r>
      <w:r w:rsidRPr="00387E84">
        <w:t>）是一类以序列（</w:t>
      </w:r>
      <w:r w:rsidRPr="00387E84">
        <w:t>sequence</w:t>
      </w:r>
      <w:r w:rsidRPr="00387E84">
        <w:t>）数据为输入，在序列的演进方向进行递归（</w:t>
      </w:r>
      <w:r w:rsidRPr="00387E84">
        <w:t>recursion</w:t>
      </w:r>
      <w:r w:rsidRPr="00387E84">
        <w:t>）且所有节点（循环单元）按链式连接的递归神经网络</w:t>
      </w:r>
      <w:r w:rsidR="005362B9" w:rsidRPr="005362B9">
        <w:rPr>
          <w:vertAlign w:val="superscript"/>
        </w:rPr>
        <w:fldChar w:fldCharType="begin"/>
      </w:r>
      <w:r w:rsidR="005362B9" w:rsidRPr="005362B9">
        <w:rPr>
          <w:vertAlign w:val="superscript"/>
        </w:rPr>
        <w:instrText xml:space="preserve"> REF _Ref35860334 \n \h </w:instrText>
      </w:r>
      <w:r w:rsidR="005362B9">
        <w:rPr>
          <w:vertAlign w:val="superscript"/>
        </w:rPr>
        <w:instrText xml:space="preserve"> \* MERGEFORMAT </w:instrText>
      </w:r>
      <w:r w:rsidR="005362B9" w:rsidRPr="005362B9">
        <w:rPr>
          <w:vertAlign w:val="superscript"/>
        </w:rPr>
      </w:r>
      <w:r w:rsidR="005362B9" w:rsidRPr="005362B9">
        <w:rPr>
          <w:vertAlign w:val="superscript"/>
        </w:rPr>
        <w:fldChar w:fldCharType="separate"/>
      </w:r>
      <w:r w:rsidR="005362B9" w:rsidRPr="005362B9">
        <w:rPr>
          <w:vertAlign w:val="superscript"/>
        </w:rPr>
        <w:t>[28]</w:t>
      </w:r>
      <w:r w:rsidR="005362B9" w:rsidRPr="005362B9">
        <w:rPr>
          <w:vertAlign w:val="superscript"/>
        </w:rPr>
        <w:fldChar w:fldCharType="end"/>
      </w:r>
      <w:r w:rsidRPr="00387E84">
        <w:t>（</w:t>
      </w:r>
      <w:r w:rsidRPr="00387E84">
        <w:t>recursive neural network</w:t>
      </w:r>
      <w:r w:rsidRPr="00387E84">
        <w:t>）</w:t>
      </w:r>
      <w:r>
        <w:rPr>
          <w:rFonts w:hint="eastAsia"/>
        </w:rPr>
        <w:t>。</w:t>
      </w:r>
      <w:r>
        <w:rPr>
          <w:rFonts w:hint="eastAsia"/>
        </w:rPr>
        <w:t>RNN</w:t>
      </w:r>
      <w:r>
        <w:rPr>
          <w:rFonts w:hint="eastAsia"/>
        </w:rPr>
        <w:t>因其特殊的序列递归结构，在许多自然语言处理（</w:t>
      </w:r>
      <w:r w:rsidRPr="00387E84">
        <w:t>Natural Language Processing</w:t>
      </w:r>
      <w:r>
        <w:t>, NLP</w:t>
      </w:r>
      <w:r>
        <w:rPr>
          <w:rFonts w:hint="eastAsia"/>
        </w:rPr>
        <w:t>）任务和时间序列预测任务上表现出巨大潜力</w:t>
      </w:r>
      <w:r w:rsidR="005362B9" w:rsidRPr="005362B9">
        <w:rPr>
          <w:vertAlign w:val="superscript"/>
        </w:rPr>
        <w:fldChar w:fldCharType="begin"/>
      </w:r>
      <w:r w:rsidR="005362B9" w:rsidRPr="005362B9">
        <w:rPr>
          <w:vertAlign w:val="superscript"/>
        </w:rPr>
        <w:instrText xml:space="preserve"> </w:instrText>
      </w:r>
      <w:r w:rsidR="005362B9" w:rsidRPr="005362B9">
        <w:rPr>
          <w:rFonts w:hint="eastAsia"/>
          <w:vertAlign w:val="superscript"/>
        </w:rPr>
        <w:instrText>REF _Ref35860404 \n \h</w:instrText>
      </w:r>
      <w:r w:rsidR="005362B9" w:rsidRPr="005362B9">
        <w:rPr>
          <w:vertAlign w:val="superscript"/>
        </w:rPr>
        <w:instrText xml:space="preserve"> </w:instrText>
      </w:r>
      <w:r w:rsidR="005362B9">
        <w:rPr>
          <w:vertAlign w:val="superscript"/>
        </w:rPr>
        <w:instrText xml:space="preserve"> \* MERGEFORMAT </w:instrText>
      </w:r>
      <w:r w:rsidR="005362B9" w:rsidRPr="005362B9">
        <w:rPr>
          <w:vertAlign w:val="superscript"/>
        </w:rPr>
      </w:r>
      <w:r w:rsidR="005362B9" w:rsidRPr="005362B9">
        <w:rPr>
          <w:vertAlign w:val="superscript"/>
        </w:rPr>
        <w:fldChar w:fldCharType="separate"/>
      </w:r>
      <w:r w:rsidR="005362B9" w:rsidRPr="005362B9">
        <w:rPr>
          <w:vertAlign w:val="superscript"/>
        </w:rPr>
        <w:t>[29]</w:t>
      </w:r>
      <w:r w:rsidR="005362B9" w:rsidRPr="005362B9">
        <w:rPr>
          <w:vertAlign w:val="superscript"/>
        </w:rPr>
        <w:fldChar w:fldCharType="end"/>
      </w:r>
      <w:r>
        <w:rPr>
          <w:rFonts w:hint="eastAsia"/>
        </w:rPr>
        <w:t>。</w:t>
      </w:r>
      <w:r>
        <w:rPr>
          <w:rFonts w:hint="eastAsia"/>
        </w:rPr>
        <w:t>RNN</w:t>
      </w:r>
      <w:r>
        <w:rPr>
          <w:rFonts w:hint="eastAsia"/>
        </w:rPr>
        <w:t>有许多富有成效的改进模型，其中最为著名的有双向循环神经网络（</w:t>
      </w:r>
      <w:r w:rsidRPr="00EC5AC1">
        <w:t>Bidirectional RNN, Bi-RNN</w:t>
      </w:r>
      <w:r>
        <w:rPr>
          <w:rFonts w:hint="eastAsia"/>
        </w:rPr>
        <w:t>）和长短期记忆网络（</w:t>
      </w:r>
      <w:r>
        <w:rPr>
          <w:rFonts w:hint="eastAsia"/>
        </w:rPr>
        <w:t>Long Short</w:t>
      </w:r>
      <w:r>
        <w:t>-Term Memory networks, LSTM</w:t>
      </w:r>
      <w:r>
        <w:rPr>
          <w:rFonts w:hint="eastAsia"/>
        </w:rPr>
        <w:t>）等。</w:t>
      </w:r>
    </w:p>
    <w:p w14:paraId="5656DE8E" w14:textId="77777777" w:rsidR="000A7AAC" w:rsidRDefault="000A7AAC" w:rsidP="000A7AAC">
      <w:pPr>
        <w:ind w:firstLine="480"/>
      </w:pPr>
      <w:r>
        <w:t>在译码任务中</w:t>
      </w:r>
      <w:r>
        <w:rPr>
          <w:rFonts w:hint="eastAsia"/>
        </w:rPr>
        <w:t>，</w:t>
      </w:r>
      <w:r>
        <w:t>可以将码字看作一段有限长的空间序列信息</w:t>
      </w:r>
      <w:r>
        <w:rPr>
          <w:rFonts w:hint="eastAsia"/>
        </w:rPr>
        <w:t>。</w:t>
      </w:r>
      <w:r>
        <w:rPr>
          <w:rFonts w:hint="eastAsia"/>
        </w:rPr>
        <w:t>R</w:t>
      </w:r>
      <w:r>
        <w:t>NN</w:t>
      </w:r>
      <w:r>
        <w:t>特殊的序列递归结构</w:t>
      </w:r>
      <w:r>
        <w:rPr>
          <w:rFonts w:hint="eastAsia"/>
        </w:rPr>
        <w:t>，</w:t>
      </w:r>
      <w:r>
        <w:t>能够记忆同一个序列内部之间的相互关系</w:t>
      </w:r>
      <w:r>
        <w:rPr>
          <w:rFonts w:hint="eastAsia"/>
        </w:rPr>
        <w:t>。利用这一特性，可能学习到极化码带有结构类型的编码规则。</w:t>
      </w:r>
    </w:p>
    <w:p w14:paraId="5DA4D01D" w14:textId="1438DF2E" w:rsidR="000A7AAC" w:rsidRDefault="000A7AAC" w:rsidP="000A7AAC">
      <w:pPr>
        <w:ind w:firstLine="480"/>
      </w:pPr>
      <w:r>
        <w:rPr>
          <w:rFonts w:hint="eastAsia"/>
        </w:rPr>
        <w:t>RNN</w:t>
      </w:r>
      <w:r>
        <w:rPr>
          <w:rFonts w:hint="eastAsia"/>
        </w:rPr>
        <w:t>结构如图</w:t>
      </w:r>
      <w:r>
        <w:rPr>
          <w:rFonts w:hint="eastAsia"/>
        </w:rPr>
        <w:t>4.</w:t>
      </w:r>
      <w:r w:rsidR="006747FD">
        <w:t>13</w:t>
      </w:r>
      <w:r>
        <w:t>所示</w:t>
      </w:r>
      <w:r>
        <w:rPr>
          <w:rFonts w:hint="eastAsia"/>
        </w:rPr>
        <w:t>，</w:t>
      </w:r>
      <w:r>
        <w:t>其中</w:t>
      </w:r>
      <w:r w:rsidR="00CA5DEC">
        <w:t>图</w:t>
      </w:r>
      <w:r>
        <w:rPr>
          <w:rFonts w:hint="eastAsia"/>
        </w:rPr>
        <w:t>（</w:t>
      </w:r>
      <w:r>
        <w:rPr>
          <w:rFonts w:hint="eastAsia"/>
        </w:rPr>
        <w:t>b</w:t>
      </w:r>
      <w:r>
        <w:rPr>
          <w:rFonts w:hint="eastAsia"/>
        </w:rPr>
        <w:t>）是</w:t>
      </w:r>
      <w:r w:rsidR="00CA5DEC">
        <w:rPr>
          <w:rFonts w:hint="eastAsia"/>
        </w:rPr>
        <w:t>图</w:t>
      </w:r>
      <w:r>
        <w:rPr>
          <w:rFonts w:hint="eastAsia"/>
        </w:rPr>
        <w:t>（</w:t>
      </w:r>
      <w:r>
        <w:rPr>
          <w:rFonts w:hint="eastAsia"/>
        </w:rPr>
        <w:t>a</w:t>
      </w:r>
      <w:r w:rsidR="00CA5DEC">
        <w:rPr>
          <w:rFonts w:hint="eastAsia"/>
        </w:rPr>
        <w:t>）的展开形式</w:t>
      </w:r>
      <w:r>
        <w:rPr>
          <w:rFonts w:hint="eastAsia"/>
        </w:rPr>
        <w:t>。从（</w:t>
      </w:r>
      <w:r>
        <w:rPr>
          <w:rFonts w:hint="eastAsia"/>
        </w:rPr>
        <w:t>a</w:t>
      </w:r>
      <w:r>
        <w:rPr>
          <w:rFonts w:hint="eastAsia"/>
        </w:rPr>
        <w:t>）可以看到参数</w:t>
      </w:r>
      <w:r>
        <w:rPr>
          <w:rFonts w:hint="eastAsia"/>
        </w:rPr>
        <w:t>U,V</w:t>
      </w:r>
      <w:r>
        <w:rPr>
          <w:rFonts w:hint="eastAsia"/>
        </w:rPr>
        <w:t>和</w:t>
      </w:r>
      <w:r>
        <w:rPr>
          <w:rFonts w:hint="eastAsia"/>
        </w:rPr>
        <w:t>W</w:t>
      </w:r>
      <w:r>
        <w:rPr>
          <w:rFonts w:hint="eastAsia"/>
        </w:rPr>
        <w:t>权值共享。（</w:t>
      </w:r>
      <w:r>
        <w:rPr>
          <w:rFonts w:hint="eastAsia"/>
        </w:rPr>
        <w:t>b</w:t>
      </w:r>
      <w:r>
        <w:rPr>
          <w:rFonts w:hint="eastAsia"/>
        </w:rPr>
        <w:t>）中可以看出，当前时刻的输出不仅受到当前输入的影</w:t>
      </w:r>
      <w:r>
        <w:rPr>
          <w:rFonts w:hint="eastAsia"/>
        </w:rPr>
        <w:lastRenderedPageBreak/>
        <w:t>响，还受到前一时刻状态的影响。通过这样的递归影响，使得</w:t>
      </w:r>
      <w:r>
        <w:rPr>
          <w:rFonts w:hint="eastAsia"/>
        </w:rPr>
        <w:t>RNN</w:t>
      </w:r>
      <w:r>
        <w:rPr>
          <w:rFonts w:hint="eastAsia"/>
        </w:rPr>
        <w:t>网络中同一层网络中，每个神经元能够“记忆”之前时刻神经元的状态。一般距离时间间隔越近，“记忆”越深刻。</w:t>
      </w:r>
    </w:p>
    <w:p w14:paraId="16D0E345" w14:textId="77777777" w:rsidR="000A7AAC" w:rsidRDefault="000A7AAC" w:rsidP="000A7AAC">
      <w:pPr>
        <w:pStyle w:val="24"/>
        <w:ind w:firstLine="480"/>
      </w:pPr>
      <w:r>
        <w:object w:dxaOrig="9415" w:dyaOrig="5373" w14:anchorId="6D88D2B3">
          <v:shape id="_x0000_i1384" type="#_x0000_t75" style="width:338.25pt;height:192pt" o:ole="">
            <v:imagedata r:id="rId727" o:title=""/>
          </v:shape>
          <o:OLEObject Type="Embed" ProgID="Visio.Drawing.11" ShapeID="_x0000_i1384" DrawAspect="Content" ObjectID="_1671421963" r:id="rId728"/>
        </w:object>
      </w:r>
    </w:p>
    <w:p w14:paraId="66AB95C5" w14:textId="77777777" w:rsidR="000A7AAC" w:rsidRPr="00CA5DEC" w:rsidRDefault="000A7AAC" w:rsidP="00CA5DEC">
      <w:pPr>
        <w:pStyle w:val="-0"/>
        <w:spacing w:after="240"/>
      </w:pPr>
      <w:bookmarkStart w:id="422" w:name="_Toc35877436"/>
      <w:r w:rsidRPr="00CA5DEC">
        <w:t>RNN</w:t>
      </w:r>
      <w:r w:rsidRPr="00CA5DEC">
        <w:t>网络模型结构图</w:t>
      </w:r>
      <w:bookmarkEnd w:id="422"/>
    </w:p>
    <w:p w14:paraId="5F9DA040" w14:textId="77777777" w:rsidR="000A7AAC" w:rsidRDefault="000A7AAC" w:rsidP="000A7AAC">
      <w:pPr>
        <w:ind w:firstLine="480"/>
      </w:pPr>
      <w:r w:rsidRPr="00C86DBA">
        <w:object w:dxaOrig="240" w:dyaOrig="360" w14:anchorId="35081E81">
          <v:shape id="_x0000_i1385" type="#_x0000_t75" style="width:12pt;height:18pt" o:ole="">
            <v:imagedata r:id="rId729" o:title=""/>
          </v:shape>
          <o:OLEObject Type="Embed" ProgID="Equation.DSMT4" ShapeID="_x0000_i1385" DrawAspect="Content" ObjectID="_1671421964" r:id="rId730"/>
        </w:object>
      </w:r>
      <w:r>
        <w:t>表示时刻</w:t>
      </w:r>
      <w:r>
        <w:rPr>
          <w:rFonts w:hint="eastAsia"/>
        </w:rPr>
        <w:t>t</w:t>
      </w:r>
      <w:r>
        <w:rPr>
          <w:rFonts w:hint="eastAsia"/>
        </w:rPr>
        <w:t>的输入，在自然语言处理中可以是一个句子中某个单词的热向量，而在译码任务中，可以是码字向量中的某一段连续子向量。</w:t>
      </w:r>
      <w:r w:rsidRPr="00C86DBA">
        <w:object w:dxaOrig="220" w:dyaOrig="360" w14:anchorId="13870FE9">
          <v:shape id="_x0000_i1386" type="#_x0000_t75" style="width:10.5pt;height:18pt" o:ole="">
            <v:imagedata r:id="rId731" o:title=""/>
          </v:shape>
          <o:OLEObject Type="Embed" ProgID="Equation.DSMT4" ShapeID="_x0000_i1386" DrawAspect="Content" ObjectID="_1671421965" r:id="rId732"/>
        </w:object>
      </w:r>
      <w:r>
        <w:t>表示神经元在时刻</w:t>
      </w:r>
      <w:r>
        <w:rPr>
          <w:rFonts w:hint="eastAsia"/>
        </w:rPr>
        <w:t>t</w:t>
      </w:r>
      <w:r>
        <w:rPr>
          <w:rFonts w:hint="eastAsia"/>
        </w:rPr>
        <w:t>的隐藏状态。</w:t>
      </w:r>
      <w:r w:rsidRPr="00C86DBA">
        <w:object w:dxaOrig="220" w:dyaOrig="360" w14:anchorId="3F7A1757">
          <v:shape id="_x0000_i1387" type="#_x0000_t75" style="width:10.5pt;height:18pt" o:ole="">
            <v:imagedata r:id="rId731" o:title=""/>
          </v:shape>
          <o:OLEObject Type="Embed" ProgID="Equation.DSMT4" ShapeID="_x0000_i1387" DrawAspect="Content" ObjectID="_1671421966" r:id="rId733"/>
        </w:object>
      </w:r>
      <w:r>
        <w:t>由前一个隐藏状态值</w:t>
      </w:r>
      <w:r w:rsidRPr="00C86DBA">
        <w:object w:dxaOrig="360" w:dyaOrig="360" w14:anchorId="49DE3933">
          <v:shape id="_x0000_i1388" type="#_x0000_t75" style="width:18pt;height:18pt" o:ole="">
            <v:imagedata r:id="rId734" o:title=""/>
          </v:shape>
          <o:OLEObject Type="Embed" ProgID="Equation.DSMT4" ShapeID="_x0000_i1388" DrawAspect="Content" ObjectID="_1671421967" r:id="rId735"/>
        </w:object>
      </w:r>
      <w:r>
        <w:t>和当前时刻输入</w:t>
      </w:r>
      <w:r w:rsidRPr="00C86DBA">
        <w:object w:dxaOrig="240" w:dyaOrig="360" w14:anchorId="6D453623">
          <v:shape id="_x0000_i1389" type="#_x0000_t75" style="width:12pt;height:18pt" o:ole="">
            <v:imagedata r:id="rId729" o:title=""/>
          </v:shape>
          <o:OLEObject Type="Embed" ProgID="Equation.DSMT4" ShapeID="_x0000_i1389" DrawAspect="Content" ObjectID="_1671421968" r:id="rId736"/>
        </w:object>
      </w:r>
      <w:r>
        <w:t>计算所得</w:t>
      </w:r>
      <w:r>
        <w:rPr>
          <w:rFonts w:hint="eastAsia"/>
        </w:rPr>
        <w:t>，</w:t>
      </w:r>
      <w:r>
        <w:t>计算表达式如公式</w:t>
      </w:r>
      <w:r>
        <w:rPr>
          <w:rFonts w:hint="eastAsia"/>
        </w:rPr>
        <w:t>4-</w:t>
      </w:r>
      <w:r>
        <w:t>7</w:t>
      </w:r>
      <w:r>
        <w:rPr>
          <w:rFonts w:hint="eastAsia"/>
        </w:rPr>
        <w:t>所示。</w:t>
      </w:r>
      <w:r w:rsidRPr="00C86DBA">
        <w:object w:dxaOrig="240" w:dyaOrig="320" w14:anchorId="133ACA0A">
          <v:shape id="_x0000_i1390" type="#_x0000_t75" style="width:12pt;height:16.5pt" o:ole="">
            <v:imagedata r:id="rId737" o:title=""/>
          </v:shape>
          <o:OLEObject Type="Embed" ProgID="Equation.DSMT4" ShapeID="_x0000_i1390" DrawAspect="Content" ObjectID="_1671421969" r:id="rId738"/>
        </w:object>
      </w:r>
      <w:r>
        <w:t>表示激活函数</w:t>
      </w:r>
      <w:r>
        <w:rPr>
          <w:rFonts w:hint="eastAsia"/>
        </w:rPr>
        <w:t>，</w:t>
      </w:r>
      <w:r>
        <w:t>可以是</w:t>
      </w:r>
      <w:r>
        <w:rPr>
          <w:rFonts w:hint="eastAsia"/>
        </w:rPr>
        <w:t>Sig</w:t>
      </w:r>
      <w:r>
        <w:t>moid</w:t>
      </w:r>
      <w:r>
        <w:rPr>
          <w:rFonts w:hint="eastAsia"/>
        </w:rPr>
        <w:t>、</w:t>
      </w:r>
      <w:r>
        <w:rPr>
          <w:rFonts w:hint="eastAsia"/>
        </w:rPr>
        <w:t>Tanh</w:t>
      </w:r>
      <w:r>
        <w:rPr>
          <w:rFonts w:hint="eastAsia"/>
        </w:rPr>
        <w:t>和</w:t>
      </w:r>
      <w:r>
        <w:rPr>
          <w:rFonts w:hint="eastAsia"/>
        </w:rPr>
        <w:t>Relu</w:t>
      </w:r>
      <w:r>
        <w:rPr>
          <w:rFonts w:hint="eastAsia"/>
        </w:rPr>
        <w:t>等。</w:t>
      </w:r>
      <w:r w:rsidRPr="00C86DBA">
        <w:object w:dxaOrig="240" w:dyaOrig="360" w14:anchorId="516595B5">
          <v:shape id="_x0000_i1391" type="#_x0000_t75" style="width:12pt;height:18pt" o:ole="">
            <v:imagedata r:id="rId739" o:title=""/>
          </v:shape>
          <o:OLEObject Type="Embed" ProgID="Equation.DSMT4" ShapeID="_x0000_i1391" DrawAspect="Content" ObjectID="_1671421970" r:id="rId740"/>
        </w:object>
      </w:r>
      <w:r>
        <w:t>表示时刻</w:t>
      </w:r>
      <w:r>
        <w:rPr>
          <w:rFonts w:hint="eastAsia"/>
        </w:rPr>
        <w:t>t</w:t>
      </w:r>
      <w:r>
        <w:rPr>
          <w:rFonts w:hint="eastAsia"/>
        </w:rPr>
        <w:t>的输出，其计算表达式如公式</w:t>
      </w:r>
      <w:r>
        <w:rPr>
          <w:rFonts w:hint="eastAsia"/>
        </w:rPr>
        <w:t>4-</w:t>
      </w:r>
      <w:r>
        <w:t>8</w:t>
      </w:r>
      <w:r>
        <w:rPr>
          <w:rFonts w:hint="eastAsia"/>
        </w:rPr>
        <w:t>所示。</w:t>
      </w:r>
      <w:r w:rsidRPr="00C86DBA">
        <w:object w:dxaOrig="220" w:dyaOrig="260" w14:anchorId="412D23CF">
          <v:shape id="_x0000_i1392" type="#_x0000_t75" style="width:10.5pt;height:13.5pt" o:ole="">
            <v:imagedata r:id="rId741" o:title=""/>
          </v:shape>
          <o:OLEObject Type="Embed" ProgID="Equation.DSMT4" ShapeID="_x0000_i1392" DrawAspect="Content" ObjectID="_1671421971" r:id="rId742"/>
        </w:object>
      </w:r>
      <w:r>
        <w:t>通常是</w:t>
      </w:r>
      <w:r>
        <w:rPr>
          <w:rFonts w:hint="eastAsia"/>
        </w:rPr>
        <w:t>softmax</w:t>
      </w:r>
      <w:r>
        <w:rPr>
          <w:rFonts w:hint="eastAsia"/>
        </w:rPr>
        <w:t>激活函数。</w:t>
      </w:r>
    </w:p>
    <w:p w14:paraId="3D19907D" w14:textId="77777777" w:rsidR="000A7AAC" w:rsidRDefault="000A7AAC" w:rsidP="000A7AAC">
      <w:pPr>
        <w:ind w:firstLine="480"/>
      </w:pPr>
    </w:p>
    <w:p w14:paraId="18C8F211" w14:textId="77777777" w:rsidR="000A7AAC" w:rsidRDefault="000A7AAC" w:rsidP="000A7AAC">
      <w:pPr>
        <w:pStyle w:val="MTDisplayEquation"/>
        <w:spacing w:before="240"/>
      </w:pPr>
      <w:r>
        <w:tab/>
      </w:r>
      <w:r w:rsidRPr="00C86DBA">
        <w:object w:dxaOrig="1840" w:dyaOrig="360" w14:anchorId="7BC39AFB">
          <v:shape id="_x0000_i1393" type="#_x0000_t75" style="width:91.5pt;height:18pt" o:ole="">
            <v:imagedata r:id="rId743" o:title=""/>
          </v:shape>
          <o:OLEObject Type="Embed" ProgID="Equation.DSMT4" ShapeID="_x0000_i1393" DrawAspect="Content" ObjectID="_1671421972" r:id="rId744"/>
        </w:object>
      </w:r>
      <w:r>
        <w:tab/>
      </w:r>
      <w:r>
        <w:rPr>
          <w:rFonts w:hint="eastAsia"/>
        </w:rPr>
        <w:t>（</w:t>
      </w:r>
      <w:r>
        <w:rPr>
          <w:rFonts w:hint="eastAsia"/>
        </w:rPr>
        <w:t>4-</w:t>
      </w:r>
      <w:r>
        <w:t>7</w:t>
      </w:r>
      <w:r>
        <w:rPr>
          <w:rFonts w:hint="eastAsia"/>
        </w:rPr>
        <w:t>）</w:t>
      </w:r>
    </w:p>
    <w:p w14:paraId="6FFB23CE" w14:textId="77777777" w:rsidR="000A7AAC" w:rsidRPr="00256360" w:rsidRDefault="000A7AAC" w:rsidP="000A7AAC">
      <w:pPr>
        <w:pStyle w:val="MTDisplayEquation"/>
        <w:spacing w:before="240"/>
      </w:pPr>
    </w:p>
    <w:p w14:paraId="1099876E" w14:textId="77777777" w:rsidR="000A7AAC" w:rsidRDefault="000A7AAC" w:rsidP="000A7AAC">
      <w:pPr>
        <w:pStyle w:val="MTDisplayEquation"/>
        <w:spacing w:before="240"/>
      </w:pPr>
      <w:r>
        <w:tab/>
      </w:r>
      <w:r w:rsidRPr="00C86DBA">
        <w:object w:dxaOrig="1100" w:dyaOrig="360" w14:anchorId="1A1D86C6">
          <v:shape id="_x0000_i1394" type="#_x0000_t75" style="width:55.5pt;height:18pt" o:ole="">
            <v:imagedata r:id="rId745" o:title=""/>
          </v:shape>
          <o:OLEObject Type="Embed" ProgID="Equation.DSMT4" ShapeID="_x0000_i1394" DrawAspect="Content" ObjectID="_1671421973" r:id="rId746"/>
        </w:object>
      </w:r>
      <w:r>
        <w:tab/>
      </w:r>
      <w:r>
        <w:rPr>
          <w:rFonts w:hint="eastAsia"/>
        </w:rPr>
        <w:t>（</w:t>
      </w:r>
      <w:r>
        <w:rPr>
          <w:rFonts w:hint="eastAsia"/>
        </w:rPr>
        <w:t>4-</w:t>
      </w:r>
      <w:r>
        <w:t>8</w:t>
      </w:r>
      <w:r>
        <w:rPr>
          <w:rFonts w:hint="eastAsia"/>
        </w:rPr>
        <w:t>）</w:t>
      </w:r>
    </w:p>
    <w:p w14:paraId="6CED4885" w14:textId="77777777" w:rsidR="000A7AAC" w:rsidRDefault="000A7AAC" w:rsidP="000A7AAC">
      <w:pPr>
        <w:spacing w:before="120" w:after="120"/>
        <w:ind w:firstLine="480"/>
      </w:pPr>
    </w:p>
    <w:p w14:paraId="6604140B" w14:textId="1414B342" w:rsidR="000A7AAC" w:rsidRDefault="000A7AAC" w:rsidP="000A7AAC">
      <w:pPr>
        <w:ind w:firstLine="480"/>
      </w:pPr>
      <w:r w:rsidRPr="00211B1C">
        <w:object w:dxaOrig="220" w:dyaOrig="360" w14:anchorId="79C80982">
          <v:shape id="_x0000_i1395" type="#_x0000_t75" style="width:10.5pt;height:18pt" o:ole="">
            <v:imagedata r:id="rId731" o:title=""/>
          </v:shape>
          <o:OLEObject Type="Embed" ProgID="Equation.DSMT4" ShapeID="_x0000_i1395" DrawAspect="Content" ObjectID="_1671421974" r:id="rId747"/>
        </w:object>
      </w:r>
      <w:r w:rsidRPr="00211B1C">
        <w:t>可以理解为网络在当前时刻的</w:t>
      </w:r>
      <w:r w:rsidRPr="00211B1C">
        <w:t>“</w:t>
      </w:r>
      <w:r w:rsidRPr="00211B1C">
        <w:t>记忆</w:t>
      </w:r>
      <w:r w:rsidRPr="00211B1C">
        <w:t>”</w:t>
      </w:r>
      <w:r w:rsidRPr="00211B1C">
        <w:t>，捕捉了之前所有时刻的状态信息。但是通常情况下</w:t>
      </w:r>
      <w:r w:rsidRPr="00211B1C">
        <w:object w:dxaOrig="220" w:dyaOrig="360" w14:anchorId="0A21A72F">
          <v:shape id="_x0000_i1396" type="#_x0000_t75" style="width:10.5pt;height:18pt" o:ole="">
            <v:imagedata r:id="rId748" o:title=""/>
          </v:shape>
          <o:OLEObject Type="Embed" ProgID="Equation.DSMT4" ShapeID="_x0000_i1396" DrawAspect="Content" ObjectID="_1671421975" r:id="rId749"/>
        </w:object>
      </w:r>
      <w:r w:rsidRPr="00211B1C">
        <w:t>难以捕捉到时间间隔很久的状态信息。需要强调的是，</w:t>
      </w:r>
      <w:r w:rsidRPr="00211B1C">
        <w:t>RNN</w:t>
      </w:r>
      <w:r w:rsidRPr="00211B1C">
        <w:t>网络中所有时刻共享相同的参数</w:t>
      </w:r>
      <w:r w:rsidRPr="00211B1C">
        <w:t>U,V</w:t>
      </w:r>
      <w:r w:rsidRPr="00211B1C">
        <w:t>和</w:t>
      </w:r>
      <w:r w:rsidRPr="00211B1C">
        <w:t>W</w:t>
      </w:r>
      <w:r w:rsidRPr="00211B1C">
        <w:t>，这样很大程度上减少了参数数量。简单</w:t>
      </w:r>
      <w:r w:rsidRPr="00211B1C">
        <w:t>RNN</w:t>
      </w:r>
      <w:r w:rsidRPr="00211B1C">
        <w:t>容易出现梯度消失和梯度爆炸问题，如果一条序列足够长，那么当前时刻将很难捕捉到间隔时间很久时刻的隐藏信息，因</w:t>
      </w:r>
      <w:del w:id="423" w:author="Hui" w:date="2020-04-01T10:10:00Z">
        <w:r w:rsidRPr="00211B1C" w:rsidDel="001500F2">
          <w:rPr>
            <w:rFonts w:hint="eastAsia"/>
          </w:rPr>
          <w:delText>而</w:delText>
        </w:r>
      </w:del>
      <w:ins w:id="424" w:author="Hui" w:date="2020-04-01T10:10:00Z">
        <w:r w:rsidR="001500F2">
          <w:rPr>
            <w:rFonts w:hint="eastAsia"/>
          </w:rPr>
          <w:t>此</w:t>
        </w:r>
      </w:ins>
      <w:r w:rsidRPr="00211B1C">
        <w:t>一般情况下很少被采用</w:t>
      </w:r>
      <w:r w:rsidRPr="00B92977">
        <w:t>。</w:t>
      </w:r>
    </w:p>
    <w:p w14:paraId="4581E268" w14:textId="6C32CF8F" w:rsidR="000A7AAC" w:rsidRDefault="000A7AAC" w:rsidP="000A7AAC">
      <w:pPr>
        <w:pStyle w:val="3"/>
      </w:pPr>
      <w:bookmarkStart w:id="425" w:name="_Toc35722036"/>
      <w:bookmarkStart w:id="426" w:name="_Toc35722156"/>
      <w:bookmarkStart w:id="427" w:name="_Toc35725822"/>
      <w:bookmarkStart w:id="428" w:name="_Toc35726026"/>
      <w:bookmarkStart w:id="429" w:name="_Toc35766652"/>
      <w:bookmarkStart w:id="430" w:name="_Toc35875621"/>
      <w:r>
        <w:rPr>
          <w:rFonts w:hint="eastAsia"/>
        </w:rPr>
        <w:lastRenderedPageBreak/>
        <w:t>长短期记忆网络</w:t>
      </w:r>
      <w:bookmarkEnd w:id="425"/>
      <w:bookmarkEnd w:id="426"/>
      <w:bookmarkEnd w:id="427"/>
      <w:bookmarkEnd w:id="428"/>
      <w:bookmarkEnd w:id="429"/>
      <w:bookmarkEnd w:id="430"/>
    </w:p>
    <w:p w14:paraId="22D785A7" w14:textId="1AD961C8" w:rsidR="000A7AAC" w:rsidRDefault="000A7AAC" w:rsidP="000A7AAC">
      <w:pPr>
        <w:ind w:firstLine="480"/>
      </w:pPr>
      <w:r>
        <w:rPr>
          <w:rFonts w:hint="eastAsia"/>
        </w:rPr>
        <w:t>针对简单</w:t>
      </w:r>
      <w:r>
        <w:rPr>
          <w:rFonts w:hint="eastAsia"/>
        </w:rPr>
        <w:t>RNN</w:t>
      </w:r>
      <w:r>
        <w:rPr>
          <w:rFonts w:hint="eastAsia"/>
        </w:rPr>
        <w:t>出现的梯度消失和梯度爆炸问题，</w:t>
      </w:r>
      <w:r w:rsidRPr="00CB26F3">
        <w:t xml:space="preserve">Hochreiter </w:t>
      </w:r>
      <w:r w:rsidRPr="00CB26F3">
        <w:t>和</w:t>
      </w:r>
      <w:r w:rsidRPr="00CB26F3">
        <w:t xml:space="preserve"> Schmidhuber</w:t>
      </w:r>
      <w:r>
        <w:t>于</w:t>
      </w:r>
      <w:r>
        <w:rPr>
          <w:rFonts w:hint="eastAsia"/>
        </w:rPr>
        <w:t>1997</w:t>
      </w:r>
      <w:r>
        <w:rPr>
          <w:rFonts w:hint="eastAsia"/>
        </w:rPr>
        <w:t>年对</w:t>
      </w:r>
      <w:r>
        <w:rPr>
          <w:rFonts w:hint="eastAsia"/>
        </w:rPr>
        <w:t>RNN</w:t>
      </w:r>
      <w:r>
        <w:rPr>
          <w:rFonts w:hint="eastAsia"/>
        </w:rPr>
        <w:t>结构进行了改进，提出了长短期记忆网络</w:t>
      </w:r>
      <w:r w:rsidR="005C2D56" w:rsidRPr="005C2D56">
        <w:rPr>
          <w:vertAlign w:val="superscript"/>
        </w:rPr>
        <w:fldChar w:fldCharType="begin"/>
      </w:r>
      <w:r w:rsidR="005C2D56" w:rsidRPr="005C2D56">
        <w:rPr>
          <w:vertAlign w:val="superscript"/>
        </w:rPr>
        <w:instrText xml:space="preserve"> </w:instrText>
      </w:r>
      <w:r w:rsidR="005C2D56" w:rsidRPr="005C2D56">
        <w:rPr>
          <w:rFonts w:hint="eastAsia"/>
          <w:vertAlign w:val="superscript"/>
        </w:rPr>
        <w:instrText>REF _Ref35860555 \n \h</w:instrText>
      </w:r>
      <w:r w:rsidR="005C2D56" w:rsidRPr="005C2D56">
        <w:rPr>
          <w:vertAlign w:val="superscript"/>
        </w:rPr>
        <w:instrText xml:space="preserve">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[30]</w:t>
      </w:r>
      <w:r w:rsidR="005C2D56" w:rsidRPr="005C2D56">
        <w:rPr>
          <w:vertAlign w:val="superscript"/>
        </w:rPr>
        <w:fldChar w:fldCharType="end"/>
      </w:r>
      <w:r>
        <w:rPr>
          <w:rFonts w:hint="eastAsia"/>
        </w:rPr>
        <w:t>（</w:t>
      </w:r>
      <w:r>
        <w:rPr>
          <w:rFonts w:hint="eastAsia"/>
        </w:rPr>
        <w:t>Lo</w:t>
      </w:r>
      <w:r>
        <w:t>ng Short-Term Memory, LSTM</w:t>
      </w:r>
      <w:r>
        <w:rPr>
          <w:rFonts w:hint="eastAsia"/>
        </w:rPr>
        <w:t>）的作为解决方案。</w:t>
      </w:r>
    </w:p>
    <w:p w14:paraId="412F114A" w14:textId="77777777" w:rsidR="000A7AAC" w:rsidRDefault="000A7AAC" w:rsidP="000A7AAC">
      <w:pPr>
        <w:ind w:firstLine="480"/>
      </w:pPr>
    </w:p>
    <w:p w14:paraId="45B71182" w14:textId="64659A29" w:rsidR="000A7AAC" w:rsidRDefault="008E0D4F" w:rsidP="000A7AAC">
      <w:pPr>
        <w:pStyle w:val="24"/>
        <w:ind w:firstLine="480"/>
      </w:pPr>
      <w:r w:rsidRPr="00211B1C">
        <w:object w:dxaOrig="6740" w:dyaOrig="3891" w14:anchorId="4817595E">
          <v:shape id="_x0000_i1397" type="#_x0000_t75" style="width:350.25pt;height:202.5pt" o:ole="">
            <v:imagedata r:id="rId750" o:title=""/>
          </v:shape>
          <o:OLEObject Type="Embed" ProgID="Visio.Drawing.11" ShapeID="_x0000_i1397" DrawAspect="Content" ObjectID="_1671421976" r:id="rId751"/>
        </w:object>
      </w:r>
    </w:p>
    <w:p w14:paraId="1B2788F6" w14:textId="77777777" w:rsidR="000A7AAC" w:rsidRPr="000A7AAC" w:rsidRDefault="000A7AAC" w:rsidP="000A7AAC">
      <w:pPr>
        <w:pStyle w:val="-0"/>
        <w:spacing w:after="240"/>
      </w:pPr>
      <w:bookmarkStart w:id="431" w:name="_Toc35877437"/>
      <w:r w:rsidRPr="000A7AAC">
        <w:t>LSTM</w:t>
      </w:r>
      <w:r w:rsidRPr="000A7AAC">
        <w:t>网络单元内部结构</w:t>
      </w:r>
      <w:bookmarkEnd w:id="431"/>
    </w:p>
    <w:p w14:paraId="309D5C08" w14:textId="59E2D83C" w:rsidR="00CA5DEC" w:rsidRDefault="000A7AAC" w:rsidP="00CA5DEC">
      <w:pPr>
        <w:ind w:firstLine="420"/>
      </w:pPr>
      <w:r>
        <w:rPr>
          <w:sz w:val="21"/>
        </w:rPr>
        <w:tab/>
      </w:r>
      <w:r>
        <w:rPr>
          <w:rFonts w:hint="eastAsia"/>
        </w:rPr>
        <w:t>如图</w:t>
      </w:r>
      <w:r>
        <w:rPr>
          <w:rFonts w:hint="eastAsia"/>
        </w:rPr>
        <w:t>4.</w:t>
      </w:r>
      <w:r>
        <w:t>14</w:t>
      </w:r>
      <w:r>
        <w:t>所示</w:t>
      </w:r>
      <w:r>
        <w:rPr>
          <w:rFonts w:hint="eastAsia"/>
        </w:rPr>
        <w:t>，</w:t>
      </w:r>
      <w:r w:rsidRPr="00C86DBA">
        <w:object w:dxaOrig="240" w:dyaOrig="360" w14:anchorId="42CC33D4">
          <v:shape id="_x0000_i1398" type="#_x0000_t75" style="width:12pt;height:18pt" o:ole="">
            <v:imagedata r:id="rId752" o:title=""/>
          </v:shape>
          <o:OLEObject Type="Embed" ProgID="Equation.DSMT4" ShapeID="_x0000_i1398" DrawAspect="Content" ObjectID="_1671421977" r:id="rId753"/>
        </w:object>
      </w:r>
      <w:r>
        <w:t>表示</w:t>
      </w:r>
      <w:r>
        <w:rPr>
          <w:rFonts w:hint="eastAsia"/>
        </w:rPr>
        <w:t>当前</w:t>
      </w:r>
      <w:r>
        <w:rPr>
          <w:rFonts w:hint="eastAsia"/>
        </w:rPr>
        <w:t>t</w:t>
      </w:r>
      <w:r>
        <w:rPr>
          <w:rFonts w:hint="eastAsia"/>
        </w:rPr>
        <w:t>时刻</w:t>
      </w:r>
      <w:r>
        <w:rPr>
          <w:rFonts w:hint="eastAsia"/>
        </w:rPr>
        <w:t>LSTM</w:t>
      </w:r>
      <w:r>
        <w:rPr>
          <w:rFonts w:hint="eastAsia"/>
        </w:rPr>
        <w:t>单元的输出，</w:t>
      </w:r>
      <w:r w:rsidRPr="00C86DBA">
        <w:object w:dxaOrig="220" w:dyaOrig="360" w14:anchorId="2EED2D33">
          <v:shape id="_x0000_i1399" type="#_x0000_t75" style="width:10.5pt;height:18pt" o:ole="">
            <v:imagedata r:id="rId754" o:title=""/>
          </v:shape>
          <o:OLEObject Type="Embed" ProgID="Equation.DSMT4" ShapeID="_x0000_i1399" DrawAspect="Content" ObjectID="_1671421978" r:id="rId755"/>
        </w:object>
      </w:r>
      <w:r>
        <w:t>表示当前</w:t>
      </w:r>
      <w:r>
        <w:rPr>
          <w:rFonts w:hint="eastAsia"/>
        </w:rPr>
        <w:t>t</w:t>
      </w:r>
      <w:r>
        <w:rPr>
          <w:rFonts w:hint="eastAsia"/>
        </w:rPr>
        <w:t>时刻</w:t>
      </w:r>
      <w:r>
        <w:rPr>
          <w:rFonts w:hint="eastAsia"/>
        </w:rPr>
        <w:t>LSTM</w:t>
      </w:r>
      <w:r>
        <w:rPr>
          <w:rFonts w:hint="eastAsia"/>
        </w:rPr>
        <w:t>单元的状态信息。“门”（</w:t>
      </w:r>
      <w:r>
        <w:rPr>
          <w:rFonts w:hint="eastAsia"/>
        </w:rPr>
        <w:t>Gate</w:t>
      </w:r>
      <w:r>
        <w:rPr>
          <w:rFonts w:hint="eastAsia"/>
        </w:rPr>
        <w:t>）表示可选择让信息通过的函数。从图中可以看到，</w:t>
      </w:r>
      <w:r>
        <w:rPr>
          <w:rFonts w:hint="eastAsia"/>
        </w:rPr>
        <w:t>LSTM</w:t>
      </w:r>
      <w:r>
        <w:rPr>
          <w:rFonts w:hint="eastAsia"/>
        </w:rPr>
        <w:t>单元内部一共有三个“门”，它们的类型均不相同。从左到右依次为“遗忘门”、“输入门”和“</w:t>
      </w:r>
      <w:r w:rsidR="00CA5DEC">
        <w:rPr>
          <w:rFonts w:hint="eastAsia"/>
        </w:rPr>
        <w:t>输出门”。通过三个“门”的作用，下面分别对上述三个门做简要介绍。</w:t>
      </w:r>
    </w:p>
    <w:p w14:paraId="53DD4729" w14:textId="1FE07620" w:rsidR="000A7AAC" w:rsidRDefault="000A7AAC" w:rsidP="00CA5DEC">
      <w:pPr>
        <w:ind w:firstLine="480"/>
      </w:pPr>
      <w:r w:rsidRPr="0041651C">
        <w:rPr>
          <w:rFonts w:hint="eastAsia"/>
        </w:rPr>
        <w:t>“遗忘门”</w:t>
      </w:r>
      <w:r>
        <w:rPr>
          <w:rFonts w:hint="eastAsia"/>
        </w:rPr>
        <w:t>根据当前时刻的输入</w:t>
      </w:r>
      <w:r w:rsidRPr="00C86DBA">
        <w:object w:dxaOrig="240" w:dyaOrig="360" w14:anchorId="5BEBC78E">
          <v:shape id="_x0000_i1400" type="#_x0000_t75" style="width:12pt;height:18pt" o:ole="">
            <v:imagedata r:id="rId756" o:title=""/>
          </v:shape>
          <o:OLEObject Type="Embed" ProgID="Equation.DSMT4" ShapeID="_x0000_i1400" DrawAspect="Content" ObjectID="_1671421979" r:id="rId757"/>
        </w:object>
      </w:r>
      <w:r>
        <w:rPr>
          <w:rFonts w:hint="eastAsia"/>
        </w:rPr>
        <w:t>和上一时刻的输出</w:t>
      </w:r>
      <w:r w:rsidRPr="00C86DBA">
        <w:object w:dxaOrig="360" w:dyaOrig="360" w14:anchorId="7F537E1B">
          <v:shape id="_x0000_i1401" type="#_x0000_t75" style="width:18pt;height:18pt" o:ole="">
            <v:imagedata r:id="rId758" o:title=""/>
          </v:shape>
          <o:OLEObject Type="Embed" ProgID="Equation.DSMT4" ShapeID="_x0000_i1401" DrawAspect="Content" ObjectID="_1671421980" r:id="rId759"/>
        </w:object>
      </w:r>
      <w:r>
        <w:rPr>
          <w:rFonts w:hint="eastAsia"/>
        </w:rPr>
        <w:t>决定</w:t>
      </w:r>
      <w:r w:rsidRPr="0041651C">
        <w:rPr>
          <w:rFonts w:hint="eastAsia"/>
        </w:rPr>
        <w:t>是否舍弃</w:t>
      </w:r>
      <w:r>
        <w:rPr>
          <w:rFonts w:hint="eastAsia"/>
        </w:rPr>
        <w:t>当前</w:t>
      </w:r>
      <w:r w:rsidRPr="0041651C">
        <w:rPr>
          <w:rFonts w:hint="eastAsia"/>
        </w:rPr>
        <w:t>时刻</w:t>
      </w:r>
      <w:r>
        <w:rPr>
          <w:rFonts w:hint="eastAsia"/>
        </w:rPr>
        <w:t>传入</w:t>
      </w:r>
      <w:r w:rsidRPr="0041651C">
        <w:rPr>
          <w:rFonts w:hint="eastAsia"/>
        </w:rPr>
        <w:t>t</w:t>
      </w:r>
      <w:r w:rsidRPr="0041651C">
        <w:rPr>
          <w:rFonts w:hint="eastAsia"/>
        </w:rPr>
        <w:t>之前的状态信息</w:t>
      </w:r>
      <w:r w:rsidRPr="00C86DBA">
        <w:object w:dxaOrig="360" w:dyaOrig="360" w14:anchorId="4119C4C0">
          <v:shape id="_x0000_i1402" type="#_x0000_t75" style="width:18pt;height:18pt" o:ole="">
            <v:imagedata r:id="rId760" o:title=""/>
          </v:shape>
          <o:OLEObject Type="Embed" ProgID="Equation.DSMT4" ShapeID="_x0000_i1402" DrawAspect="Content" ObjectID="_1671421981" r:id="rId761"/>
        </w:object>
      </w:r>
      <w:r>
        <w:rPr>
          <w:rFonts w:hint="eastAsia"/>
        </w:rPr>
        <w:t>。具体表达式如公式</w:t>
      </w:r>
      <w:r>
        <w:rPr>
          <w:rFonts w:hint="eastAsia"/>
        </w:rPr>
        <w:t>4-</w:t>
      </w:r>
      <w:r>
        <w:t>9</w:t>
      </w:r>
      <w:r>
        <w:rPr>
          <w:rFonts w:hint="eastAsia"/>
        </w:rPr>
        <w:t>所示。</w:t>
      </w:r>
    </w:p>
    <w:p w14:paraId="6AFFE096" w14:textId="77777777" w:rsidR="000A7AAC" w:rsidRDefault="000A7AAC" w:rsidP="000A7AAC">
      <w:pPr>
        <w:ind w:firstLine="480"/>
      </w:pPr>
    </w:p>
    <w:p w14:paraId="7557BB85" w14:textId="77777777" w:rsidR="000A7AAC" w:rsidRDefault="000A7AAC" w:rsidP="000A7AAC">
      <w:pPr>
        <w:pStyle w:val="MTDisplayEquation"/>
        <w:spacing w:before="240"/>
      </w:pPr>
      <w:r>
        <w:tab/>
      </w:r>
      <w:r w:rsidRPr="00C86DBA">
        <w:object w:dxaOrig="2420" w:dyaOrig="380" w14:anchorId="149DC5CE">
          <v:shape id="_x0000_i1403" type="#_x0000_t75" style="width:121.5pt;height:19.5pt" o:ole="">
            <v:imagedata r:id="rId762" o:title=""/>
          </v:shape>
          <o:OLEObject Type="Embed" ProgID="Equation.DSMT4" ShapeID="_x0000_i1403" DrawAspect="Content" ObjectID="_1671421982" r:id="rId763"/>
        </w:object>
      </w:r>
      <w:r>
        <w:tab/>
      </w:r>
      <w:r>
        <w:rPr>
          <w:rFonts w:hint="eastAsia"/>
        </w:rPr>
        <w:t>（</w:t>
      </w:r>
      <w:r>
        <w:rPr>
          <w:rFonts w:hint="eastAsia"/>
        </w:rPr>
        <w:t>4-</w:t>
      </w:r>
      <w:r>
        <w:t>9</w:t>
      </w:r>
      <w:r>
        <w:rPr>
          <w:rFonts w:hint="eastAsia"/>
        </w:rPr>
        <w:t>）</w:t>
      </w:r>
    </w:p>
    <w:p w14:paraId="41C1E636" w14:textId="77777777" w:rsidR="000A7AAC" w:rsidRDefault="000A7AAC" w:rsidP="000A7AAC">
      <w:pPr>
        <w:spacing w:before="120" w:after="120"/>
        <w:ind w:firstLine="480"/>
      </w:pPr>
    </w:p>
    <w:p w14:paraId="46A97A10" w14:textId="2517A02F" w:rsidR="000A7AAC" w:rsidRDefault="000A7AAC" w:rsidP="000A7AAC">
      <w:pPr>
        <w:ind w:firstLine="480"/>
      </w:pPr>
      <w:r>
        <w:t>其中</w:t>
      </w:r>
      <w:r w:rsidRPr="00C86DBA">
        <w:object w:dxaOrig="240" w:dyaOrig="220" w14:anchorId="03BA3154">
          <v:shape id="_x0000_i1404" type="#_x0000_t75" style="width:12pt;height:10.5pt" o:ole="">
            <v:imagedata r:id="rId764" o:title=""/>
          </v:shape>
          <o:OLEObject Type="Embed" ProgID="Equation.DSMT4" ShapeID="_x0000_i1404" DrawAspect="Content" ObjectID="_1671421983" r:id="rId765"/>
        </w:object>
      </w:r>
      <w:r>
        <w:t>是</w:t>
      </w:r>
      <w:r>
        <w:t>Sigmoid</w:t>
      </w:r>
      <w:r>
        <w:t>函数</w:t>
      </w:r>
      <w:r>
        <w:rPr>
          <w:rFonts w:hint="eastAsia"/>
        </w:rPr>
        <w:t>，该函数输出一个</w:t>
      </w:r>
      <w:r w:rsidR="006747FD">
        <w:rPr>
          <w:rFonts w:hint="eastAsia"/>
        </w:rPr>
        <w:t>0</w:t>
      </w:r>
      <w:r w:rsidR="006747FD">
        <w:rPr>
          <w:rFonts w:hint="eastAsia"/>
        </w:rPr>
        <w:t>到</w:t>
      </w:r>
      <w:r>
        <w:t>1</w:t>
      </w:r>
      <w:r>
        <w:t>之间的值</w:t>
      </w:r>
      <w:r>
        <w:rPr>
          <w:rFonts w:hint="eastAsia"/>
        </w:rPr>
        <w:t>。</w:t>
      </w:r>
      <w:r>
        <w:rPr>
          <w:rFonts w:hint="eastAsia"/>
        </w:rPr>
        <w:t>1</w:t>
      </w:r>
      <w:r>
        <w:rPr>
          <w:rFonts w:hint="eastAsia"/>
        </w:rPr>
        <w:t>代表完全保存</w:t>
      </w:r>
      <w:r w:rsidRPr="00C86DBA">
        <w:object w:dxaOrig="360" w:dyaOrig="360" w14:anchorId="19030D8E">
          <v:shape id="_x0000_i1405" type="#_x0000_t75" style="width:18pt;height:18pt" o:ole="">
            <v:imagedata r:id="rId760" o:title=""/>
          </v:shape>
          <o:OLEObject Type="Embed" ProgID="Equation.DSMT4" ShapeID="_x0000_i1405" DrawAspect="Content" ObjectID="_1671421984" r:id="rId766"/>
        </w:object>
      </w:r>
      <w:r>
        <w:rPr>
          <w:rFonts w:hint="eastAsia"/>
        </w:rPr>
        <w:t>，</w:t>
      </w:r>
      <w:r>
        <w:rPr>
          <w:rFonts w:hint="eastAsia"/>
        </w:rPr>
        <w:t>0</w:t>
      </w:r>
      <w:r>
        <w:rPr>
          <w:rFonts w:hint="eastAsia"/>
        </w:rPr>
        <w:t>代表完全舍弃</w:t>
      </w:r>
      <w:r w:rsidRPr="00C86DBA">
        <w:object w:dxaOrig="360" w:dyaOrig="360" w14:anchorId="252BB03E">
          <v:shape id="_x0000_i1406" type="#_x0000_t75" style="width:18pt;height:18pt" o:ole="">
            <v:imagedata r:id="rId760" o:title=""/>
          </v:shape>
          <o:OLEObject Type="Embed" ProgID="Equation.DSMT4" ShapeID="_x0000_i1406" DrawAspect="Content" ObjectID="_1671421985" r:id="rId767"/>
        </w:object>
      </w:r>
      <w:r>
        <w:rPr>
          <w:rFonts w:hint="eastAsia"/>
        </w:rPr>
        <w:t>。</w:t>
      </w:r>
    </w:p>
    <w:p w14:paraId="6EBC867C" w14:textId="4B7E6B0E" w:rsidR="000A7AAC" w:rsidRDefault="000A7AAC" w:rsidP="000A7AAC">
      <w:pPr>
        <w:ind w:firstLine="480"/>
      </w:pPr>
      <w:r>
        <w:rPr>
          <w:rFonts w:hint="eastAsia"/>
        </w:rPr>
        <w:t>“输入门”决定往当前状态值中添加什么新信息。式</w:t>
      </w:r>
      <w:r>
        <w:rPr>
          <w:rFonts w:hint="eastAsia"/>
        </w:rPr>
        <w:t>4-</w:t>
      </w:r>
      <w:r>
        <w:t>10</w:t>
      </w:r>
      <w:r>
        <w:rPr>
          <w:rFonts w:hint="eastAsia"/>
        </w:rPr>
        <w:t>和式</w:t>
      </w:r>
      <w:r>
        <w:rPr>
          <w:rFonts w:hint="eastAsia"/>
        </w:rPr>
        <w:t>4-</w:t>
      </w:r>
      <w:r>
        <w:t>11</w:t>
      </w:r>
      <w:r>
        <w:rPr>
          <w:rFonts w:hint="eastAsia"/>
        </w:rPr>
        <w:t>表达了这一功能。</w:t>
      </w:r>
      <w:r w:rsidRPr="00C86DBA">
        <w:object w:dxaOrig="279" w:dyaOrig="380" w14:anchorId="18150215">
          <v:shape id="_x0000_i1407" type="#_x0000_t75" style="width:13.5pt;height:19.5pt" o:ole="">
            <v:imagedata r:id="rId768" o:title=""/>
          </v:shape>
          <o:OLEObject Type="Embed" ProgID="Equation.DSMT4" ShapeID="_x0000_i1407" DrawAspect="Content" ObjectID="_1671421986" r:id="rId769"/>
        </w:object>
      </w:r>
      <w:r>
        <w:t>表示往当前状态中添加的待选项值</w:t>
      </w:r>
      <w:r>
        <w:rPr>
          <w:rFonts w:hint="eastAsia"/>
        </w:rPr>
        <w:t>，</w:t>
      </w:r>
      <w:r w:rsidRPr="00C86DBA">
        <w:object w:dxaOrig="180" w:dyaOrig="360" w14:anchorId="78FDA502">
          <v:shape id="_x0000_i1408" type="#_x0000_t75" style="width:9.75pt;height:18pt" o:ole="">
            <v:imagedata r:id="rId770" o:title=""/>
          </v:shape>
          <o:OLEObject Type="Embed" ProgID="Equation.DSMT4" ShapeID="_x0000_i1408" DrawAspect="Content" ObjectID="_1671421987" r:id="rId771"/>
        </w:object>
      </w:r>
      <w:r>
        <w:t>控制</w:t>
      </w:r>
      <w:r w:rsidRPr="00C86DBA">
        <w:object w:dxaOrig="279" w:dyaOrig="380" w14:anchorId="35B04593">
          <v:shape id="_x0000_i1409" type="#_x0000_t75" style="width:13.5pt;height:19.5pt" o:ole="">
            <v:imagedata r:id="rId768" o:title=""/>
          </v:shape>
          <o:OLEObject Type="Embed" ProgID="Equation.DSMT4" ShapeID="_x0000_i1409" DrawAspect="Content" ObjectID="_1671421988" r:id="rId772"/>
        </w:object>
      </w:r>
      <w:r>
        <w:t>的添加程度</w:t>
      </w:r>
      <w:r>
        <w:rPr>
          <w:rFonts w:hint="eastAsia"/>
        </w:rPr>
        <w:t>。通过“遗忘门”与“输入门”的共同作用，可以得到当前时刻的状态值</w:t>
      </w:r>
      <w:r w:rsidRPr="00C86DBA">
        <w:object w:dxaOrig="279" w:dyaOrig="360" w14:anchorId="4669D804">
          <v:shape id="_x0000_i1410" type="#_x0000_t75" style="width:13.5pt;height:18pt" o:ole="">
            <v:imagedata r:id="rId773" o:title=""/>
          </v:shape>
          <o:OLEObject Type="Embed" ProgID="Equation.DSMT4" ShapeID="_x0000_i1410" DrawAspect="Content" ObjectID="_1671421989" r:id="rId774"/>
        </w:object>
      </w:r>
      <w:r>
        <w:rPr>
          <w:rFonts w:hint="eastAsia"/>
        </w:rPr>
        <w:t>，进而可以将其传递到下一个时刻单元中。当前时刻状态值</w:t>
      </w:r>
      <w:r w:rsidRPr="00C86DBA">
        <w:object w:dxaOrig="279" w:dyaOrig="360" w14:anchorId="6590F375">
          <v:shape id="_x0000_i1411" type="#_x0000_t75" style="width:13.5pt;height:18pt" o:ole="">
            <v:imagedata r:id="rId775" o:title=""/>
          </v:shape>
          <o:OLEObject Type="Embed" ProgID="Equation.DSMT4" ShapeID="_x0000_i1411" DrawAspect="Content" ObjectID="_1671421990" r:id="rId776"/>
        </w:object>
      </w:r>
      <w:r>
        <w:t>的计算表达式如公式</w:t>
      </w:r>
      <w:r>
        <w:rPr>
          <w:rFonts w:hint="eastAsia"/>
        </w:rPr>
        <w:t>4-</w:t>
      </w:r>
      <w:r>
        <w:t>12</w:t>
      </w:r>
      <w:r>
        <w:rPr>
          <w:rFonts w:hint="eastAsia"/>
        </w:rPr>
        <w:t>所示。</w:t>
      </w:r>
    </w:p>
    <w:p w14:paraId="5180389C" w14:textId="77777777" w:rsidR="000A7AAC" w:rsidRPr="00667F57" w:rsidRDefault="000A7AAC" w:rsidP="000A7AAC">
      <w:pPr>
        <w:ind w:firstLine="480"/>
      </w:pPr>
    </w:p>
    <w:p w14:paraId="3F08925D" w14:textId="77777777" w:rsidR="000A7AAC" w:rsidRDefault="000A7AAC" w:rsidP="000A7AAC">
      <w:pPr>
        <w:pStyle w:val="MTDisplayEquation"/>
        <w:spacing w:before="240"/>
      </w:pPr>
      <w:r>
        <w:lastRenderedPageBreak/>
        <w:tab/>
      </w:r>
      <w:r w:rsidRPr="00C86DBA">
        <w:object w:dxaOrig="2220" w:dyaOrig="360" w14:anchorId="04D8BFD3">
          <v:shape id="_x0000_i1412" type="#_x0000_t75" style="width:111.75pt;height:18pt" o:ole="">
            <v:imagedata r:id="rId777" o:title=""/>
          </v:shape>
          <o:OLEObject Type="Embed" ProgID="Equation.DSMT4" ShapeID="_x0000_i1412" DrawAspect="Content" ObjectID="_1671421991" r:id="rId778"/>
        </w:object>
      </w:r>
      <w:r>
        <w:tab/>
        <w:t xml:space="preserve"> </w:t>
      </w:r>
      <w:r>
        <w:rPr>
          <w:rFonts w:hint="eastAsia"/>
        </w:rPr>
        <w:t>（</w:t>
      </w:r>
      <w:r>
        <w:rPr>
          <w:rFonts w:hint="eastAsia"/>
        </w:rPr>
        <w:t>4-</w:t>
      </w:r>
      <w:r>
        <w:t>10</w:t>
      </w:r>
      <w:r>
        <w:rPr>
          <w:rFonts w:hint="eastAsia"/>
        </w:rPr>
        <w:t>）</w:t>
      </w:r>
    </w:p>
    <w:p w14:paraId="46E3BD85" w14:textId="77777777" w:rsidR="000A7AAC" w:rsidRDefault="000A7AAC" w:rsidP="000A7AAC">
      <w:pPr>
        <w:pStyle w:val="MTDisplayEquation"/>
        <w:spacing w:before="240"/>
      </w:pPr>
    </w:p>
    <w:p w14:paraId="29EA78F3" w14:textId="77777777" w:rsidR="000A7AAC" w:rsidRDefault="000A7AAC" w:rsidP="000A7AAC">
      <w:pPr>
        <w:pStyle w:val="MTDisplayEquation"/>
        <w:spacing w:before="240"/>
      </w:pPr>
      <w:r>
        <w:tab/>
      </w:r>
      <w:r w:rsidRPr="00C86DBA">
        <w:object w:dxaOrig="2700" w:dyaOrig="380" w14:anchorId="0A43BFD9">
          <v:shape id="_x0000_i1413" type="#_x0000_t75" style="width:135.75pt;height:19.5pt" o:ole="">
            <v:imagedata r:id="rId779" o:title=""/>
          </v:shape>
          <o:OLEObject Type="Embed" ProgID="Equation.DSMT4" ShapeID="_x0000_i1413" DrawAspect="Content" ObjectID="_1671421992" r:id="rId780"/>
        </w:object>
      </w:r>
      <w:r>
        <w:tab/>
      </w:r>
      <w:r>
        <w:rPr>
          <w:rFonts w:hint="eastAsia"/>
        </w:rPr>
        <w:t>（</w:t>
      </w:r>
      <w:r>
        <w:rPr>
          <w:rFonts w:hint="eastAsia"/>
        </w:rPr>
        <w:t>4-</w:t>
      </w:r>
      <w:r>
        <w:t>11</w:t>
      </w:r>
      <w:r>
        <w:rPr>
          <w:rFonts w:hint="eastAsia"/>
        </w:rPr>
        <w:t>）</w:t>
      </w:r>
    </w:p>
    <w:p w14:paraId="232ECFC1" w14:textId="77777777" w:rsidR="000A7AAC" w:rsidRDefault="000A7AAC" w:rsidP="000A7AAC">
      <w:pPr>
        <w:pStyle w:val="MTDisplayEquation"/>
        <w:spacing w:before="240"/>
      </w:pPr>
    </w:p>
    <w:p w14:paraId="55E4F1E8" w14:textId="77777777" w:rsidR="000A7AAC" w:rsidRDefault="000A7AAC" w:rsidP="000A7AAC">
      <w:pPr>
        <w:pStyle w:val="MTDisplayEquation"/>
        <w:spacing w:before="240"/>
      </w:pPr>
      <w:r>
        <w:tab/>
      </w:r>
      <w:r w:rsidRPr="00C86DBA">
        <w:object w:dxaOrig="2000" w:dyaOrig="380" w14:anchorId="6423922A">
          <v:shape id="_x0000_i1414" type="#_x0000_t75" style="width:100.5pt;height:19.5pt" o:ole="">
            <v:imagedata r:id="rId781" o:title=""/>
          </v:shape>
          <o:OLEObject Type="Embed" ProgID="Equation.DSMT4" ShapeID="_x0000_i1414" DrawAspect="Content" ObjectID="_1671421993" r:id="rId782"/>
        </w:object>
      </w:r>
      <w:r>
        <w:tab/>
      </w:r>
      <w:r>
        <w:rPr>
          <w:rFonts w:hint="eastAsia"/>
        </w:rPr>
        <w:t>（</w:t>
      </w:r>
      <w:r>
        <w:rPr>
          <w:rFonts w:hint="eastAsia"/>
        </w:rPr>
        <w:t>4-</w:t>
      </w:r>
      <w:r>
        <w:t>12</w:t>
      </w:r>
      <w:r>
        <w:rPr>
          <w:rFonts w:hint="eastAsia"/>
        </w:rPr>
        <w:t>）</w:t>
      </w:r>
    </w:p>
    <w:p w14:paraId="4B214678" w14:textId="77777777" w:rsidR="000A7AAC" w:rsidRDefault="000A7AAC" w:rsidP="000A7AAC">
      <w:pPr>
        <w:spacing w:before="120" w:after="120"/>
        <w:ind w:firstLine="480"/>
      </w:pPr>
    </w:p>
    <w:p w14:paraId="569946BB" w14:textId="77777777" w:rsidR="000A7AAC" w:rsidRDefault="000A7AAC" w:rsidP="000A7AAC">
      <w:pPr>
        <w:ind w:firstLine="480"/>
      </w:pPr>
      <w:r>
        <w:rPr>
          <w:rFonts w:hint="eastAsia"/>
        </w:rPr>
        <w:t>“输出</w:t>
      </w:r>
      <w:r>
        <w:t>门</w:t>
      </w:r>
      <w:r>
        <w:rPr>
          <w:rFonts w:hint="eastAsia"/>
        </w:rPr>
        <w:t>”决定</w:t>
      </w:r>
      <w:r>
        <w:t>当前时刻单元的输出值，根据公式</w:t>
      </w:r>
      <w:r>
        <w:rPr>
          <w:rFonts w:hint="eastAsia"/>
        </w:rPr>
        <w:t>4-</w:t>
      </w:r>
      <w:r>
        <w:t>13</w:t>
      </w:r>
      <w:r>
        <w:rPr>
          <w:rFonts w:hint="eastAsia"/>
        </w:rPr>
        <w:t>和公式</w:t>
      </w:r>
      <w:r>
        <w:rPr>
          <w:rFonts w:hint="eastAsia"/>
        </w:rPr>
        <w:t>4-</w:t>
      </w:r>
      <w:r>
        <w:t>14</w:t>
      </w:r>
      <w:r>
        <w:rPr>
          <w:rFonts w:hint="eastAsia"/>
        </w:rPr>
        <w:t>可以看到，当前时刻单元的输出值</w:t>
      </w:r>
      <w:r w:rsidRPr="00C86DBA">
        <w:object w:dxaOrig="240" w:dyaOrig="360" w14:anchorId="43AB4726">
          <v:shape id="_x0000_i1415" type="#_x0000_t75" style="width:12pt;height:18pt" o:ole="">
            <v:imagedata r:id="rId783" o:title=""/>
          </v:shape>
          <o:OLEObject Type="Embed" ProgID="Equation.DSMT4" ShapeID="_x0000_i1415" DrawAspect="Content" ObjectID="_1671421994" r:id="rId784"/>
        </w:object>
      </w:r>
      <w:r>
        <w:rPr>
          <w:rFonts w:hint="eastAsia"/>
        </w:rPr>
        <w:t>由当前时刻的输入、前一时刻的输出和当前时刻的状态值共同决定。</w:t>
      </w:r>
    </w:p>
    <w:p w14:paraId="513B454E" w14:textId="77777777" w:rsidR="000A7AAC" w:rsidRDefault="000A7AAC" w:rsidP="000A7AAC">
      <w:pPr>
        <w:ind w:firstLine="480"/>
      </w:pPr>
    </w:p>
    <w:p w14:paraId="69DEA537" w14:textId="77777777" w:rsidR="000A7AAC" w:rsidRPr="00C903F3" w:rsidRDefault="000A7AAC" w:rsidP="000A7AAC">
      <w:pPr>
        <w:pStyle w:val="MTDisplayEquation"/>
      </w:pPr>
      <w:r>
        <w:tab/>
      </w:r>
      <w:r w:rsidRPr="00C903F3">
        <w:object w:dxaOrig="2340" w:dyaOrig="360" w14:anchorId="1CD55A3E">
          <v:shape id="_x0000_i1416" type="#_x0000_t75" style="width:117.75pt;height:18pt" o:ole="">
            <v:imagedata r:id="rId785" o:title=""/>
          </v:shape>
          <o:OLEObject Type="Embed" ProgID="Equation.DSMT4" ShapeID="_x0000_i1416" DrawAspect="Content" ObjectID="_1671421995" r:id="rId786"/>
        </w:object>
      </w:r>
      <w:r w:rsidRPr="00C903F3">
        <w:tab/>
      </w:r>
      <w:r w:rsidRPr="00C903F3">
        <w:rPr>
          <w:rFonts w:hint="eastAsia"/>
        </w:rPr>
        <w:t>（</w:t>
      </w:r>
      <w:r w:rsidRPr="00C903F3">
        <w:rPr>
          <w:rFonts w:hint="eastAsia"/>
        </w:rPr>
        <w:t>4-</w:t>
      </w:r>
      <w:r w:rsidRPr="00C903F3">
        <w:t>13</w:t>
      </w:r>
      <w:r w:rsidRPr="00C903F3">
        <w:rPr>
          <w:rFonts w:hint="eastAsia"/>
        </w:rPr>
        <w:t>）</w:t>
      </w:r>
    </w:p>
    <w:p w14:paraId="1D750DB1" w14:textId="77777777" w:rsidR="000A7AAC" w:rsidRPr="00211B1C" w:rsidRDefault="000A7AAC" w:rsidP="000A7AAC">
      <w:pPr>
        <w:ind w:firstLine="480"/>
      </w:pPr>
    </w:p>
    <w:p w14:paraId="2E9B098E" w14:textId="77777777" w:rsidR="000A7AAC" w:rsidRDefault="000A7AAC" w:rsidP="000A7AAC">
      <w:pPr>
        <w:pStyle w:val="MTDisplayEquation"/>
      </w:pPr>
      <w:r>
        <w:tab/>
      </w:r>
      <w:r w:rsidRPr="00C903F3">
        <w:object w:dxaOrig="1680" w:dyaOrig="360" w14:anchorId="3FF3C368">
          <v:shape id="_x0000_i1417" type="#_x0000_t75" style="width:84pt;height:18pt" o:ole="">
            <v:imagedata r:id="rId787" o:title=""/>
          </v:shape>
          <o:OLEObject Type="Embed" ProgID="Equation.DSMT4" ShapeID="_x0000_i1417" DrawAspect="Content" ObjectID="_1671421996" r:id="rId788"/>
        </w:object>
      </w:r>
      <w:r w:rsidRPr="00C903F3">
        <w:tab/>
      </w:r>
      <w:r w:rsidRPr="00C903F3">
        <w:rPr>
          <w:rFonts w:hint="eastAsia"/>
        </w:rPr>
        <w:t>（</w:t>
      </w:r>
      <w:r w:rsidRPr="00C903F3">
        <w:rPr>
          <w:rFonts w:hint="eastAsia"/>
        </w:rPr>
        <w:t>4-</w:t>
      </w:r>
      <w:r w:rsidRPr="00C903F3">
        <w:t>14</w:t>
      </w:r>
      <w:r w:rsidRPr="00C903F3">
        <w:rPr>
          <w:rFonts w:hint="eastAsia"/>
        </w:rPr>
        <w:t>）</w:t>
      </w:r>
    </w:p>
    <w:p w14:paraId="4172690C" w14:textId="77777777" w:rsidR="00CA5DEC" w:rsidRPr="00CA5DEC" w:rsidRDefault="00CA5DEC" w:rsidP="00CA5DEC">
      <w:pPr>
        <w:ind w:firstLine="480"/>
      </w:pPr>
    </w:p>
    <w:p w14:paraId="03E388D2" w14:textId="77777777" w:rsidR="000A7AAC" w:rsidRDefault="000A7AAC" w:rsidP="00CA5DEC">
      <w:pPr>
        <w:pStyle w:val="3"/>
      </w:pPr>
      <w:bookmarkStart w:id="432" w:name="_Toc35086255"/>
      <w:bookmarkStart w:id="433" w:name="_Toc35722037"/>
      <w:bookmarkStart w:id="434" w:name="_Toc35722157"/>
      <w:bookmarkStart w:id="435" w:name="_Toc35725823"/>
      <w:bookmarkStart w:id="436" w:name="_Toc35726027"/>
      <w:bookmarkStart w:id="437" w:name="_Toc35766653"/>
      <w:bookmarkStart w:id="438" w:name="_Toc35875622"/>
      <w:r w:rsidRPr="00C6254D">
        <w:t>基于循环神经网络的极化码译码仿真与性能分析</w:t>
      </w:r>
      <w:bookmarkEnd w:id="432"/>
      <w:bookmarkEnd w:id="433"/>
      <w:bookmarkEnd w:id="434"/>
      <w:bookmarkEnd w:id="435"/>
      <w:bookmarkEnd w:id="436"/>
      <w:bookmarkEnd w:id="437"/>
      <w:bookmarkEnd w:id="438"/>
    </w:p>
    <w:p w14:paraId="4B0482C1" w14:textId="77777777" w:rsidR="000A7AAC" w:rsidRPr="00F43D72" w:rsidRDefault="000A7AAC" w:rsidP="000A7AAC">
      <w:pPr>
        <w:ind w:firstLine="480"/>
      </w:pPr>
      <w:r w:rsidRPr="00F43D72">
        <w:t>下面以码长</w:t>
      </w:r>
      <w:r w:rsidRPr="00F43D72">
        <w:rPr>
          <w:rFonts w:hint="eastAsia"/>
        </w:rPr>
        <w:t>N=</w:t>
      </w:r>
      <w:r w:rsidRPr="00F43D72">
        <w:t>16</w:t>
      </w:r>
      <w:r w:rsidRPr="00F43D72">
        <w:rPr>
          <w:rFonts w:hint="eastAsia"/>
        </w:rPr>
        <w:t>，码率</w:t>
      </w:r>
      <w:r w:rsidRPr="000A27D4">
        <w:object w:dxaOrig="760" w:dyaOrig="279" w14:anchorId="69AFD784">
          <v:shape id="_x0000_i1418" type="#_x0000_t75" style="width:37.5pt;height:13.5pt" o:ole="">
            <v:imagedata r:id="rId665" o:title=""/>
          </v:shape>
          <o:OLEObject Type="Embed" ProgID="Equation.DSMT4" ShapeID="_x0000_i1418" DrawAspect="Content" ObjectID="_1671421997" r:id="rId789"/>
        </w:object>
      </w:r>
      <w:r w:rsidRPr="00F43D72">
        <w:rPr>
          <w:rFonts w:hint="eastAsia"/>
        </w:rPr>
        <w:t>为例进行实验探究，</w:t>
      </w:r>
      <w:r w:rsidRPr="00F43D72">
        <w:t>经过大量实验与超参数调试</w:t>
      </w:r>
      <w:r w:rsidRPr="00F43D72">
        <w:rPr>
          <w:rFonts w:hint="eastAsia"/>
        </w:rPr>
        <w:t>，</w:t>
      </w:r>
      <w:r>
        <w:rPr>
          <w:rFonts w:hint="eastAsia"/>
        </w:rPr>
        <w:t>LSTM</w:t>
      </w:r>
      <w:r>
        <w:rPr>
          <w:rFonts w:hint="eastAsia"/>
        </w:rPr>
        <w:t>层的单元数</w:t>
      </w:r>
      <w:r>
        <w:rPr>
          <w:rFonts w:hint="eastAsia"/>
        </w:rPr>
        <w:t>units=128</w:t>
      </w:r>
      <w:r>
        <w:rPr>
          <w:rFonts w:hint="eastAsia"/>
        </w:rPr>
        <w:t>，输入数据</w:t>
      </w:r>
      <w:r>
        <w:rPr>
          <w:rFonts w:hint="eastAsia"/>
        </w:rPr>
        <w:t>Reshape</w:t>
      </w:r>
      <w:r>
        <w:rPr>
          <w:rFonts w:hint="eastAsia"/>
        </w:rPr>
        <w:t>为（</w:t>
      </w:r>
      <w:r>
        <w:rPr>
          <w:rFonts w:hint="eastAsia"/>
        </w:rPr>
        <w:t>8,2</w:t>
      </w:r>
      <w:r>
        <w:rPr>
          <w:rFonts w:hint="eastAsia"/>
        </w:rPr>
        <w:t>），输出层为</w:t>
      </w:r>
      <w:r>
        <w:rPr>
          <w:rFonts w:hint="eastAsia"/>
        </w:rPr>
        <w:t>8</w:t>
      </w:r>
      <w:r>
        <w:rPr>
          <w:rFonts w:hint="eastAsia"/>
        </w:rPr>
        <w:t>位，激活函数为</w:t>
      </w:r>
      <w:r>
        <w:rPr>
          <w:rFonts w:hint="eastAsia"/>
        </w:rPr>
        <w:t>Sigmoid</w:t>
      </w:r>
      <w:r w:rsidRPr="00F43D72">
        <w:rPr>
          <w:rFonts w:hint="eastAsia"/>
        </w:rPr>
        <w:t>。损失函数采用多分类交叉熵损失函数，</w:t>
      </w:r>
      <w:r w:rsidRPr="00F43D72">
        <w:t>优化器选择随机梯度下降算法的</w:t>
      </w:r>
      <w:r w:rsidRPr="00F43D72">
        <w:rPr>
          <w:rFonts w:hint="eastAsia"/>
          <w:bCs/>
        </w:rPr>
        <w:t>Adam</w:t>
      </w:r>
      <w:r w:rsidRPr="00F43D72">
        <w:rPr>
          <w:rFonts w:hint="eastAsia"/>
          <w:bCs/>
        </w:rPr>
        <w:t>优化器，训练数据批大小（</w:t>
      </w:r>
      <w:r w:rsidRPr="00F43D72">
        <w:rPr>
          <w:rFonts w:hint="eastAsia"/>
          <w:bCs/>
        </w:rPr>
        <w:t>bat</w:t>
      </w:r>
      <w:r w:rsidRPr="00F43D72">
        <w:rPr>
          <w:bCs/>
        </w:rPr>
        <w:t>ch size</w:t>
      </w:r>
      <w:r w:rsidRPr="00F43D72">
        <w:rPr>
          <w:rFonts w:hint="eastAsia"/>
          <w:bCs/>
        </w:rPr>
        <w:t>）为</w:t>
      </w:r>
      <w:r w:rsidRPr="00F43D72">
        <w:rPr>
          <w:rFonts w:hint="eastAsia"/>
          <w:bCs/>
        </w:rPr>
        <w:t>32</w:t>
      </w:r>
      <w:r w:rsidRPr="00F43D72">
        <w:rPr>
          <w:rFonts w:hint="eastAsia"/>
          <w:bCs/>
        </w:rPr>
        <w:t>，设置学习率为</w:t>
      </w:r>
      <w:r w:rsidRPr="00F43D72">
        <w:rPr>
          <w:rFonts w:hint="eastAsia"/>
          <w:bCs/>
        </w:rPr>
        <w:t>0.001</w:t>
      </w:r>
      <w:r w:rsidRPr="00F43D72">
        <w:rPr>
          <w:rFonts w:hint="eastAsia"/>
          <w:bCs/>
        </w:rPr>
        <w:t>。测试数据集为</w:t>
      </w:r>
      <w:r w:rsidRPr="000A27D4">
        <w:object w:dxaOrig="1680" w:dyaOrig="279" w14:anchorId="19EBCCAE">
          <v:shape id="_x0000_i1419" type="#_x0000_t75" style="width:84pt;height:13.5pt" o:ole="">
            <v:imagedata r:id="rId790" o:title=""/>
          </v:shape>
          <o:OLEObject Type="Embed" ProgID="Equation.DSMT4" ShapeID="_x0000_i1419" DrawAspect="Content" ObjectID="_1671421998" r:id="rId791"/>
        </w:object>
      </w:r>
      <w:r>
        <w:rPr>
          <w:rFonts w:hint="eastAsia"/>
        </w:rPr>
        <w:t>，</w:t>
      </w:r>
      <w:r w:rsidRPr="00F43D72">
        <w:rPr>
          <w:rFonts w:hint="eastAsia"/>
          <w:bCs/>
        </w:rPr>
        <w:t>下面分别从不同方面探讨译码器性能：</w:t>
      </w:r>
    </w:p>
    <w:p w14:paraId="0719153C" w14:textId="77777777" w:rsidR="000A7AAC" w:rsidRDefault="000A7AAC" w:rsidP="000A7AAC">
      <w:pPr>
        <w:pStyle w:val="aff1"/>
        <w:widowControl/>
        <w:numPr>
          <w:ilvl w:val="0"/>
          <w:numId w:val="23"/>
        </w:numPr>
        <w:spacing w:line="360" w:lineRule="auto"/>
        <w:ind w:left="709" w:firstLineChars="0"/>
        <w:rPr>
          <w:bCs/>
        </w:rPr>
      </w:pPr>
      <w:r>
        <w:rPr>
          <w:bCs/>
        </w:rPr>
        <w:t>LSTM</w:t>
      </w:r>
      <w:r w:rsidRPr="00C6254D">
        <w:rPr>
          <w:bCs/>
        </w:rPr>
        <w:t>网络译码器</w:t>
      </w:r>
      <w:r w:rsidRPr="00C6254D">
        <w:rPr>
          <w:rFonts w:hint="eastAsia"/>
          <w:bCs/>
        </w:rPr>
        <w:t>NVE</w:t>
      </w:r>
      <w:r w:rsidRPr="00C6254D">
        <w:rPr>
          <w:rFonts w:hint="eastAsia"/>
          <w:bCs/>
        </w:rPr>
        <w:t>指标分析</w:t>
      </w:r>
    </w:p>
    <w:p w14:paraId="68506095" w14:textId="1B146F32" w:rsidR="000A7AAC" w:rsidRPr="00F43D72" w:rsidRDefault="000A7AAC" w:rsidP="000A7AAC">
      <w:pPr>
        <w:ind w:firstLine="480"/>
        <w:rPr>
          <w:bCs/>
        </w:rPr>
      </w:pPr>
      <w:r w:rsidRPr="00F43D72">
        <w:rPr>
          <w:rFonts w:hint="eastAsia"/>
          <w:bCs/>
        </w:rPr>
        <w:t>图</w:t>
      </w:r>
      <w:r>
        <w:rPr>
          <w:rFonts w:hint="eastAsia"/>
          <w:bCs/>
        </w:rPr>
        <w:t>4.</w:t>
      </w:r>
      <w:r w:rsidR="006747FD">
        <w:rPr>
          <w:bCs/>
        </w:rPr>
        <w:t>15</w:t>
      </w:r>
      <w:r w:rsidRPr="00F43D72">
        <w:rPr>
          <w:bCs/>
        </w:rPr>
        <w:t>所示为码长</w:t>
      </w:r>
      <w:r w:rsidRPr="00F43D72">
        <w:rPr>
          <w:rFonts w:hint="eastAsia"/>
          <w:bCs/>
        </w:rPr>
        <w:t>N=</w:t>
      </w:r>
      <w:r w:rsidRPr="00F43D72">
        <w:rPr>
          <w:bCs/>
        </w:rPr>
        <w:t>16</w:t>
      </w:r>
      <w:r w:rsidRPr="00F43D72">
        <w:rPr>
          <w:rFonts w:hint="eastAsia"/>
          <w:bCs/>
        </w:rPr>
        <w:t>，</w:t>
      </w:r>
      <w:r w:rsidRPr="00F43D72">
        <w:rPr>
          <w:bCs/>
        </w:rPr>
        <w:t>码率</w:t>
      </w:r>
      <w:r w:rsidRPr="00F43D72">
        <w:rPr>
          <w:rFonts w:hint="eastAsia"/>
          <w:bCs/>
        </w:rPr>
        <w:t>R=</w:t>
      </w:r>
      <w:r w:rsidRPr="00F43D72">
        <w:rPr>
          <w:bCs/>
        </w:rPr>
        <w:t>0.5</w:t>
      </w:r>
      <w:r w:rsidRPr="00F43D72">
        <w:rPr>
          <w:rFonts w:hint="eastAsia"/>
          <w:bCs/>
        </w:rPr>
        <w:t>，训练数据占比</w:t>
      </w:r>
      <w:r w:rsidRPr="00F43D72">
        <w:rPr>
          <w:rFonts w:hint="eastAsia"/>
          <w:bCs/>
        </w:rPr>
        <w:t>p=1</w:t>
      </w:r>
      <w:r w:rsidRPr="00F43D72">
        <w:rPr>
          <w:rFonts w:hint="eastAsia"/>
          <w:bCs/>
        </w:rPr>
        <w:t>，</w:t>
      </w:r>
      <w:r w:rsidRPr="00F43D72">
        <w:rPr>
          <w:bCs/>
        </w:rPr>
        <w:t>训练</w:t>
      </w:r>
      <w:r w:rsidRPr="00F43D72">
        <w:rPr>
          <w:rFonts w:hint="eastAsia"/>
          <w:bCs/>
        </w:rPr>
        <w:t>epoch</w:t>
      </w:r>
      <w:r w:rsidRPr="00F43D72">
        <w:rPr>
          <w:rFonts w:hint="eastAsia"/>
          <w:bCs/>
        </w:rPr>
        <w:t>数量为</w:t>
      </w:r>
      <w:r w:rsidRPr="000A27D4">
        <w:object w:dxaOrig="320" w:dyaOrig="300" w14:anchorId="0617EE01">
          <v:shape id="_x0000_i1420" type="#_x0000_t75" style="width:16.5pt;height:15.75pt" o:ole="">
            <v:imagedata r:id="rId667" o:title=""/>
          </v:shape>
          <o:OLEObject Type="Embed" ProgID="Equation.DSMT4" ShapeID="_x0000_i1420" DrawAspect="Content" ObjectID="_1671421999" r:id="rId792"/>
        </w:object>
      </w:r>
      <w:r>
        <w:t>时</w:t>
      </w:r>
      <w:r>
        <w:rPr>
          <w:rFonts w:hint="eastAsia"/>
        </w:rPr>
        <w:t>NVE</w:t>
      </w:r>
      <w:r>
        <w:rPr>
          <w:rFonts w:hint="eastAsia"/>
        </w:rPr>
        <w:t>指标曲线。可以看到，训练数据信噪比</w:t>
      </w:r>
      <w:r>
        <w:rPr>
          <w:rFonts w:hint="eastAsia"/>
        </w:rPr>
        <w:t>SNR</w:t>
      </w:r>
      <w:r>
        <w:rPr>
          <w:rFonts w:hint="eastAsia"/>
        </w:rPr>
        <w:t>分布为</w:t>
      </w:r>
      <w:r w:rsidRPr="000A27D4">
        <w:object w:dxaOrig="1840" w:dyaOrig="320" w14:anchorId="5F125814">
          <v:shape id="_x0000_i1421" type="#_x0000_t75" style="width:91.5pt;height:16.5pt" o:ole="">
            <v:imagedata r:id="rId671" o:title=""/>
          </v:shape>
          <o:OLEObject Type="Embed" ProgID="Equation.DSMT4" ShapeID="_x0000_i1421" DrawAspect="Content" ObjectID="_1671422000" r:id="rId793"/>
        </w:object>
      </w:r>
      <w:r>
        <w:rPr>
          <w:rFonts w:hint="eastAsia"/>
        </w:rPr>
        <w:t>，</w:t>
      </w:r>
      <w:r>
        <w:t>随着信噪比提高</w:t>
      </w:r>
      <w:r>
        <w:rPr>
          <w:rFonts w:hint="eastAsia"/>
        </w:rPr>
        <w:t>，</w:t>
      </w:r>
      <w:r>
        <w:rPr>
          <w:rFonts w:hint="eastAsia"/>
        </w:rPr>
        <w:t>NVE</w:t>
      </w:r>
      <w:r>
        <w:rPr>
          <w:rFonts w:hint="eastAsia"/>
        </w:rPr>
        <w:t>指标先减小后增大，当信噪比为</w:t>
      </w:r>
      <w:r>
        <w:rPr>
          <w:rFonts w:hint="eastAsia"/>
        </w:rPr>
        <w:t>2</w:t>
      </w:r>
      <w:r>
        <w:rPr>
          <w:rFonts w:hint="eastAsia"/>
        </w:rPr>
        <w:t>时达到最小值。由此可知，训练数据最佳信噪比为</w:t>
      </w:r>
      <w:r>
        <w:rPr>
          <w:rFonts w:hint="eastAsia"/>
        </w:rPr>
        <w:t>2</w:t>
      </w:r>
      <w:r>
        <w:rPr>
          <w:rFonts w:hint="eastAsia"/>
        </w:rPr>
        <w:t>。该情况下</w:t>
      </w:r>
      <w:r>
        <w:t>LSTM</w:t>
      </w:r>
      <w:r>
        <w:rPr>
          <w:rFonts w:hint="eastAsia"/>
        </w:rPr>
        <w:t>网络译码器译码误码率性能达到最优。</w:t>
      </w:r>
    </w:p>
    <w:p w14:paraId="6E962066" w14:textId="77777777" w:rsidR="000A7AAC" w:rsidRPr="00F43D72" w:rsidRDefault="000A7AAC" w:rsidP="000A7AAC">
      <w:pPr>
        <w:pStyle w:val="aff1"/>
        <w:ind w:left="709" w:firstLineChars="0" w:firstLine="0"/>
        <w:rPr>
          <w:bCs/>
        </w:rPr>
      </w:pPr>
    </w:p>
    <w:p w14:paraId="1065D4F4" w14:textId="77777777" w:rsidR="000A7AAC" w:rsidRDefault="000A7AAC" w:rsidP="000A7AAC">
      <w:pPr>
        <w:pStyle w:val="24"/>
        <w:ind w:firstLine="480"/>
      </w:pPr>
      <w:r w:rsidRPr="00780127">
        <w:rPr>
          <w:noProof/>
        </w:rPr>
        <w:lastRenderedPageBreak/>
        <w:drawing>
          <wp:inline distT="0" distB="0" distL="0" distR="0" wp14:anchorId="380DCEC6" wp14:editId="0FAD9F73">
            <wp:extent cx="3556000" cy="2668931"/>
            <wp:effectExtent l="0" t="0" r="6350" b="0"/>
            <wp:docPr id="32" name="图片 32" descr="C:\Users\12275\Desktop\picture\图4-15 LSTM网络译码器NVE指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C:\Users\12275\Desktop\picture\图4-15 LSTM网络译码器NVE指标.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590246" cy="2694634"/>
                    </a:xfrm>
                    <a:prstGeom prst="rect">
                      <a:avLst/>
                    </a:prstGeom>
                    <a:noFill/>
                    <a:ln>
                      <a:noFill/>
                    </a:ln>
                  </pic:spPr>
                </pic:pic>
              </a:graphicData>
            </a:graphic>
          </wp:inline>
        </w:drawing>
      </w:r>
    </w:p>
    <w:p w14:paraId="08C25354" w14:textId="68C6A742" w:rsidR="000A7AAC" w:rsidRPr="00736DF9" w:rsidRDefault="000A7AAC" w:rsidP="00106116">
      <w:pPr>
        <w:pStyle w:val="-0"/>
        <w:spacing w:after="240"/>
        <w:rPr>
          <w:bCs/>
        </w:rPr>
      </w:pPr>
      <w:bookmarkStart w:id="439" w:name="_Toc35877438"/>
      <w:r w:rsidRPr="006747FD">
        <w:rPr>
          <w:rFonts w:hint="eastAsia"/>
        </w:rPr>
        <w:t>LSTM</w:t>
      </w:r>
      <w:r w:rsidRPr="006747FD">
        <w:rPr>
          <w:rFonts w:hint="eastAsia"/>
        </w:rPr>
        <w:t>网络译码器</w:t>
      </w:r>
      <w:r w:rsidRPr="006747FD">
        <w:rPr>
          <w:rFonts w:hint="eastAsia"/>
        </w:rPr>
        <w:t>NVE</w:t>
      </w:r>
      <w:r w:rsidRPr="006747FD">
        <w:rPr>
          <w:rFonts w:hint="eastAsia"/>
        </w:rPr>
        <w:t>指标</w:t>
      </w:r>
      <w:bookmarkEnd w:id="439"/>
    </w:p>
    <w:p w14:paraId="220372F1" w14:textId="77777777" w:rsidR="000A7AAC" w:rsidRDefault="000A7AAC" w:rsidP="000A7AAC">
      <w:pPr>
        <w:pStyle w:val="aff1"/>
        <w:widowControl/>
        <w:numPr>
          <w:ilvl w:val="0"/>
          <w:numId w:val="23"/>
        </w:numPr>
        <w:spacing w:line="360" w:lineRule="auto"/>
        <w:ind w:firstLineChars="0"/>
        <w:rPr>
          <w:bCs/>
        </w:rPr>
      </w:pPr>
      <w:r w:rsidRPr="002435E6">
        <w:rPr>
          <w:rFonts w:hint="eastAsia"/>
          <w:bCs/>
        </w:rPr>
        <w:t>不同训练</w:t>
      </w:r>
      <w:r w:rsidRPr="002435E6">
        <w:rPr>
          <w:rFonts w:hint="eastAsia"/>
          <w:bCs/>
        </w:rPr>
        <w:t>epoch</w:t>
      </w:r>
      <w:r w:rsidRPr="002435E6">
        <w:rPr>
          <w:rFonts w:hint="eastAsia"/>
          <w:bCs/>
        </w:rPr>
        <w:t>数量下</w:t>
      </w:r>
      <w:r>
        <w:rPr>
          <w:bCs/>
        </w:rPr>
        <w:t>LSTM</w:t>
      </w:r>
      <w:r w:rsidRPr="002435E6">
        <w:rPr>
          <w:rFonts w:hint="eastAsia"/>
          <w:bCs/>
        </w:rPr>
        <w:t>网络译码器译码性能分析</w:t>
      </w:r>
    </w:p>
    <w:p w14:paraId="0B9C8B77" w14:textId="12CAC450" w:rsidR="000A7AAC" w:rsidRDefault="000A7AAC" w:rsidP="000A7AAC">
      <w:pPr>
        <w:ind w:firstLine="480"/>
      </w:pPr>
      <w:r w:rsidRPr="0074566E">
        <w:rPr>
          <w:rFonts w:hint="eastAsia"/>
          <w:bCs/>
        </w:rPr>
        <w:t>图</w:t>
      </w:r>
      <w:r w:rsidRPr="0074566E">
        <w:rPr>
          <w:rFonts w:hint="eastAsia"/>
          <w:bCs/>
        </w:rPr>
        <w:t>4-</w:t>
      </w:r>
      <w:r>
        <w:rPr>
          <w:bCs/>
        </w:rPr>
        <w:t>16</w:t>
      </w:r>
      <w:r w:rsidRPr="0074566E">
        <w:rPr>
          <w:bCs/>
        </w:rPr>
        <w:t>和图</w:t>
      </w:r>
      <w:r w:rsidRPr="0074566E">
        <w:rPr>
          <w:rFonts w:hint="eastAsia"/>
          <w:bCs/>
        </w:rPr>
        <w:t>4-</w:t>
      </w:r>
      <w:r>
        <w:rPr>
          <w:bCs/>
        </w:rPr>
        <w:t>17</w:t>
      </w:r>
      <w:r w:rsidRPr="0074566E">
        <w:rPr>
          <w:bCs/>
        </w:rPr>
        <w:t>分别显示码长</w:t>
      </w:r>
      <w:r w:rsidRPr="0074566E">
        <w:rPr>
          <w:rFonts w:hint="eastAsia"/>
          <w:bCs/>
        </w:rPr>
        <w:t>N=</w:t>
      </w:r>
      <w:r w:rsidRPr="0074566E">
        <w:rPr>
          <w:bCs/>
        </w:rPr>
        <w:t>16</w:t>
      </w:r>
      <w:r w:rsidRPr="0074566E">
        <w:rPr>
          <w:rFonts w:hint="eastAsia"/>
          <w:bCs/>
        </w:rPr>
        <w:t>，</w:t>
      </w:r>
      <w:r w:rsidRPr="0074566E">
        <w:rPr>
          <w:bCs/>
        </w:rPr>
        <w:t>码率</w:t>
      </w:r>
      <w:r w:rsidRPr="0074566E">
        <w:rPr>
          <w:rFonts w:hint="eastAsia"/>
          <w:bCs/>
        </w:rPr>
        <w:t>R=</w:t>
      </w:r>
      <w:r w:rsidRPr="0074566E">
        <w:rPr>
          <w:bCs/>
        </w:rPr>
        <w:t>0.5</w:t>
      </w:r>
      <w:r w:rsidRPr="0074566E">
        <w:rPr>
          <w:rFonts w:hint="eastAsia"/>
          <w:bCs/>
        </w:rPr>
        <w:t>，</w:t>
      </w:r>
      <w:r w:rsidRPr="0074566E">
        <w:rPr>
          <w:bCs/>
        </w:rPr>
        <w:t>训练数据集信噪比</w:t>
      </w:r>
      <w:r w:rsidRPr="0074566E">
        <w:rPr>
          <w:rFonts w:hint="eastAsia"/>
          <w:bCs/>
        </w:rPr>
        <w:t>SNR=</w:t>
      </w:r>
      <w:r>
        <w:rPr>
          <w:bCs/>
        </w:rPr>
        <w:t>2</w:t>
      </w:r>
      <w:r w:rsidRPr="0074566E">
        <w:rPr>
          <w:rFonts w:hint="eastAsia"/>
          <w:bCs/>
        </w:rPr>
        <w:t>。可以看到随着</w:t>
      </w:r>
      <w:r w:rsidRPr="0074566E">
        <w:rPr>
          <w:rFonts w:hint="eastAsia"/>
          <w:bCs/>
        </w:rPr>
        <w:t>e</w:t>
      </w:r>
      <w:r w:rsidRPr="0074566E">
        <w:rPr>
          <w:bCs/>
        </w:rPr>
        <w:t>poch</w:t>
      </w:r>
      <w:r w:rsidRPr="0074566E">
        <w:rPr>
          <w:bCs/>
        </w:rPr>
        <w:t>数量增大</w:t>
      </w:r>
      <w:r w:rsidRPr="0074566E">
        <w:rPr>
          <w:rFonts w:hint="eastAsia"/>
          <w:bCs/>
        </w:rPr>
        <w:t>，</w:t>
      </w:r>
      <w:r>
        <w:rPr>
          <w:bCs/>
        </w:rPr>
        <w:t>LSTM</w:t>
      </w:r>
      <w:r w:rsidRPr="0074566E">
        <w:rPr>
          <w:rFonts w:hint="eastAsia"/>
          <w:bCs/>
        </w:rPr>
        <w:t>网络译码器的误码率</w:t>
      </w:r>
      <w:r>
        <w:rPr>
          <w:rFonts w:hint="eastAsia"/>
          <w:bCs/>
        </w:rPr>
        <w:t>逐渐降低</w:t>
      </w:r>
      <w:r w:rsidRPr="0074566E">
        <w:rPr>
          <w:rFonts w:hint="eastAsia"/>
          <w:bCs/>
        </w:rPr>
        <w:t>。当</w:t>
      </w:r>
      <w:r w:rsidRPr="0074566E">
        <w:rPr>
          <w:rFonts w:hint="eastAsia"/>
          <w:bCs/>
        </w:rPr>
        <w:t>epoch</w:t>
      </w:r>
      <w:r w:rsidRPr="0074566E">
        <w:rPr>
          <w:bCs/>
        </w:rPr>
        <w:t>数量达到</w:t>
      </w:r>
      <w:r w:rsidRPr="000A27D4">
        <w:object w:dxaOrig="320" w:dyaOrig="300" w14:anchorId="5DC9EE8D">
          <v:shape id="_x0000_i1422" type="#_x0000_t75" style="width:16.5pt;height:15.75pt" o:ole="">
            <v:imagedata r:id="rId795" o:title=""/>
          </v:shape>
          <o:OLEObject Type="Embed" ProgID="Equation.DSMT4" ShapeID="_x0000_i1422" DrawAspect="Content" ObjectID="_1671422001" r:id="rId796"/>
        </w:object>
      </w:r>
      <w:r>
        <w:t>时</w:t>
      </w:r>
      <w:r>
        <w:rPr>
          <w:rFonts w:hint="eastAsia"/>
        </w:rPr>
        <w:t>，</w:t>
      </w:r>
      <w:r>
        <w:t>误码率达到最低</w:t>
      </w:r>
      <w:r>
        <w:rPr>
          <w:rFonts w:hint="eastAsia"/>
        </w:rPr>
        <w:t>。此时</w:t>
      </w:r>
      <w:r>
        <w:t>LSTM</w:t>
      </w:r>
      <w:r>
        <w:rPr>
          <w:rFonts w:hint="eastAsia"/>
        </w:rPr>
        <w:t>网络译码器误码率与</w:t>
      </w:r>
      <w:r>
        <w:rPr>
          <w:rFonts w:hint="eastAsia"/>
        </w:rPr>
        <w:t>MAP</w:t>
      </w:r>
      <w:r>
        <w:rPr>
          <w:rFonts w:hint="eastAsia"/>
        </w:rPr>
        <w:t>译码算法误码率十分接近。对于误帧率来说，同样在</w:t>
      </w:r>
      <w:r>
        <w:rPr>
          <w:rFonts w:hint="eastAsia"/>
        </w:rPr>
        <w:t>epoch</w:t>
      </w:r>
      <w:r>
        <w:rPr>
          <w:rFonts w:hint="eastAsia"/>
        </w:rPr>
        <w:t>数量达到</w:t>
      </w:r>
      <w:r w:rsidRPr="000A27D4">
        <w:object w:dxaOrig="320" w:dyaOrig="300" w14:anchorId="26D177A8">
          <v:shape id="_x0000_i1423" type="#_x0000_t75" style="width:16.5pt;height:15.75pt" o:ole="">
            <v:imagedata r:id="rId797" o:title=""/>
          </v:shape>
          <o:OLEObject Type="Embed" ProgID="Equation.DSMT4" ShapeID="_x0000_i1423" DrawAspect="Content" ObjectID="_1671422002" r:id="rId798"/>
        </w:object>
      </w:r>
      <w:r>
        <w:t>时</w:t>
      </w:r>
      <w:r>
        <w:t>LSTM</w:t>
      </w:r>
      <w:r>
        <w:rPr>
          <w:rFonts w:hint="eastAsia"/>
        </w:rPr>
        <w:t>网络</w:t>
      </w:r>
      <w:r>
        <w:t>误帧率达到最低</w:t>
      </w:r>
      <w:r>
        <w:rPr>
          <w:rFonts w:hint="eastAsia"/>
        </w:rPr>
        <w:t>，</w:t>
      </w:r>
      <w:r>
        <w:t>但此时与</w:t>
      </w:r>
      <w:r>
        <w:rPr>
          <w:rFonts w:hint="eastAsia"/>
        </w:rPr>
        <w:t>MAP</w:t>
      </w:r>
      <w:r>
        <w:rPr>
          <w:rFonts w:hint="eastAsia"/>
        </w:rPr>
        <w:t>译码算法误码率性能相比仍有较大差距。</w:t>
      </w:r>
    </w:p>
    <w:p w14:paraId="0F9F05E9" w14:textId="77777777" w:rsidR="000A7AAC" w:rsidRDefault="000A7AAC" w:rsidP="000A7AAC">
      <w:pPr>
        <w:pStyle w:val="24"/>
        <w:ind w:firstLine="480"/>
      </w:pPr>
      <w:r w:rsidRPr="00705738">
        <w:rPr>
          <w:noProof/>
        </w:rPr>
        <w:drawing>
          <wp:inline distT="0" distB="0" distL="0" distR="0" wp14:anchorId="2FDCDF84" wp14:editId="79FA840A">
            <wp:extent cx="5040000" cy="3783600"/>
            <wp:effectExtent l="0" t="0" r="8255" b="7620"/>
            <wp:docPr id="41" name="图片 41" descr="C:\Users\12275\Desktop\picture\图4-16 不同epoch数量下LSTM网络译码器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C:\Users\12275\Desktop\picture\图4-16 不同epoch数量下LSTM网络译码器误码率.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040000" cy="3783600"/>
                    </a:xfrm>
                    <a:prstGeom prst="rect">
                      <a:avLst/>
                    </a:prstGeom>
                    <a:noFill/>
                    <a:ln>
                      <a:noFill/>
                    </a:ln>
                  </pic:spPr>
                </pic:pic>
              </a:graphicData>
            </a:graphic>
          </wp:inline>
        </w:drawing>
      </w:r>
    </w:p>
    <w:p w14:paraId="62B27F87" w14:textId="77777777" w:rsidR="000A7AAC" w:rsidRPr="006747FD" w:rsidRDefault="000A7AAC" w:rsidP="006747FD">
      <w:pPr>
        <w:pStyle w:val="-0"/>
        <w:spacing w:after="240"/>
      </w:pPr>
      <w:bookmarkStart w:id="440" w:name="_Toc35877439"/>
      <w:r w:rsidRPr="006747FD">
        <w:t>不同</w:t>
      </w:r>
      <w:r w:rsidRPr="006747FD">
        <w:t>epoch</w:t>
      </w:r>
      <w:r w:rsidRPr="006747FD">
        <w:t>数量下</w:t>
      </w:r>
      <w:r w:rsidRPr="006747FD">
        <w:t>LSTM</w:t>
      </w:r>
      <w:r w:rsidRPr="006747FD">
        <w:t>网络译码器误码率</w:t>
      </w:r>
      <w:bookmarkEnd w:id="440"/>
    </w:p>
    <w:p w14:paraId="74D34D9C" w14:textId="77777777" w:rsidR="000A7AAC" w:rsidRDefault="000A7AAC" w:rsidP="000A7AAC">
      <w:pPr>
        <w:pStyle w:val="24"/>
        <w:ind w:firstLine="480"/>
      </w:pPr>
      <w:r w:rsidRPr="00B44F4B">
        <w:rPr>
          <w:noProof/>
        </w:rPr>
        <w:lastRenderedPageBreak/>
        <w:drawing>
          <wp:inline distT="0" distB="0" distL="0" distR="0" wp14:anchorId="508A38FE" wp14:editId="1AA85A4A">
            <wp:extent cx="5040000" cy="3783600"/>
            <wp:effectExtent l="0" t="0" r="8255" b="7620"/>
            <wp:docPr id="38" name="图片 38" descr="C:\Users\12275\Desktop\picture\图4-17不同epoch数量下LSTM网络译码器误帧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C:\Users\12275\Desktop\picture\图4-17不同epoch数量下LSTM网络译码器误帧率.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040000" cy="3783600"/>
                    </a:xfrm>
                    <a:prstGeom prst="rect">
                      <a:avLst/>
                    </a:prstGeom>
                    <a:noFill/>
                    <a:ln>
                      <a:noFill/>
                    </a:ln>
                  </pic:spPr>
                </pic:pic>
              </a:graphicData>
            </a:graphic>
          </wp:inline>
        </w:drawing>
      </w:r>
    </w:p>
    <w:p w14:paraId="69554544" w14:textId="77777777" w:rsidR="000A7AAC" w:rsidRPr="006747FD" w:rsidRDefault="000A7AAC" w:rsidP="006747FD">
      <w:pPr>
        <w:pStyle w:val="-0"/>
        <w:spacing w:after="240"/>
      </w:pPr>
      <w:bookmarkStart w:id="441" w:name="_Toc35877440"/>
      <w:r w:rsidRPr="006747FD">
        <w:t>不同</w:t>
      </w:r>
      <w:r w:rsidRPr="006747FD">
        <w:t>epoch</w:t>
      </w:r>
      <w:r w:rsidRPr="006747FD">
        <w:t>数量下</w:t>
      </w:r>
      <w:r w:rsidRPr="006747FD">
        <w:t>LSTM</w:t>
      </w:r>
      <w:r w:rsidRPr="006747FD">
        <w:t>网络译码器误帧率</w:t>
      </w:r>
      <w:bookmarkEnd w:id="441"/>
    </w:p>
    <w:p w14:paraId="074F3B9E" w14:textId="77777777" w:rsidR="000A7AAC" w:rsidRPr="00665B4A" w:rsidRDefault="000A7AAC" w:rsidP="000A7AAC">
      <w:pPr>
        <w:ind w:firstLine="480"/>
      </w:pPr>
    </w:p>
    <w:p w14:paraId="05AEBDD2" w14:textId="77777777" w:rsidR="000A7AAC" w:rsidRDefault="000A7AAC" w:rsidP="000A7AAC">
      <w:pPr>
        <w:pStyle w:val="aff1"/>
        <w:widowControl/>
        <w:numPr>
          <w:ilvl w:val="0"/>
          <w:numId w:val="23"/>
        </w:numPr>
        <w:spacing w:line="360" w:lineRule="auto"/>
        <w:ind w:firstLineChars="0"/>
        <w:rPr>
          <w:bCs/>
        </w:rPr>
      </w:pPr>
      <w:r w:rsidRPr="002435E6">
        <w:rPr>
          <w:bCs/>
        </w:rPr>
        <w:t>不同训练数据占比</w:t>
      </w:r>
      <w:r w:rsidRPr="002435E6">
        <w:rPr>
          <w:rFonts w:hint="eastAsia"/>
          <w:bCs/>
        </w:rPr>
        <w:t>p</w:t>
      </w:r>
      <w:r w:rsidRPr="002435E6">
        <w:rPr>
          <w:rFonts w:hint="eastAsia"/>
          <w:bCs/>
        </w:rPr>
        <w:t>下</w:t>
      </w:r>
      <w:r>
        <w:rPr>
          <w:bCs/>
        </w:rPr>
        <w:t>LSTM</w:t>
      </w:r>
      <w:r w:rsidRPr="002435E6">
        <w:rPr>
          <w:rFonts w:hint="eastAsia"/>
          <w:bCs/>
        </w:rPr>
        <w:t>网络译码器译码性能分析</w:t>
      </w:r>
    </w:p>
    <w:p w14:paraId="1BB4D538" w14:textId="77777777" w:rsidR="000A7AAC" w:rsidRDefault="000A7AAC" w:rsidP="000A7AAC">
      <w:pPr>
        <w:ind w:firstLine="480"/>
      </w:pPr>
      <w:r>
        <w:rPr>
          <w:bCs/>
        </w:rPr>
        <w:tab/>
      </w:r>
      <w:r w:rsidRPr="006A75E3">
        <w:rPr>
          <w:rFonts w:hint="eastAsia"/>
          <w:bCs/>
        </w:rPr>
        <w:t>如图</w:t>
      </w:r>
      <w:r w:rsidRPr="006A75E3">
        <w:rPr>
          <w:rFonts w:hint="eastAsia"/>
          <w:bCs/>
        </w:rPr>
        <w:t>4-</w:t>
      </w:r>
      <w:r>
        <w:rPr>
          <w:bCs/>
        </w:rPr>
        <w:t>18</w:t>
      </w:r>
      <w:r w:rsidRPr="006A75E3">
        <w:rPr>
          <w:bCs/>
        </w:rPr>
        <w:t>所示</w:t>
      </w:r>
      <w:r w:rsidRPr="006A75E3">
        <w:rPr>
          <w:rFonts w:hint="eastAsia"/>
          <w:bCs/>
        </w:rPr>
        <w:t>，（</w:t>
      </w:r>
      <w:r w:rsidRPr="006A75E3">
        <w:rPr>
          <w:rFonts w:hint="eastAsia"/>
          <w:bCs/>
        </w:rPr>
        <w:t>a</w:t>
      </w:r>
      <w:r w:rsidRPr="006A75E3">
        <w:rPr>
          <w:rFonts w:hint="eastAsia"/>
          <w:bCs/>
        </w:rPr>
        <w:t>）、（</w:t>
      </w:r>
      <w:r w:rsidRPr="006A75E3">
        <w:rPr>
          <w:rFonts w:hint="eastAsia"/>
          <w:bCs/>
        </w:rPr>
        <w:t>b</w:t>
      </w:r>
      <w:r w:rsidRPr="006A75E3">
        <w:rPr>
          <w:rFonts w:hint="eastAsia"/>
          <w:bCs/>
        </w:rPr>
        <w:t>）和（</w:t>
      </w:r>
      <w:r w:rsidRPr="006A75E3">
        <w:rPr>
          <w:rFonts w:hint="eastAsia"/>
          <w:bCs/>
        </w:rPr>
        <w:t>c</w:t>
      </w:r>
      <w:r w:rsidRPr="006A75E3">
        <w:rPr>
          <w:rFonts w:hint="eastAsia"/>
          <w:bCs/>
        </w:rPr>
        <w:t>）</w:t>
      </w:r>
      <w:r>
        <w:rPr>
          <w:rFonts w:hint="eastAsia"/>
          <w:bCs/>
        </w:rPr>
        <w:t>分别表示</w:t>
      </w:r>
      <w:r w:rsidRPr="006A75E3">
        <w:rPr>
          <w:rFonts w:hint="eastAsia"/>
          <w:bCs/>
        </w:rPr>
        <w:t>训练数据占比</w:t>
      </w:r>
      <w:r w:rsidRPr="006A75E3">
        <w:rPr>
          <w:rFonts w:hint="eastAsia"/>
          <w:bCs/>
        </w:rPr>
        <w:t>p</w:t>
      </w:r>
      <w:r w:rsidRPr="006A75E3">
        <w:rPr>
          <w:rFonts w:hint="eastAsia"/>
          <w:bCs/>
        </w:rPr>
        <w:t>为</w:t>
      </w:r>
      <w:r w:rsidRPr="006A75E3">
        <w:rPr>
          <w:bCs/>
        </w:rPr>
        <w:t>40</w:t>
      </w:r>
      <w:r w:rsidRPr="006A75E3">
        <w:rPr>
          <w:rFonts w:hint="eastAsia"/>
          <w:bCs/>
        </w:rPr>
        <w:t>%</w:t>
      </w:r>
      <w:r w:rsidRPr="006A75E3">
        <w:rPr>
          <w:rFonts w:hint="eastAsia"/>
          <w:bCs/>
        </w:rPr>
        <w:t>、</w:t>
      </w:r>
      <w:r w:rsidRPr="006A75E3">
        <w:rPr>
          <w:rFonts w:hint="eastAsia"/>
          <w:bCs/>
        </w:rPr>
        <w:t>6</w:t>
      </w:r>
      <w:r w:rsidRPr="006A75E3">
        <w:rPr>
          <w:bCs/>
        </w:rPr>
        <w:t>0</w:t>
      </w:r>
      <w:r w:rsidRPr="006A75E3">
        <w:rPr>
          <w:rFonts w:hint="eastAsia"/>
          <w:bCs/>
        </w:rPr>
        <w:t>%</w:t>
      </w:r>
      <w:r w:rsidRPr="006A75E3">
        <w:rPr>
          <w:rFonts w:hint="eastAsia"/>
          <w:bCs/>
        </w:rPr>
        <w:t>和</w:t>
      </w:r>
      <w:r w:rsidRPr="006A75E3">
        <w:rPr>
          <w:rFonts w:hint="eastAsia"/>
          <w:bCs/>
        </w:rPr>
        <w:t>80%</w:t>
      </w:r>
      <w:r w:rsidRPr="006A75E3">
        <w:rPr>
          <w:rFonts w:hint="eastAsia"/>
          <w:bCs/>
        </w:rPr>
        <w:t>情况下</w:t>
      </w:r>
      <w:r>
        <w:rPr>
          <w:bCs/>
        </w:rPr>
        <w:t>LSTM</w:t>
      </w:r>
      <w:r w:rsidRPr="006A75E3">
        <w:rPr>
          <w:rFonts w:hint="eastAsia"/>
          <w:bCs/>
        </w:rPr>
        <w:t>网络译码器译码误码率性能。可以看到，随着</w:t>
      </w:r>
      <w:r>
        <w:rPr>
          <w:rFonts w:hint="eastAsia"/>
          <w:bCs/>
        </w:rPr>
        <w:t>epoch</w:t>
      </w:r>
      <w:r>
        <w:rPr>
          <w:bCs/>
        </w:rPr>
        <w:t>数量</w:t>
      </w:r>
      <w:r w:rsidRPr="006A75E3">
        <w:rPr>
          <w:rFonts w:hint="eastAsia"/>
          <w:bCs/>
        </w:rPr>
        <w:t>增大，译码误码率逐渐降低。</w:t>
      </w:r>
      <w:r>
        <w:rPr>
          <w:rFonts w:hint="eastAsia"/>
          <w:bCs/>
        </w:rPr>
        <w:t>（</w:t>
      </w:r>
      <w:r>
        <w:rPr>
          <w:rFonts w:hint="eastAsia"/>
          <w:bCs/>
        </w:rPr>
        <w:t>a</w:t>
      </w:r>
      <w:r>
        <w:rPr>
          <w:rFonts w:hint="eastAsia"/>
          <w:bCs/>
        </w:rPr>
        <w:t>）中</w:t>
      </w:r>
      <w:r w:rsidRPr="006A75E3">
        <w:rPr>
          <w:rFonts w:hint="eastAsia"/>
          <w:bCs/>
        </w:rPr>
        <w:t>epoch</w:t>
      </w:r>
      <w:r w:rsidRPr="006A75E3">
        <w:rPr>
          <w:rFonts w:hint="eastAsia"/>
          <w:bCs/>
        </w:rPr>
        <w:t>数量达到</w:t>
      </w:r>
      <w:r w:rsidRPr="000A27D4">
        <w:object w:dxaOrig="320" w:dyaOrig="300" w14:anchorId="4CE8391A">
          <v:shape id="_x0000_i1424" type="#_x0000_t75" style="width:16.5pt;height:15.75pt" o:ole="">
            <v:imagedata r:id="rId801" o:title=""/>
          </v:shape>
          <o:OLEObject Type="Embed" ProgID="Equation.DSMT4" ShapeID="_x0000_i1424" DrawAspect="Content" ObjectID="_1671422003" r:id="rId802"/>
        </w:object>
      </w:r>
      <w:r>
        <w:t>时</w:t>
      </w:r>
      <w:r>
        <w:rPr>
          <w:rFonts w:hint="eastAsia"/>
        </w:rPr>
        <w:t>译码率性能达到饱和，随着训练程度加深，在信噪比较高时译码误码率反而降低。（</w:t>
      </w:r>
      <w:r>
        <w:rPr>
          <w:rFonts w:hint="eastAsia"/>
        </w:rPr>
        <w:t>b</w:t>
      </w:r>
      <w:r>
        <w:rPr>
          <w:rFonts w:hint="eastAsia"/>
        </w:rPr>
        <w:t>）中结果与（</w:t>
      </w:r>
      <w:r>
        <w:rPr>
          <w:rFonts w:hint="eastAsia"/>
        </w:rPr>
        <w:t>a</w:t>
      </w:r>
      <w:r>
        <w:rPr>
          <w:rFonts w:hint="eastAsia"/>
        </w:rPr>
        <w:t>）中情况类似。（</w:t>
      </w:r>
      <w:r>
        <w:rPr>
          <w:rFonts w:hint="eastAsia"/>
        </w:rPr>
        <w:t>c</w:t>
      </w:r>
      <w:r>
        <w:rPr>
          <w:rFonts w:hint="eastAsia"/>
        </w:rPr>
        <w:t>）中结果表明，在训练数据占比</w:t>
      </w:r>
      <w:r>
        <w:rPr>
          <w:rFonts w:hint="eastAsia"/>
        </w:rPr>
        <w:t>p=80%</w:t>
      </w:r>
      <w:r>
        <w:rPr>
          <w:rFonts w:hint="eastAsia"/>
        </w:rPr>
        <w:t>情况下，随着训练加深，译码误码率不断下降，并没有出现过拟合现象。但不能保证随着训练程度继续加深，译码误码率会继续呈现下降趋势。相比</w:t>
      </w:r>
      <w:r>
        <w:rPr>
          <w:rFonts w:hint="eastAsia"/>
        </w:rPr>
        <w:t>MLP</w:t>
      </w:r>
      <w:r>
        <w:rPr>
          <w:rFonts w:hint="eastAsia"/>
        </w:rPr>
        <w:t>和</w:t>
      </w:r>
      <w:r>
        <w:rPr>
          <w:rFonts w:hint="eastAsia"/>
        </w:rPr>
        <w:t>CNN</w:t>
      </w:r>
      <w:r>
        <w:rPr>
          <w:rFonts w:hint="eastAsia"/>
        </w:rPr>
        <w:t>网络，</w:t>
      </w:r>
      <w:r>
        <w:rPr>
          <w:rFonts w:hint="eastAsia"/>
        </w:rPr>
        <w:t>LSTM</w:t>
      </w:r>
      <w:r>
        <w:rPr>
          <w:rFonts w:hint="eastAsia"/>
        </w:rPr>
        <w:t>网络的泛化更不容易出现过拟合，但是三种网络的泛化能力都比较差。</w:t>
      </w:r>
    </w:p>
    <w:p w14:paraId="0364741A" w14:textId="77777777" w:rsidR="000A7AAC" w:rsidRDefault="000A7AAC" w:rsidP="000A7AAC">
      <w:pPr>
        <w:ind w:firstLine="480"/>
        <w:rPr>
          <w:bCs/>
        </w:rPr>
      </w:pPr>
    </w:p>
    <w:p w14:paraId="3FC6CA1C" w14:textId="77777777" w:rsidR="000A7AAC" w:rsidRDefault="000A7AAC" w:rsidP="000A7AAC">
      <w:pPr>
        <w:pStyle w:val="24"/>
        <w:ind w:firstLine="480"/>
      </w:pPr>
      <w:r w:rsidRPr="009F0007">
        <w:rPr>
          <w:noProof/>
        </w:rPr>
        <w:lastRenderedPageBreak/>
        <w:drawing>
          <wp:inline distT="0" distB="0" distL="0" distR="0" wp14:anchorId="1A5B2D85" wp14:editId="479C76AA">
            <wp:extent cx="5040000" cy="3780000"/>
            <wp:effectExtent l="0" t="0" r="8255" b="0"/>
            <wp:docPr id="43" name="图片 43" descr="C:\Users\12275\Desktop\picture\图4-18不同训练数据占比p=40%,60%,80%下CNN网络译码性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C:\Users\12275\Desktop\picture\图4-18不同训练数据占比p=40%,60%,80%下CNN网络译码性能.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484464A5" w14:textId="6EDEE9C3" w:rsidR="000A7AAC" w:rsidRPr="00736DF9" w:rsidRDefault="006747FD" w:rsidP="000A7AAC">
      <w:pPr>
        <w:pStyle w:val="aff1"/>
        <w:ind w:firstLineChars="0" w:firstLine="0"/>
        <w:jc w:val="center"/>
        <w:rPr>
          <w:bCs/>
          <w:sz w:val="21"/>
        </w:rPr>
      </w:pPr>
      <w:r>
        <w:rPr>
          <w:rFonts w:hint="eastAsia"/>
          <w:bCs/>
        </w:rPr>
        <w:t xml:space="preserve"> </w:t>
      </w:r>
      <w:r>
        <w:rPr>
          <w:bCs/>
        </w:rPr>
        <w:t xml:space="preserve">  </w:t>
      </w:r>
      <w:r>
        <w:rPr>
          <w:rFonts w:hint="eastAsia"/>
          <w:bCs/>
        </w:rPr>
        <w:t xml:space="preserve"> </w:t>
      </w:r>
      <w:r w:rsidR="000A7AAC" w:rsidRPr="00736DF9">
        <w:rPr>
          <w:rFonts w:hint="eastAsia"/>
          <w:bCs/>
          <w:sz w:val="21"/>
        </w:rPr>
        <w:t>（</w:t>
      </w:r>
      <w:r w:rsidR="000A7AAC" w:rsidRPr="00736DF9">
        <w:rPr>
          <w:rFonts w:hint="eastAsia"/>
          <w:bCs/>
          <w:sz w:val="21"/>
        </w:rPr>
        <w:t>a</w:t>
      </w:r>
      <w:r w:rsidR="000A7AAC" w:rsidRPr="00736DF9">
        <w:rPr>
          <w:rFonts w:hint="eastAsia"/>
          <w:bCs/>
          <w:sz w:val="21"/>
        </w:rPr>
        <w:t>）</w:t>
      </w:r>
      <w:r w:rsidR="000A7AAC" w:rsidRPr="00736DF9">
        <w:rPr>
          <w:rFonts w:hint="eastAsia"/>
          <w:bCs/>
          <w:sz w:val="21"/>
        </w:rPr>
        <w:t xml:space="preserve">        </w:t>
      </w:r>
      <w:r w:rsidR="000A7AAC" w:rsidRPr="00736DF9">
        <w:rPr>
          <w:bCs/>
          <w:sz w:val="21"/>
        </w:rPr>
        <w:t xml:space="preserve">      </w:t>
      </w:r>
      <w:r w:rsidRPr="00736DF9">
        <w:rPr>
          <w:bCs/>
          <w:sz w:val="21"/>
        </w:rPr>
        <w:t xml:space="preserve">  </w:t>
      </w:r>
      <w:r w:rsidR="000A7AAC" w:rsidRPr="00736DF9">
        <w:rPr>
          <w:rFonts w:hint="eastAsia"/>
          <w:bCs/>
          <w:sz w:val="21"/>
        </w:rPr>
        <w:t>（</w:t>
      </w:r>
      <w:r w:rsidR="000A7AAC" w:rsidRPr="00736DF9">
        <w:rPr>
          <w:rFonts w:hint="eastAsia"/>
          <w:bCs/>
          <w:sz w:val="21"/>
        </w:rPr>
        <w:t>b</w:t>
      </w:r>
      <w:r w:rsidR="000A7AAC" w:rsidRPr="00736DF9">
        <w:rPr>
          <w:rFonts w:hint="eastAsia"/>
          <w:bCs/>
          <w:sz w:val="21"/>
        </w:rPr>
        <w:t>）</w:t>
      </w:r>
      <w:r w:rsidR="000A7AAC" w:rsidRPr="00736DF9">
        <w:rPr>
          <w:rFonts w:hint="eastAsia"/>
          <w:bCs/>
          <w:sz w:val="21"/>
        </w:rPr>
        <w:t xml:space="preserve"> </w:t>
      </w:r>
      <w:r w:rsidR="000A7AAC" w:rsidRPr="00736DF9">
        <w:rPr>
          <w:bCs/>
          <w:sz w:val="21"/>
        </w:rPr>
        <w:t xml:space="preserve">  </w:t>
      </w:r>
      <w:r w:rsidR="000A7AAC" w:rsidRPr="00736DF9">
        <w:rPr>
          <w:rFonts w:hint="eastAsia"/>
          <w:bCs/>
          <w:sz w:val="21"/>
        </w:rPr>
        <w:t xml:space="preserve">       </w:t>
      </w:r>
      <w:r w:rsidR="000A7AAC" w:rsidRPr="00736DF9">
        <w:rPr>
          <w:bCs/>
          <w:sz w:val="21"/>
        </w:rPr>
        <w:t xml:space="preserve">   </w:t>
      </w:r>
      <w:r w:rsidRPr="00736DF9">
        <w:rPr>
          <w:bCs/>
          <w:sz w:val="21"/>
        </w:rPr>
        <w:t xml:space="preserve">  </w:t>
      </w:r>
      <w:r w:rsidR="000A7AAC" w:rsidRPr="00736DF9">
        <w:rPr>
          <w:bCs/>
          <w:sz w:val="21"/>
        </w:rPr>
        <w:t xml:space="preserve"> </w:t>
      </w:r>
      <w:r w:rsidR="000A7AAC" w:rsidRPr="00736DF9">
        <w:rPr>
          <w:rFonts w:hint="eastAsia"/>
          <w:bCs/>
          <w:sz w:val="21"/>
        </w:rPr>
        <w:t>（</w:t>
      </w:r>
      <w:r w:rsidR="000A7AAC" w:rsidRPr="00736DF9">
        <w:rPr>
          <w:rFonts w:hint="eastAsia"/>
          <w:bCs/>
          <w:sz w:val="21"/>
        </w:rPr>
        <w:t>c</w:t>
      </w:r>
      <w:r w:rsidR="000A7AAC" w:rsidRPr="00736DF9">
        <w:rPr>
          <w:rFonts w:hint="eastAsia"/>
          <w:bCs/>
          <w:sz w:val="21"/>
        </w:rPr>
        <w:t>）</w:t>
      </w:r>
    </w:p>
    <w:p w14:paraId="02D5EAEE" w14:textId="77777777" w:rsidR="000A7AAC" w:rsidRPr="006747FD" w:rsidRDefault="000A7AAC" w:rsidP="006747FD">
      <w:pPr>
        <w:pStyle w:val="-0"/>
        <w:spacing w:after="240"/>
      </w:pPr>
      <w:bookmarkStart w:id="442" w:name="_Toc35877441"/>
      <w:r w:rsidRPr="006747FD">
        <w:t>不同训练数据占比</w:t>
      </w:r>
      <w:r w:rsidRPr="006747FD">
        <w:t>p=40%,60%,80%</w:t>
      </w:r>
      <w:r w:rsidRPr="006747FD">
        <w:t>下</w:t>
      </w:r>
      <w:r w:rsidRPr="006747FD">
        <w:t>LSTM</w:t>
      </w:r>
      <w:r w:rsidRPr="006747FD">
        <w:t>网络译码性能</w:t>
      </w:r>
      <w:bookmarkEnd w:id="442"/>
    </w:p>
    <w:p w14:paraId="63A26FE5" w14:textId="77777777" w:rsidR="000A7AAC" w:rsidRPr="00665B4A" w:rsidRDefault="000A7AAC" w:rsidP="000A7AAC">
      <w:pPr>
        <w:ind w:firstLine="480"/>
      </w:pPr>
    </w:p>
    <w:p w14:paraId="14948A9E" w14:textId="000F15B8" w:rsidR="00736DF9" w:rsidRDefault="000A7AAC" w:rsidP="00736DF9">
      <w:pPr>
        <w:pStyle w:val="aff1"/>
        <w:widowControl/>
        <w:numPr>
          <w:ilvl w:val="0"/>
          <w:numId w:val="23"/>
        </w:numPr>
        <w:spacing w:line="360" w:lineRule="auto"/>
        <w:ind w:firstLineChars="0"/>
        <w:rPr>
          <w:bCs/>
        </w:rPr>
      </w:pPr>
      <w:r>
        <w:rPr>
          <w:bCs/>
        </w:rPr>
        <w:t>LSTM</w:t>
      </w:r>
      <w:r w:rsidRPr="002435E6">
        <w:rPr>
          <w:bCs/>
        </w:rPr>
        <w:t>网络不同码长下译码误码率分析</w:t>
      </w:r>
    </w:p>
    <w:p w14:paraId="3D8E38FC" w14:textId="408376C2" w:rsidR="00736DF9" w:rsidRDefault="00736DF9" w:rsidP="00736DF9">
      <w:pPr>
        <w:ind w:firstLineChars="0" w:firstLine="480"/>
      </w:pPr>
      <w:r w:rsidRPr="00736DF9">
        <w:rPr>
          <w:rFonts w:hint="eastAsia"/>
        </w:rPr>
        <w:t>如图</w:t>
      </w:r>
      <w:r w:rsidRPr="00736DF9">
        <w:rPr>
          <w:rFonts w:hint="eastAsia"/>
        </w:rPr>
        <w:t>4.</w:t>
      </w:r>
      <w:r w:rsidRPr="00736DF9">
        <w:t>1</w:t>
      </w:r>
      <w:r>
        <w:t>9</w:t>
      </w:r>
      <w:r w:rsidRPr="00736DF9">
        <w:t>所示</w:t>
      </w:r>
      <w:r w:rsidRPr="00736DF9">
        <w:rPr>
          <w:rFonts w:hint="eastAsia"/>
        </w:rPr>
        <w:t>，（</w:t>
      </w:r>
      <w:r w:rsidRPr="00736DF9">
        <w:rPr>
          <w:rFonts w:hint="eastAsia"/>
        </w:rPr>
        <w:t>a</w:t>
      </w:r>
      <w:r w:rsidRPr="00736DF9">
        <w:rPr>
          <w:rFonts w:hint="eastAsia"/>
        </w:rPr>
        <w:t>）、（</w:t>
      </w:r>
      <w:r w:rsidRPr="00736DF9">
        <w:rPr>
          <w:rFonts w:hint="eastAsia"/>
        </w:rPr>
        <w:t>b</w:t>
      </w:r>
      <w:r w:rsidRPr="00736DF9">
        <w:rPr>
          <w:rFonts w:hint="eastAsia"/>
        </w:rPr>
        <w:t>）和（</w:t>
      </w:r>
      <w:r w:rsidRPr="00736DF9">
        <w:rPr>
          <w:rFonts w:hint="eastAsia"/>
        </w:rPr>
        <w:t>c</w:t>
      </w:r>
      <w:r w:rsidRPr="00736DF9">
        <w:rPr>
          <w:rFonts w:hint="eastAsia"/>
        </w:rPr>
        <w:t>）分别为码长</w:t>
      </w:r>
      <w:r w:rsidRPr="00736DF9">
        <w:rPr>
          <w:rFonts w:hint="eastAsia"/>
        </w:rPr>
        <w:t>N</w:t>
      </w:r>
      <w:r w:rsidRPr="00736DF9">
        <w:rPr>
          <w:rFonts w:hint="eastAsia"/>
        </w:rPr>
        <w:t>为</w:t>
      </w:r>
      <w:r w:rsidRPr="00736DF9">
        <w:rPr>
          <w:rFonts w:hint="eastAsia"/>
        </w:rPr>
        <w:t>8,16,32</w:t>
      </w:r>
      <w:r w:rsidRPr="00736DF9">
        <w:rPr>
          <w:rFonts w:hint="eastAsia"/>
        </w:rPr>
        <w:t>时</w:t>
      </w:r>
      <w:r w:rsidRPr="00736DF9">
        <w:t>CNN</w:t>
      </w:r>
      <w:r w:rsidRPr="00736DF9">
        <w:rPr>
          <w:rFonts w:hint="eastAsia"/>
        </w:rPr>
        <w:t>网络译码误码率结果。（</w:t>
      </w:r>
      <w:r w:rsidRPr="00736DF9">
        <w:rPr>
          <w:rFonts w:hint="eastAsia"/>
        </w:rPr>
        <w:t>a</w:t>
      </w:r>
      <w:r w:rsidRPr="00736DF9">
        <w:rPr>
          <w:rFonts w:hint="eastAsia"/>
        </w:rPr>
        <w:t>）中</w:t>
      </w:r>
      <w:r>
        <w:rPr>
          <w:rFonts w:hint="eastAsia"/>
        </w:rPr>
        <w:t>相同信噪比条件下误码率波动较大，这是由于码长极短情况下样本数量较小所导致的，</w:t>
      </w:r>
      <w:r w:rsidRPr="00736DF9">
        <w:rPr>
          <w:rFonts w:hint="eastAsia"/>
        </w:rPr>
        <w:t>epoch</w:t>
      </w:r>
      <w:r w:rsidRPr="00736DF9">
        <w:t>数量达到</w:t>
      </w:r>
      <w:r w:rsidRPr="00736DF9">
        <w:object w:dxaOrig="320" w:dyaOrig="300" w14:anchorId="4E8ACE89">
          <v:shape id="_x0000_i1425" type="#_x0000_t75" style="width:16.5pt;height:15.75pt" o:ole="">
            <v:imagedata r:id="rId716" o:title=""/>
          </v:shape>
          <o:OLEObject Type="Embed" ProgID="Equation.DSMT4" ShapeID="_x0000_i1425" DrawAspect="Content" ObjectID="_1671422004" r:id="rId804"/>
        </w:object>
      </w:r>
      <w:r w:rsidRPr="00736DF9">
        <w:rPr>
          <w:rFonts w:hint="eastAsia"/>
        </w:rPr>
        <w:t>时误码率性能达到最优，并且随着训练加深，译码性能反而下降。（</w:t>
      </w:r>
      <w:r w:rsidRPr="00736DF9">
        <w:rPr>
          <w:rFonts w:hint="eastAsia"/>
        </w:rPr>
        <w:t>b</w:t>
      </w:r>
      <w:r w:rsidRPr="00736DF9">
        <w:rPr>
          <w:rFonts w:hint="eastAsia"/>
        </w:rPr>
        <w:t>）中</w:t>
      </w:r>
      <w:r w:rsidRPr="00736DF9">
        <w:rPr>
          <w:rFonts w:hint="eastAsia"/>
        </w:rPr>
        <w:t>epoch</w:t>
      </w:r>
      <w:r w:rsidRPr="00736DF9">
        <w:t>数量达到</w:t>
      </w:r>
      <w:r w:rsidRPr="00736DF9">
        <w:object w:dxaOrig="320" w:dyaOrig="300" w14:anchorId="3E2249AB">
          <v:shape id="_x0000_i1426" type="#_x0000_t75" style="width:16.5pt;height:15.75pt" o:ole="">
            <v:imagedata r:id="rId718" o:title=""/>
          </v:shape>
          <o:OLEObject Type="Embed" ProgID="Equation.DSMT4" ShapeID="_x0000_i1426" DrawAspect="Content" ObjectID="_1671422005" r:id="rId805"/>
        </w:object>
      </w:r>
      <w:r>
        <w:rPr>
          <w:rFonts w:hint="eastAsia"/>
        </w:rPr>
        <w:t>时误码率性能</w:t>
      </w:r>
      <w:r w:rsidRPr="00736DF9">
        <w:rPr>
          <w:rFonts w:hint="eastAsia"/>
        </w:rPr>
        <w:t>趋于稳定，（</w:t>
      </w:r>
      <w:r w:rsidRPr="00736DF9">
        <w:rPr>
          <w:rFonts w:hint="eastAsia"/>
        </w:rPr>
        <w:t>c</w:t>
      </w:r>
      <w:r w:rsidRPr="00736DF9">
        <w:rPr>
          <w:rFonts w:hint="eastAsia"/>
        </w:rPr>
        <w:t>）中</w:t>
      </w:r>
      <w:r w:rsidRPr="00736DF9">
        <w:rPr>
          <w:rFonts w:hint="eastAsia"/>
        </w:rPr>
        <w:t>epoch</w:t>
      </w:r>
      <w:r w:rsidRPr="00736DF9">
        <w:rPr>
          <w:rFonts w:hint="eastAsia"/>
        </w:rPr>
        <w:t>数量为</w:t>
      </w:r>
      <w:r w:rsidRPr="00736DF9">
        <w:object w:dxaOrig="279" w:dyaOrig="300" w14:anchorId="4470EE2D">
          <v:shape id="_x0000_i1427" type="#_x0000_t75" style="width:13.5pt;height:15.75pt" o:ole="">
            <v:imagedata r:id="rId720" o:title=""/>
          </v:shape>
          <o:OLEObject Type="Embed" ProgID="Equation.DSMT4" ShapeID="_x0000_i1427" DrawAspect="Content" ObjectID="_1671422006" r:id="rId806"/>
        </w:object>
      </w:r>
      <w:r w:rsidRPr="00736DF9">
        <w:rPr>
          <w:rFonts w:hint="eastAsia"/>
        </w:rPr>
        <w:t>、</w:t>
      </w:r>
      <w:r w:rsidRPr="00736DF9">
        <w:object w:dxaOrig="260" w:dyaOrig="300" w14:anchorId="3B6E1202">
          <v:shape id="_x0000_i1428" type="#_x0000_t75" style="width:13.5pt;height:15.75pt" o:ole="">
            <v:imagedata r:id="rId722" o:title=""/>
          </v:shape>
          <o:OLEObject Type="Embed" ProgID="Equation.DSMT4" ShapeID="_x0000_i1428" DrawAspect="Content" ObjectID="_1671422007" r:id="rId807"/>
        </w:object>
      </w:r>
      <w:r w:rsidRPr="00736DF9">
        <w:t>和</w:t>
      </w:r>
      <w:r w:rsidRPr="00736DF9">
        <w:object w:dxaOrig="320" w:dyaOrig="300" w14:anchorId="08B5B284">
          <v:shape id="_x0000_i1429" type="#_x0000_t75" style="width:16.5pt;height:15.75pt" o:ole="">
            <v:imagedata r:id="rId724" o:title=""/>
          </v:shape>
          <o:OLEObject Type="Embed" ProgID="Equation.DSMT4" ShapeID="_x0000_i1429" DrawAspect="Content" ObjectID="_1671422008" r:id="rId808"/>
        </w:object>
      </w:r>
      <w:r w:rsidRPr="00736DF9">
        <w:t>时</w:t>
      </w:r>
      <w:r w:rsidRPr="00736DF9">
        <w:rPr>
          <w:rFonts w:hint="eastAsia"/>
        </w:rPr>
        <w:t>，</w:t>
      </w:r>
      <w:r w:rsidRPr="00736DF9">
        <w:t>误码率均在</w:t>
      </w:r>
      <w:r w:rsidRPr="00736DF9">
        <w:rPr>
          <w:rFonts w:hint="eastAsia"/>
        </w:rPr>
        <w:t>0.5</w:t>
      </w:r>
      <w:r w:rsidRPr="00736DF9">
        <w:rPr>
          <w:rFonts w:hint="eastAsia"/>
        </w:rPr>
        <w:t>左右，说明该</w:t>
      </w:r>
      <w:r w:rsidRPr="00736DF9">
        <w:rPr>
          <w:rFonts w:hint="eastAsia"/>
        </w:rPr>
        <w:t>CNN</w:t>
      </w:r>
      <w:r w:rsidRPr="00736DF9">
        <w:rPr>
          <w:rFonts w:hint="eastAsia"/>
        </w:rPr>
        <w:t>网络无法对码长</w:t>
      </w:r>
      <w:r w:rsidRPr="00736DF9">
        <w:rPr>
          <w:rFonts w:hint="eastAsia"/>
        </w:rPr>
        <w:t>N=</w:t>
      </w:r>
      <w:r w:rsidRPr="00736DF9">
        <w:t>32</w:t>
      </w:r>
      <w:r w:rsidRPr="00736DF9">
        <w:t>时</w:t>
      </w:r>
      <w:r>
        <w:t>的极化码译码训练</w:t>
      </w:r>
      <w:r w:rsidRPr="00780127">
        <w:rPr>
          <w:rFonts w:hint="eastAsia"/>
        </w:rPr>
        <w:t>。</w:t>
      </w:r>
    </w:p>
    <w:p w14:paraId="5DC0F52E" w14:textId="77777777" w:rsidR="00736DF9" w:rsidRPr="00736DF9" w:rsidRDefault="00736DF9" w:rsidP="00736DF9">
      <w:pPr>
        <w:pStyle w:val="aff1"/>
        <w:widowControl/>
        <w:spacing w:line="360" w:lineRule="auto"/>
        <w:ind w:left="720" w:firstLineChars="0" w:firstLine="0"/>
        <w:rPr>
          <w:bCs/>
        </w:rPr>
      </w:pPr>
    </w:p>
    <w:p w14:paraId="129BA211" w14:textId="58F74348" w:rsidR="00476E13" w:rsidRDefault="008E0D4F" w:rsidP="008E0D4F">
      <w:pPr>
        <w:pStyle w:val="24"/>
      </w:pPr>
      <w:r w:rsidRPr="008E0D4F">
        <w:rPr>
          <w:rFonts w:hint="eastAsia"/>
        </w:rPr>
        <w:lastRenderedPageBreak/>
        <w:t xml:space="preserve"> </w:t>
      </w:r>
      <w:r w:rsidR="00736DF9" w:rsidRPr="00736DF9">
        <w:rPr>
          <w:noProof/>
        </w:rPr>
        <w:drawing>
          <wp:inline distT="0" distB="0" distL="0" distR="0" wp14:anchorId="0CA9CBFB" wp14:editId="20DD0111">
            <wp:extent cx="5040000" cy="3780000"/>
            <wp:effectExtent l="0" t="0" r="8255" b="0"/>
            <wp:docPr id="12" name="图片 12" descr="C:\Users\12275\Desktop\picture\图4.19LSTM网络码长为8,16和32时译码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Users\12275\Desktop\picture\图4.19LSTM网络码长为8,16和32时译码误码率.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97EAFD5" w14:textId="393D9A42" w:rsidR="00736DF9" w:rsidRPr="00736DF9" w:rsidRDefault="00736DF9" w:rsidP="00736DF9">
      <w:pPr>
        <w:pStyle w:val="24"/>
        <w:ind w:left="720" w:firstLineChars="500" w:firstLine="1050"/>
        <w:jc w:val="both"/>
        <w:rPr>
          <w:sz w:val="21"/>
        </w:rPr>
      </w:pPr>
      <w:r w:rsidRPr="00736DF9">
        <w:rPr>
          <w:rFonts w:hint="eastAsia"/>
          <w:sz w:val="21"/>
        </w:rPr>
        <w:t>（</w:t>
      </w:r>
      <w:r w:rsidRPr="00736DF9">
        <w:rPr>
          <w:rFonts w:hint="eastAsia"/>
          <w:sz w:val="21"/>
        </w:rPr>
        <w:t>a</w:t>
      </w:r>
      <w:r w:rsidRPr="00736DF9">
        <w:rPr>
          <w:rFonts w:hint="eastAsia"/>
          <w:sz w:val="21"/>
        </w:rPr>
        <w:t>）</w:t>
      </w:r>
      <w:r w:rsidRPr="00736DF9">
        <w:rPr>
          <w:rFonts w:hint="eastAsia"/>
          <w:sz w:val="21"/>
        </w:rPr>
        <w:t xml:space="preserve">    </w:t>
      </w:r>
      <w:r w:rsidRPr="00736DF9">
        <w:rPr>
          <w:sz w:val="21"/>
        </w:rPr>
        <w:t xml:space="preserve">        </w:t>
      </w:r>
      <w:r w:rsidRPr="00736DF9">
        <w:rPr>
          <w:rFonts w:hint="eastAsia"/>
          <w:sz w:val="21"/>
        </w:rPr>
        <w:t xml:space="preserve"> </w:t>
      </w:r>
      <w:r>
        <w:rPr>
          <w:sz w:val="21"/>
        </w:rPr>
        <w:t xml:space="preserve">    </w:t>
      </w:r>
      <w:r w:rsidRPr="00736DF9">
        <w:rPr>
          <w:rFonts w:hint="eastAsia"/>
          <w:sz w:val="21"/>
        </w:rPr>
        <w:t xml:space="preserve"> </w:t>
      </w:r>
      <w:r w:rsidRPr="00736DF9">
        <w:rPr>
          <w:rFonts w:hint="eastAsia"/>
          <w:sz w:val="21"/>
        </w:rPr>
        <w:t>（</w:t>
      </w:r>
      <w:r w:rsidRPr="00736DF9">
        <w:rPr>
          <w:rFonts w:hint="eastAsia"/>
          <w:sz w:val="21"/>
        </w:rPr>
        <w:t>b</w:t>
      </w:r>
      <w:r w:rsidRPr="00736DF9">
        <w:rPr>
          <w:rFonts w:hint="eastAsia"/>
          <w:sz w:val="21"/>
        </w:rPr>
        <w:t>）</w:t>
      </w:r>
      <w:r w:rsidRPr="00736DF9">
        <w:rPr>
          <w:rFonts w:hint="eastAsia"/>
          <w:sz w:val="21"/>
        </w:rPr>
        <w:t xml:space="preserve">  </w:t>
      </w:r>
      <w:r w:rsidRPr="00736DF9">
        <w:rPr>
          <w:sz w:val="21"/>
        </w:rPr>
        <w:t xml:space="preserve">     </w:t>
      </w:r>
      <w:r w:rsidRPr="00736DF9">
        <w:rPr>
          <w:rFonts w:hint="eastAsia"/>
          <w:sz w:val="21"/>
        </w:rPr>
        <w:t xml:space="preserve">    </w:t>
      </w:r>
      <w:r>
        <w:rPr>
          <w:sz w:val="21"/>
        </w:rPr>
        <w:t xml:space="preserve">   </w:t>
      </w:r>
      <w:r w:rsidRPr="00736DF9">
        <w:rPr>
          <w:rFonts w:hint="eastAsia"/>
          <w:sz w:val="21"/>
        </w:rPr>
        <w:t xml:space="preserve">   </w:t>
      </w:r>
      <w:r w:rsidRPr="00736DF9">
        <w:rPr>
          <w:rFonts w:hint="eastAsia"/>
          <w:sz w:val="21"/>
        </w:rPr>
        <w:t>（</w:t>
      </w:r>
      <w:r w:rsidRPr="00736DF9">
        <w:rPr>
          <w:rFonts w:hint="eastAsia"/>
          <w:sz w:val="21"/>
        </w:rPr>
        <w:t>c</w:t>
      </w:r>
      <w:r w:rsidRPr="00736DF9">
        <w:rPr>
          <w:rFonts w:hint="eastAsia"/>
          <w:sz w:val="21"/>
        </w:rPr>
        <w:t>）</w:t>
      </w:r>
    </w:p>
    <w:p w14:paraId="75CC4206" w14:textId="79A084AB" w:rsidR="000A7AAC" w:rsidRPr="00C6254D" w:rsidRDefault="00476E13" w:rsidP="00476E13">
      <w:pPr>
        <w:pStyle w:val="-0"/>
        <w:spacing w:after="240"/>
      </w:pPr>
      <w:bookmarkStart w:id="443" w:name="_Toc35877442"/>
      <w:r>
        <w:t>LSTM</w:t>
      </w:r>
      <w:r w:rsidRPr="00CA5DEC">
        <w:rPr>
          <w:rFonts w:hint="eastAsia"/>
        </w:rPr>
        <w:t>网络码长为</w:t>
      </w:r>
      <w:r w:rsidRPr="00CA5DEC">
        <w:rPr>
          <w:rFonts w:hint="eastAsia"/>
        </w:rPr>
        <w:t>8,16</w:t>
      </w:r>
      <w:r w:rsidRPr="00CA5DEC">
        <w:rPr>
          <w:rFonts w:hint="eastAsia"/>
        </w:rPr>
        <w:t>和</w:t>
      </w:r>
      <w:r w:rsidRPr="00CA5DEC">
        <w:rPr>
          <w:rFonts w:hint="eastAsia"/>
        </w:rPr>
        <w:t>32</w:t>
      </w:r>
      <w:r w:rsidRPr="00CA5DEC">
        <w:rPr>
          <w:rFonts w:hint="eastAsia"/>
        </w:rPr>
        <w:t>时译码误码率</w:t>
      </w:r>
      <w:bookmarkEnd w:id="443"/>
    </w:p>
    <w:p w14:paraId="1F1060CF" w14:textId="77777777" w:rsidR="000A7AAC" w:rsidRDefault="000A7AAC" w:rsidP="000A7AAC">
      <w:pPr>
        <w:pStyle w:val="20"/>
      </w:pPr>
      <w:bookmarkStart w:id="444" w:name="_Toc35086257"/>
      <w:bookmarkStart w:id="445" w:name="_Toc35722038"/>
      <w:bookmarkStart w:id="446" w:name="_Toc35722158"/>
      <w:bookmarkStart w:id="447" w:name="_Toc35725824"/>
      <w:bookmarkStart w:id="448" w:name="_Toc35726028"/>
      <w:bookmarkStart w:id="449" w:name="_Toc35766654"/>
      <w:bookmarkStart w:id="450" w:name="_Toc35875623"/>
      <w:r>
        <w:t>改进深度模型极化码译码</w:t>
      </w:r>
      <w:bookmarkEnd w:id="444"/>
      <w:bookmarkEnd w:id="445"/>
      <w:bookmarkEnd w:id="446"/>
      <w:bookmarkEnd w:id="447"/>
      <w:bookmarkEnd w:id="448"/>
      <w:bookmarkEnd w:id="449"/>
      <w:bookmarkEnd w:id="450"/>
    </w:p>
    <w:p w14:paraId="14802792" w14:textId="77777777" w:rsidR="000A7AAC" w:rsidRPr="00665B4A" w:rsidRDefault="000A7AAC" w:rsidP="000A7AAC">
      <w:pPr>
        <w:pStyle w:val="3"/>
      </w:pPr>
      <w:bookmarkStart w:id="451" w:name="_Toc35086258"/>
      <w:bookmarkStart w:id="452" w:name="_Toc35722039"/>
      <w:bookmarkStart w:id="453" w:name="_Toc35722159"/>
      <w:bookmarkStart w:id="454" w:name="_Toc35725825"/>
      <w:bookmarkStart w:id="455" w:name="_Toc35726029"/>
      <w:bookmarkStart w:id="456" w:name="_Toc35766655"/>
      <w:bookmarkStart w:id="457" w:name="_Toc35875624"/>
      <w:r>
        <w:rPr>
          <w:rFonts w:hint="eastAsia"/>
        </w:rPr>
        <w:t>基于编码结构的码字扩充</w:t>
      </w:r>
      <w:bookmarkEnd w:id="451"/>
      <w:r>
        <w:rPr>
          <w:rFonts w:hint="eastAsia"/>
        </w:rPr>
        <w:t>方法</w:t>
      </w:r>
      <w:bookmarkEnd w:id="452"/>
      <w:bookmarkEnd w:id="453"/>
      <w:bookmarkEnd w:id="454"/>
      <w:bookmarkEnd w:id="455"/>
      <w:bookmarkEnd w:id="456"/>
      <w:bookmarkEnd w:id="457"/>
    </w:p>
    <w:p w14:paraId="137AC48A" w14:textId="13868ED3" w:rsidR="000A7AAC" w:rsidRDefault="000A7AAC" w:rsidP="000A7AAC">
      <w:pPr>
        <w:ind w:firstLine="480"/>
      </w:pPr>
      <w:r>
        <w:t>通过</w:t>
      </w:r>
      <w:r>
        <w:t>4.1</w:t>
      </w:r>
      <w:r>
        <w:t>至</w:t>
      </w:r>
      <w:r>
        <w:rPr>
          <w:rFonts w:hint="eastAsia"/>
        </w:rPr>
        <w:t>4.5</w:t>
      </w:r>
      <w:r>
        <w:rPr>
          <w:rFonts w:hint="eastAsia"/>
        </w:rPr>
        <w:t>章节内容的实验分析，可以发现基于上述三种深度学习模型似乎很难学习到极化码的码结构</w:t>
      </w:r>
      <w:r w:rsidR="00606F7C">
        <w:rPr>
          <w:rFonts w:hint="eastAsia"/>
        </w:rPr>
        <w:t>信息</w:t>
      </w:r>
      <w:r>
        <w:rPr>
          <w:rFonts w:hint="eastAsia"/>
        </w:rPr>
        <w:t>。通过对极化码编码结构的研究发现，对于</w:t>
      </w:r>
      <w:r>
        <w:rPr>
          <w:rFonts w:hint="eastAsia"/>
        </w:rPr>
        <w:t>N</w:t>
      </w:r>
      <w:r>
        <w:rPr>
          <w:rFonts w:hint="eastAsia"/>
        </w:rPr>
        <w:t>位比特码字编码</w:t>
      </w:r>
      <w:r w:rsidRPr="009F28CB">
        <w:object w:dxaOrig="2120" w:dyaOrig="380" w14:anchorId="1526F47A">
          <v:shape id="_x0000_i1430" type="#_x0000_t75" style="width:106.5pt;height:19.5pt" o:ole="">
            <v:imagedata r:id="rId810" o:title=""/>
          </v:shape>
          <o:OLEObject Type="Embed" ProgID="Equation.DSMT4" ShapeID="_x0000_i1430" DrawAspect="Content" ObjectID="_1671422009" r:id="rId811"/>
        </w:object>
      </w:r>
      <w:r>
        <w:rPr>
          <w:rFonts w:hint="eastAsia"/>
        </w:rPr>
        <w:t>，</w:t>
      </w:r>
      <w:r>
        <w:t>经过调制与信道噪声的腐蚀后</w:t>
      </w:r>
      <w:r>
        <w:rPr>
          <w:rFonts w:hint="eastAsia"/>
        </w:rPr>
        <w:t>，</w:t>
      </w:r>
      <w:r>
        <w:t>接收端</w:t>
      </w:r>
      <w:r w:rsidRPr="009F28CB">
        <w:object w:dxaOrig="340" w:dyaOrig="380" w14:anchorId="127DB587">
          <v:shape id="_x0000_i1431" type="#_x0000_t75" style="width:16.5pt;height:19.5pt" o:ole="">
            <v:imagedata r:id="rId812" o:title=""/>
          </v:shape>
          <o:OLEObject Type="Embed" ProgID="Equation.DSMT4" ShapeID="_x0000_i1431" DrawAspect="Content" ObjectID="_1671422010" r:id="rId813"/>
        </w:object>
      </w:r>
      <w:r>
        <w:t>不属于</w:t>
      </w:r>
      <w:r w:rsidRPr="009F28CB">
        <w:object w:dxaOrig="820" w:dyaOrig="360" w14:anchorId="7BA9C146">
          <v:shape id="_x0000_i1432" type="#_x0000_t75" style="width:40.5pt;height:18pt" o:ole="">
            <v:imagedata r:id="rId814" o:title=""/>
          </v:shape>
          <o:OLEObject Type="Embed" ProgID="Equation.DSMT4" ShapeID="_x0000_i1432" DrawAspect="Content" ObjectID="_1671422011" r:id="rId815"/>
        </w:object>
      </w:r>
      <w:r>
        <w:rPr>
          <w:rFonts w:hint="eastAsia"/>
        </w:rPr>
        <w:t>。即</w:t>
      </w:r>
      <w:r>
        <w:t>对于浮点型数据</w:t>
      </w:r>
      <w:r>
        <w:rPr>
          <w:rFonts w:hint="eastAsia"/>
        </w:rPr>
        <w:t>，</w:t>
      </w:r>
      <w:r>
        <w:t>无法逻辑运算</w:t>
      </w:r>
      <w:r>
        <w:rPr>
          <w:rFonts w:hint="eastAsia"/>
        </w:rPr>
        <w:t>。</w:t>
      </w:r>
      <w:r>
        <w:t>本文提出一种基于浮点型数据的极化码的二乘二模块逻辑运算</w:t>
      </w:r>
      <w:r>
        <w:rPr>
          <w:rFonts w:hint="eastAsia"/>
        </w:rPr>
        <w:t>，该运算只考虑浮点型数据的正负性，而不考虑其绝对值大小。</w:t>
      </w:r>
      <w:r>
        <w:t>通过该运算法则运用于极化码结构</w:t>
      </w:r>
      <w:r>
        <w:rPr>
          <w:rFonts w:hint="eastAsia"/>
        </w:rPr>
        <w:t>，</w:t>
      </w:r>
      <w:r>
        <w:t>可以</w:t>
      </w:r>
      <w:r>
        <w:rPr>
          <w:rFonts w:hint="eastAsia"/>
        </w:rPr>
        <w:t>“恢复”原码码字。下面以二乘二模块进行举例说明。</w:t>
      </w:r>
    </w:p>
    <w:p w14:paraId="67D293F5" w14:textId="77777777" w:rsidR="000A7AAC" w:rsidRDefault="000A7AAC" w:rsidP="000A7AAC">
      <w:pPr>
        <w:pStyle w:val="24"/>
        <w:ind w:firstLine="480"/>
      </w:pPr>
      <w:r>
        <w:object w:dxaOrig="4847" w:dyaOrig="3028" w14:anchorId="3A689457">
          <v:shape id="_x0000_i1433" type="#_x0000_t75" style="width:169.5pt;height:105.75pt" o:ole="">
            <v:imagedata r:id="rId816" o:title=""/>
          </v:shape>
          <o:OLEObject Type="Embed" ProgID="Visio.Drawing.11" ShapeID="_x0000_i1433" DrawAspect="Content" ObjectID="_1671422012" r:id="rId817"/>
        </w:object>
      </w:r>
    </w:p>
    <w:p w14:paraId="14831631" w14:textId="77777777" w:rsidR="000A7AAC" w:rsidRPr="00476E13" w:rsidRDefault="000A7AAC" w:rsidP="00476E13">
      <w:pPr>
        <w:pStyle w:val="-0"/>
        <w:spacing w:after="240"/>
      </w:pPr>
      <w:bookmarkStart w:id="458" w:name="_Toc35877443"/>
      <w:r w:rsidRPr="00476E13">
        <w:t>浮点型的二乘二模块运算</w:t>
      </w:r>
      <w:bookmarkEnd w:id="458"/>
    </w:p>
    <w:p w14:paraId="03F716C5" w14:textId="2DDEE29C" w:rsidR="000A7AAC" w:rsidRDefault="000A7AAC" w:rsidP="000A7AAC">
      <w:pPr>
        <w:ind w:firstLine="420"/>
      </w:pPr>
      <w:r>
        <w:rPr>
          <w:sz w:val="21"/>
        </w:rPr>
        <w:lastRenderedPageBreak/>
        <w:tab/>
      </w:r>
      <w:r w:rsidRPr="00626D56">
        <w:t>如图</w:t>
      </w:r>
      <w:r w:rsidRPr="00626D56">
        <w:rPr>
          <w:rFonts w:hint="eastAsia"/>
        </w:rPr>
        <w:t>4</w:t>
      </w:r>
      <w:r w:rsidR="00476E13">
        <w:t>.20</w:t>
      </w:r>
      <w:r w:rsidRPr="00626D56">
        <w:t>所示</w:t>
      </w:r>
      <w:r w:rsidRPr="00626D56">
        <w:rPr>
          <w:rFonts w:hint="eastAsia"/>
        </w:rPr>
        <w:t>，</w:t>
      </w:r>
      <w:r>
        <w:rPr>
          <w:rFonts w:hint="eastAsia"/>
        </w:rPr>
        <w:t>在二乘二模块中右边</w:t>
      </w:r>
      <w:r>
        <w:rPr>
          <w:rFonts w:hint="eastAsia"/>
        </w:rPr>
        <w:t>a, b</w:t>
      </w:r>
      <w:r>
        <w:rPr>
          <w:rFonts w:hint="eastAsia"/>
        </w:rPr>
        <w:t>表示接收端数据，左端</w:t>
      </w:r>
      <w:r>
        <w:rPr>
          <w:rFonts w:hint="eastAsia"/>
        </w:rPr>
        <w:t>x, y</w:t>
      </w:r>
      <w:r>
        <w:rPr>
          <w:rFonts w:hint="eastAsia"/>
        </w:rPr>
        <w:t>表示该二乘二模块的输出值，其运算方法如下所示：</w:t>
      </w:r>
    </w:p>
    <w:p w14:paraId="39312330" w14:textId="77777777" w:rsidR="000A7AAC" w:rsidRDefault="000A7AAC" w:rsidP="000A7AAC">
      <w:pPr>
        <w:ind w:firstLine="480"/>
      </w:pPr>
    </w:p>
    <w:p w14:paraId="2D1FB4F1" w14:textId="77777777" w:rsidR="000A7AAC" w:rsidRDefault="000A7AAC" w:rsidP="000A7AAC">
      <w:pPr>
        <w:pStyle w:val="MTDisplayEquation"/>
        <w:spacing w:before="240" w:line="240" w:lineRule="auto"/>
      </w:pPr>
      <w:r>
        <w:tab/>
      </w:r>
      <w:r w:rsidRPr="00626D56">
        <w:object w:dxaOrig="1480" w:dyaOrig="720" w14:anchorId="590F9576">
          <v:shape id="_x0000_i1434" type="#_x0000_t75" style="width:73.5pt;height:36pt" o:ole="">
            <v:imagedata r:id="rId818" o:title=""/>
          </v:shape>
          <o:OLEObject Type="Embed" ProgID="Equation.DSMT4" ShapeID="_x0000_i1434" DrawAspect="Content" ObjectID="_1671422013" r:id="rId819"/>
        </w:object>
      </w:r>
      <w:r w:rsidRPr="00626D56">
        <w:tab/>
      </w:r>
      <w:r w:rsidRPr="00626D56">
        <w:t>（</w:t>
      </w:r>
      <w:r w:rsidRPr="00626D56">
        <w:rPr>
          <w:rFonts w:hint="eastAsia"/>
        </w:rPr>
        <w:t>4-</w:t>
      </w:r>
      <w:r w:rsidRPr="00626D56">
        <w:t>15</w:t>
      </w:r>
      <w:r w:rsidRPr="00626D56">
        <w:t>）</w:t>
      </w:r>
    </w:p>
    <w:p w14:paraId="346D467C" w14:textId="77777777" w:rsidR="000A7AAC" w:rsidRPr="00665B4A" w:rsidRDefault="000A7AAC" w:rsidP="000A7AAC">
      <w:pPr>
        <w:ind w:firstLine="480"/>
      </w:pPr>
    </w:p>
    <w:p w14:paraId="5F35E115" w14:textId="77777777" w:rsidR="000A7AAC" w:rsidRDefault="000A7AAC" w:rsidP="000A7AAC">
      <w:pPr>
        <w:pStyle w:val="MTDisplayEquation"/>
        <w:spacing w:before="240"/>
      </w:pPr>
      <w:r>
        <w:tab/>
      </w:r>
      <w:r w:rsidRPr="00C21372">
        <w:object w:dxaOrig="560" w:dyaOrig="320" w14:anchorId="45E5B120">
          <v:shape id="_x0000_i1435" type="#_x0000_t75" style="width:28.5pt;height:16.5pt" o:ole="">
            <v:imagedata r:id="rId820" o:title=""/>
          </v:shape>
          <o:OLEObject Type="Embed" ProgID="Equation.DSMT4" ShapeID="_x0000_i1435" DrawAspect="Content" ObjectID="_1671422014" r:id="rId821"/>
        </w:object>
      </w:r>
      <w:r w:rsidRPr="00C21372">
        <w:tab/>
      </w:r>
      <w:r w:rsidRPr="00C21372">
        <w:t>（</w:t>
      </w:r>
      <w:r w:rsidRPr="00C21372">
        <w:rPr>
          <w:rFonts w:hint="eastAsia"/>
        </w:rPr>
        <w:t>4-</w:t>
      </w:r>
      <w:r w:rsidRPr="00C21372">
        <w:t>16</w:t>
      </w:r>
      <w:r w:rsidRPr="00C21372">
        <w:t>）</w:t>
      </w:r>
    </w:p>
    <w:p w14:paraId="3108BAE5" w14:textId="77777777" w:rsidR="000A7AAC" w:rsidRPr="00665B4A" w:rsidRDefault="000A7AAC" w:rsidP="000A7AAC">
      <w:pPr>
        <w:ind w:firstLine="480"/>
      </w:pPr>
    </w:p>
    <w:p w14:paraId="36F6BBFB" w14:textId="77777777" w:rsidR="000A7AAC" w:rsidRDefault="000A7AAC" w:rsidP="000A7AAC">
      <w:pPr>
        <w:ind w:firstLine="480"/>
      </w:pPr>
      <w:r>
        <w:t>对于</w:t>
      </w:r>
      <w:r>
        <w:rPr>
          <w:rFonts w:hint="eastAsia"/>
        </w:rPr>
        <w:t>码长为</w:t>
      </w:r>
      <w:r>
        <w:rPr>
          <w:rFonts w:hint="eastAsia"/>
        </w:rPr>
        <w:t>N</w:t>
      </w:r>
      <w:r>
        <w:rPr>
          <w:rFonts w:hint="eastAsia"/>
        </w:rPr>
        <w:t>的极化码，只需要一次左传递运算，其计算公式如下：</w:t>
      </w:r>
    </w:p>
    <w:p w14:paraId="32966F64" w14:textId="77777777" w:rsidR="000A7AAC" w:rsidRDefault="000A7AAC" w:rsidP="000A7AAC">
      <w:pPr>
        <w:ind w:firstLine="480"/>
      </w:pPr>
    </w:p>
    <w:p w14:paraId="503C15AF" w14:textId="77777777" w:rsidR="000A7AAC" w:rsidRPr="00C903F3" w:rsidRDefault="000A7AAC" w:rsidP="000A7AAC">
      <w:pPr>
        <w:pStyle w:val="MTDisplayEquation"/>
        <w:spacing w:line="240" w:lineRule="auto"/>
      </w:pPr>
      <w:r>
        <w:tab/>
      </w:r>
      <w:r w:rsidRPr="00C903F3">
        <w:object w:dxaOrig="4180" w:dyaOrig="960" w14:anchorId="17C8E9A0">
          <v:shape id="_x0000_i1436" type="#_x0000_t75" style="width:208.5pt;height:48pt" o:ole="">
            <v:imagedata r:id="rId822" o:title=""/>
          </v:shape>
          <o:OLEObject Type="Embed" ProgID="Equation.DSMT4" ShapeID="_x0000_i1436" DrawAspect="Content" ObjectID="_1671422015" r:id="rId823"/>
        </w:object>
      </w:r>
      <w:r w:rsidRPr="00C903F3">
        <w:tab/>
      </w:r>
      <w:r w:rsidRPr="00C903F3">
        <w:t>（</w:t>
      </w:r>
      <w:r w:rsidRPr="00C903F3">
        <w:rPr>
          <w:rFonts w:hint="eastAsia"/>
        </w:rPr>
        <w:t>4-</w:t>
      </w:r>
      <w:r w:rsidRPr="00C903F3">
        <w:t>17</w:t>
      </w:r>
      <w:r w:rsidRPr="00C903F3">
        <w:t>）</w:t>
      </w:r>
    </w:p>
    <w:p w14:paraId="2C18C9EB" w14:textId="77777777" w:rsidR="000A7AAC" w:rsidRPr="00665B4A" w:rsidRDefault="000A7AAC" w:rsidP="000A7AAC">
      <w:pPr>
        <w:pStyle w:val="MTDisplayEquation"/>
        <w:spacing w:before="240"/>
      </w:pPr>
    </w:p>
    <w:p w14:paraId="4E071310" w14:textId="77777777" w:rsidR="000A7AAC" w:rsidRPr="00C903F3" w:rsidRDefault="000A7AAC" w:rsidP="000A7AAC">
      <w:pPr>
        <w:pStyle w:val="MTDisplayEquation"/>
      </w:pPr>
      <w:r>
        <w:tab/>
      </w:r>
      <w:r w:rsidRPr="00C903F3">
        <w:object w:dxaOrig="3019" w:dyaOrig="440" w14:anchorId="11B7602A">
          <v:shape id="_x0000_i1437" type="#_x0000_t75" style="width:151.5pt;height:22.5pt" o:ole="">
            <v:imagedata r:id="rId824" o:title=""/>
          </v:shape>
          <o:OLEObject Type="Embed" ProgID="Equation.DSMT4" ShapeID="_x0000_i1437" DrawAspect="Content" ObjectID="_1671422016" r:id="rId825"/>
        </w:object>
      </w:r>
      <w:r w:rsidRPr="00C903F3">
        <w:tab/>
      </w:r>
      <w:r w:rsidRPr="00C903F3">
        <w:t>（</w:t>
      </w:r>
      <w:r w:rsidRPr="00C903F3">
        <w:rPr>
          <w:rFonts w:hint="eastAsia"/>
        </w:rPr>
        <w:t>4-</w:t>
      </w:r>
      <w:r w:rsidRPr="00C903F3">
        <w:t>18</w:t>
      </w:r>
      <w:r w:rsidRPr="00C903F3">
        <w:t>）</w:t>
      </w:r>
    </w:p>
    <w:p w14:paraId="00732CBA" w14:textId="77777777" w:rsidR="000A7AAC" w:rsidRPr="00665B4A" w:rsidRDefault="000A7AAC" w:rsidP="000A7AAC">
      <w:pPr>
        <w:ind w:firstLine="480"/>
      </w:pPr>
    </w:p>
    <w:p w14:paraId="5D877BDD" w14:textId="77777777" w:rsidR="000A7AAC" w:rsidRDefault="000A7AAC" w:rsidP="00476E13">
      <w:pPr>
        <w:ind w:firstLine="480"/>
      </w:pPr>
      <w:r>
        <w:t>通过该运算</w:t>
      </w:r>
      <w:r>
        <w:rPr>
          <w:rFonts w:hint="eastAsia"/>
        </w:rPr>
        <w:t>，</w:t>
      </w:r>
      <w:r>
        <w:t>原本</w:t>
      </w:r>
      <w:r>
        <w:rPr>
          <w:rFonts w:hint="eastAsia"/>
        </w:rPr>
        <w:t>N</w:t>
      </w:r>
      <w:r>
        <w:rPr>
          <w:rFonts w:hint="eastAsia"/>
        </w:rPr>
        <w:t>条比特接收数据变成了</w:t>
      </w:r>
      <w:r w:rsidRPr="009F28CB">
        <w:object w:dxaOrig="639" w:dyaOrig="320" w14:anchorId="42F0F836">
          <v:shape id="_x0000_i1438" type="#_x0000_t75" style="width:31.5pt;height:16.5pt" o:ole="">
            <v:imagedata r:id="rId826" o:title=""/>
          </v:shape>
          <o:OLEObject Type="Embed" ProgID="Equation.DSMT4" ShapeID="_x0000_i1438" DrawAspect="Content" ObjectID="_1671422017" r:id="rId827"/>
        </w:object>
      </w:r>
      <w:r>
        <w:t>数据</w:t>
      </w:r>
      <w:r>
        <w:rPr>
          <w:rFonts w:hint="eastAsia"/>
        </w:rPr>
        <w:t>，</w:t>
      </w:r>
      <w:r>
        <w:t>有效的扩充了码字</w:t>
      </w:r>
      <w:r>
        <w:rPr>
          <w:rFonts w:hint="eastAsia"/>
        </w:rPr>
        <w:t>。下面以码长</w:t>
      </w:r>
      <w:r>
        <w:rPr>
          <w:rFonts w:hint="eastAsia"/>
        </w:rPr>
        <w:t>N=8</w:t>
      </w:r>
      <w:r>
        <w:rPr>
          <w:rFonts w:hint="eastAsia"/>
        </w:rPr>
        <w:t>，信息比特数</w:t>
      </w:r>
      <w:r>
        <w:rPr>
          <w:rFonts w:hint="eastAsia"/>
        </w:rPr>
        <w:t>K=4</w:t>
      </w:r>
      <w:r>
        <w:rPr>
          <w:rFonts w:hint="eastAsia"/>
        </w:rPr>
        <w:t>为例，对码字扩充方法进行举例说明。选择</w:t>
      </w:r>
      <w:r>
        <w:rPr>
          <w:rFonts w:hint="eastAsia"/>
        </w:rPr>
        <w:t>AWGN</w:t>
      </w:r>
      <w:r>
        <w:rPr>
          <w:rFonts w:hint="eastAsia"/>
        </w:rPr>
        <w:t>信道，</w:t>
      </w:r>
      <w:r w:rsidRPr="003B786D">
        <w:object w:dxaOrig="1100" w:dyaOrig="360" w14:anchorId="316EF800">
          <v:shape id="_x0000_i1439" type="#_x0000_t75" style="width:54.75pt;height:18pt" o:ole="">
            <v:imagedata r:id="rId828" o:title=""/>
          </v:shape>
          <o:OLEObject Type="Embed" ProgID="Equation.DSMT4" ShapeID="_x0000_i1439" DrawAspect="Content" ObjectID="_1671422018" r:id="rId829"/>
        </w:object>
      </w:r>
      <w:r>
        <w:rPr>
          <w:rFonts w:hint="eastAsia"/>
        </w:rPr>
        <w:t>。随机选取</w:t>
      </w:r>
      <w:r>
        <w:rPr>
          <w:rFonts w:hint="eastAsia"/>
        </w:rPr>
        <w:t>4</w:t>
      </w:r>
      <w:r>
        <w:rPr>
          <w:rFonts w:hint="eastAsia"/>
        </w:rPr>
        <w:t>个信息比特</w:t>
      </w:r>
      <w:r>
        <w:rPr>
          <w:rFonts w:hint="eastAsia"/>
        </w:rPr>
        <w:t>(</w:t>
      </w:r>
      <w:r>
        <w:t>1010</w:t>
      </w:r>
      <w:r>
        <w:rPr>
          <w:rFonts w:hint="eastAsia"/>
        </w:rPr>
        <w:t>)</w:t>
      </w:r>
      <w:r>
        <w:rPr>
          <w:rFonts w:hint="eastAsia"/>
        </w:rPr>
        <w:t>，信息比特位集合</w:t>
      </w:r>
      <w:r w:rsidRPr="003B786D">
        <w:object w:dxaOrig="1359" w:dyaOrig="320" w14:anchorId="092CDD50">
          <v:shape id="_x0000_i1440" type="#_x0000_t75" style="width:67.5pt;height:16.5pt" o:ole="">
            <v:imagedata r:id="rId830" o:title=""/>
          </v:shape>
          <o:OLEObject Type="Embed" ProgID="Equation.DSMT4" ShapeID="_x0000_i1440" DrawAspect="Content" ObjectID="_1671422019" r:id="rId831"/>
        </w:object>
      </w:r>
      <w:r>
        <w:rPr>
          <w:rFonts w:hint="eastAsia"/>
        </w:rPr>
        <w:t>，则码字</w:t>
      </w:r>
      <w:r w:rsidRPr="003B786D">
        <w:object w:dxaOrig="2060" w:dyaOrig="320" w14:anchorId="1932FA37">
          <v:shape id="_x0000_i1441" type="#_x0000_t75" style="width:102.75pt;height:16.5pt" o:ole="">
            <v:imagedata r:id="rId832" o:title=""/>
          </v:shape>
          <o:OLEObject Type="Embed" ProgID="Equation.DSMT4" ShapeID="_x0000_i1441" DrawAspect="Content" ObjectID="_1671422020" r:id="rId833"/>
        </w:object>
      </w:r>
      <w:r>
        <w:rPr>
          <w:rFonts w:hint="eastAsia"/>
        </w:rPr>
        <w:t>。</w:t>
      </w:r>
      <w:r>
        <w:t>编码后</w:t>
      </w:r>
      <w:r w:rsidRPr="003B786D">
        <w:object w:dxaOrig="2700" w:dyaOrig="360" w14:anchorId="53B5D3A4">
          <v:shape id="_x0000_i1442" type="#_x0000_t75" style="width:135.75pt;height:18pt" o:ole="">
            <v:imagedata r:id="rId834" o:title=""/>
          </v:shape>
          <o:OLEObject Type="Embed" ProgID="Equation.DSMT4" ShapeID="_x0000_i1442" DrawAspect="Content" ObjectID="_1671422021" r:id="rId835"/>
        </w:object>
      </w:r>
      <w:r>
        <w:rPr>
          <w:rFonts w:hint="eastAsia"/>
        </w:rPr>
        <w:t>，则</w:t>
      </w:r>
      <w:r w:rsidRPr="003B786D">
        <w:rPr>
          <w:position w:val="-6"/>
        </w:rPr>
        <w:object w:dxaOrig="200" w:dyaOrig="220" w14:anchorId="0185153F">
          <v:shape id="_x0000_i1443" type="#_x0000_t75" style="width:10.5pt;height:11.25pt" o:ole="">
            <v:imagedata r:id="rId836" o:title=""/>
          </v:shape>
          <o:OLEObject Type="Embed" ProgID="Equation.DSMT4" ShapeID="_x0000_i1443" DrawAspect="Content" ObjectID="_1671422022" r:id="rId837"/>
        </w:object>
      </w:r>
      <w:r>
        <w:t>对应的</w:t>
      </w:r>
      <w:r>
        <w:rPr>
          <w:rFonts w:hint="eastAsia"/>
        </w:rPr>
        <w:t>BPSK</w:t>
      </w:r>
      <w:r>
        <w:rPr>
          <w:rFonts w:hint="eastAsia"/>
        </w:rPr>
        <w:t>序列</w:t>
      </w:r>
      <w:r w:rsidRPr="003B786D">
        <w:object w:dxaOrig="3320" w:dyaOrig="320" w14:anchorId="698CBD1E">
          <v:shape id="_x0000_i1444" type="#_x0000_t75" style="width:166.5pt;height:16.5pt" o:ole="">
            <v:imagedata r:id="rId838" o:title=""/>
          </v:shape>
          <o:OLEObject Type="Embed" ProgID="Equation.DSMT4" ShapeID="_x0000_i1444" DrawAspect="Content" ObjectID="_1671422023" r:id="rId839"/>
        </w:object>
      </w:r>
      <w:r>
        <w:rPr>
          <w:rFonts w:hint="eastAsia"/>
        </w:rPr>
        <w:t>，</w:t>
      </w:r>
      <w:r>
        <w:t>接收端接收到带噪声信号为</w:t>
      </w:r>
      <w:r w:rsidRPr="003B786D">
        <w:object w:dxaOrig="220" w:dyaOrig="260" w14:anchorId="574020AF">
          <v:shape id="_x0000_i1445" type="#_x0000_t75" style="width:11.25pt;height:12.75pt" o:ole="">
            <v:imagedata r:id="rId840" o:title=""/>
          </v:shape>
          <o:OLEObject Type="Embed" ProgID="Equation.DSMT4" ShapeID="_x0000_i1445" DrawAspect="Content" ObjectID="_1671422024" r:id="rId841"/>
        </w:object>
      </w:r>
      <w:r>
        <w:rPr>
          <w:rFonts w:hint="eastAsia"/>
        </w:rPr>
        <w:t>=(</w:t>
      </w:r>
      <w:r>
        <w:t>1.23252436, -1.59782049, 0.41546325, -0.64579775, -2.13733952, 0.97779154, -1.03453764,  0.33277371</w:t>
      </w:r>
      <w:r>
        <w:rPr>
          <w:rFonts w:hint="eastAsia"/>
        </w:rPr>
        <w:t>)</w:t>
      </w:r>
      <w:r>
        <w:rPr>
          <w:rFonts w:hint="eastAsia"/>
        </w:rPr>
        <w:t>。通过码字扩充方法后，获得的扩充数据为</w:t>
      </w:r>
      <w:r>
        <w:rPr>
          <w:rFonts w:hint="eastAsia"/>
        </w:rPr>
        <w:t>data</w:t>
      </w:r>
      <w:r>
        <w:t>=[[-1.23252436,          -1.59782049, -0.41546325, 0.64579775, -2.13733952, -0.97779154, 1.03453764,  0.33277371], [-1.23252436, -1.59782049,  0.41546325,  0.64579775, -2.13733952,     -0.97779154,  -1.03453764,  0.33277371], [ 1.23252436,  1.59782049,  0.41546325,  0.64579775, -2.13733952,  0.97779154,  -1.03453764,  0.33277371], [ 1.23252436 ,   -1.59782049, 0.41546325, -0.64579775, -2.13733952, 0.97779154, -1.03453764,  0.33277371]]</w:t>
      </w:r>
      <w:r>
        <w:rPr>
          <w:rFonts w:hint="eastAsia"/>
        </w:rPr>
        <w:t>。通过码字扩充的方法，使得原来的</w:t>
      </w:r>
      <w:r>
        <w:rPr>
          <w:rFonts w:hint="eastAsia"/>
        </w:rPr>
        <w:t>8</w:t>
      </w:r>
      <w:r>
        <w:rPr>
          <w:rFonts w:hint="eastAsia"/>
        </w:rPr>
        <w:t>位数据，扩充得到了</w:t>
      </w:r>
      <w:r>
        <w:rPr>
          <w:rFonts w:hint="eastAsia"/>
        </w:rPr>
        <w:t>32</w:t>
      </w:r>
      <w:r>
        <w:rPr>
          <w:rFonts w:hint="eastAsia"/>
        </w:rPr>
        <w:t>位数据。在一定程度上增加了信息冗余的同时，也增加了码字之间隐藏信息。</w:t>
      </w:r>
    </w:p>
    <w:p w14:paraId="31A7B224" w14:textId="77777777" w:rsidR="000A7AAC" w:rsidRDefault="000A7AAC" w:rsidP="000A7AAC">
      <w:pPr>
        <w:ind w:firstLineChars="0" w:firstLine="0"/>
      </w:pPr>
    </w:p>
    <w:p w14:paraId="0969E0C1" w14:textId="77777777" w:rsidR="000A7AAC" w:rsidRDefault="000A7AAC" w:rsidP="000A7AAC">
      <w:pPr>
        <w:pStyle w:val="3"/>
      </w:pPr>
      <w:bookmarkStart w:id="459" w:name="_Toc35086259"/>
      <w:bookmarkStart w:id="460" w:name="_Toc35722040"/>
      <w:bookmarkStart w:id="461" w:name="_Toc35722160"/>
      <w:bookmarkStart w:id="462" w:name="_Toc35725826"/>
      <w:bookmarkStart w:id="463" w:name="_Toc35726030"/>
      <w:bookmarkStart w:id="464" w:name="_Toc35766656"/>
      <w:bookmarkStart w:id="465" w:name="_Toc35875625"/>
      <w:r>
        <w:rPr>
          <w:rFonts w:hint="eastAsia"/>
        </w:rPr>
        <w:lastRenderedPageBreak/>
        <w:t>仿真与性能分析</w:t>
      </w:r>
      <w:bookmarkEnd w:id="459"/>
      <w:bookmarkEnd w:id="460"/>
      <w:bookmarkEnd w:id="461"/>
      <w:bookmarkEnd w:id="462"/>
      <w:bookmarkEnd w:id="463"/>
      <w:bookmarkEnd w:id="464"/>
      <w:bookmarkEnd w:id="465"/>
    </w:p>
    <w:p w14:paraId="3DDFFF24" w14:textId="06D8D61A" w:rsidR="000A7AAC" w:rsidRDefault="000A7AAC" w:rsidP="000A7AAC">
      <w:pPr>
        <w:ind w:firstLine="480"/>
      </w:pPr>
      <w:r>
        <w:rPr>
          <w:rFonts w:hint="eastAsia"/>
        </w:rPr>
        <w:t>基于码字扩充方法的深度学习模型译码器训练流程如图</w:t>
      </w:r>
      <w:r>
        <w:rPr>
          <w:rFonts w:hint="eastAsia"/>
        </w:rPr>
        <w:t>4</w:t>
      </w:r>
      <w:r>
        <w:t>.</w:t>
      </w:r>
      <w:r w:rsidR="00476E13">
        <w:rPr>
          <w:rFonts w:hint="eastAsia"/>
        </w:rPr>
        <w:t>21</w:t>
      </w:r>
      <w:r>
        <w:rPr>
          <w:rFonts w:hint="eastAsia"/>
        </w:rPr>
        <w:t>所示。与</w:t>
      </w:r>
      <w:r>
        <w:rPr>
          <w:rFonts w:hint="eastAsia"/>
        </w:rPr>
        <w:t>4</w:t>
      </w:r>
      <w:r>
        <w:t>.</w:t>
      </w:r>
      <w:r>
        <w:rPr>
          <w:rFonts w:hint="eastAsia"/>
        </w:rPr>
        <w:t>2</w:t>
      </w:r>
      <w:r>
        <w:rPr>
          <w:rFonts w:hint="eastAsia"/>
        </w:rPr>
        <w:t>至</w:t>
      </w:r>
      <w:r>
        <w:rPr>
          <w:rFonts w:hint="eastAsia"/>
        </w:rPr>
        <w:t>4.3</w:t>
      </w:r>
      <w:r>
        <w:rPr>
          <w:rFonts w:hint="eastAsia"/>
        </w:rPr>
        <w:t>节所描述的方法不同点，在于训练码字集通过码字扩充后，参与译码器模型的训练。</w:t>
      </w:r>
    </w:p>
    <w:p w14:paraId="554BD64D" w14:textId="77777777" w:rsidR="000A7AAC" w:rsidRDefault="000A7AAC" w:rsidP="000A7AAC">
      <w:pPr>
        <w:ind w:firstLine="480"/>
      </w:pPr>
    </w:p>
    <w:p w14:paraId="59693A16" w14:textId="3E1A5678" w:rsidR="000A7AAC" w:rsidRPr="00455CA8" w:rsidRDefault="008E0D4F" w:rsidP="000A7AAC">
      <w:pPr>
        <w:pStyle w:val="24"/>
        <w:ind w:firstLine="480"/>
      </w:pPr>
      <w:r>
        <w:object w:dxaOrig="11502" w:dyaOrig="4622" w14:anchorId="5232B762">
          <v:shape id="_x0000_i1446" type="#_x0000_t75" style="width:358.5pt;height:144.75pt" o:ole="">
            <v:imagedata r:id="rId842" o:title=""/>
          </v:shape>
          <o:OLEObject Type="Embed" ProgID="Visio.Drawing.11" ShapeID="_x0000_i1446" DrawAspect="Content" ObjectID="_1671422025" r:id="rId843"/>
        </w:object>
      </w:r>
    </w:p>
    <w:p w14:paraId="34E65055" w14:textId="77777777" w:rsidR="000A7AAC" w:rsidRPr="00476E13" w:rsidRDefault="000A7AAC" w:rsidP="00476E13">
      <w:pPr>
        <w:pStyle w:val="-0"/>
        <w:spacing w:after="240"/>
      </w:pPr>
      <w:bookmarkStart w:id="466" w:name="_Toc35877444"/>
      <w:r w:rsidRPr="00476E13">
        <w:rPr>
          <w:rFonts w:hint="eastAsia"/>
        </w:rPr>
        <w:t>基于码字扩充方法的深度学习模型译码器训练流程</w:t>
      </w:r>
      <w:bookmarkEnd w:id="466"/>
    </w:p>
    <w:p w14:paraId="02A4ADC4" w14:textId="77777777" w:rsidR="000A7AAC" w:rsidRDefault="000A7AAC" w:rsidP="000A7AAC">
      <w:pPr>
        <w:pStyle w:val="aff1"/>
        <w:widowControl/>
        <w:numPr>
          <w:ilvl w:val="0"/>
          <w:numId w:val="25"/>
        </w:numPr>
        <w:ind w:firstLineChars="0"/>
      </w:pPr>
      <w:r>
        <w:rPr>
          <w:rFonts w:hint="eastAsia"/>
        </w:rPr>
        <w:t>码字扩充</w:t>
      </w:r>
      <w:r>
        <w:rPr>
          <w:rFonts w:hint="eastAsia"/>
        </w:rPr>
        <w:t>-CNN</w:t>
      </w:r>
      <w:r>
        <w:rPr>
          <w:rFonts w:hint="eastAsia"/>
        </w:rPr>
        <w:t>模型译码器仿真</w:t>
      </w:r>
    </w:p>
    <w:p w14:paraId="02AAE65D" w14:textId="77777777" w:rsidR="000A7AAC" w:rsidRDefault="000A7AAC" w:rsidP="000A7AAC">
      <w:pPr>
        <w:ind w:firstLineChars="0" w:firstLine="480"/>
      </w:pPr>
      <w:r w:rsidRPr="001D0AD6">
        <w:t>本实验网络分为</w:t>
      </w:r>
      <w:r>
        <w:rPr>
          <w:rFonts w:hint="eastAsia"/>
        </w:rPr>
        <w:t>6</w:t>
      </w:r>
      <w:r w:rsidRPr="001D0AD6">
        <w:rPr>
          <w:rFonts w:hint="eastAsia"/>
        </w:rPr>
        <w:t>层，其中输入层节点数为</w:t>
      </w:r>
      <w:r>
        <w:t>48</w:t>
      </w:r>
      <w:r w:rsidRPr="001D0AD6">
        <w:rPr>
          <w:rFonts w:hint="eastAsia"/>
        </w:rPr>
        <w:t>，输出层节点数为</w:t>
      </w:r>
      <w:r w:rsidRPr="001D0AD6">
        <w:t>8</w:t>
      </w:r>
      <w:r w:rsidRPr="001D0AD6">
        <w:rPr>
          <w:rFonts w:hint="eastAsia"/>
        </w:rPr>
        <w:t>，</w:t>
      </w:r>
      <w:r>
        <w:rPr>
          <w:rFonts w:hint="eastAsia"/>
        </w:rPr>
        <w:t>隐藏层中前三层为二维卷积层，层级大小为（</w:t>
      </w:r>
      <w:r>
        <w:rPr>
          <w:rFonts w:hint="eastAsia"/>
        </w:rPr>
        <w:t>128-</w:t>
      </w:r>
      <w:r>
        <w:t>64</w:t>
      </w:r>
      <w:r>
        <w:rPr>
          <w:rFonts w:hint="eastAsia"/>
        </w:rPr>
        <w:t>-</w:t>
      </w:r>
      <w:r>
        <w:t>32</w:t>
      </w:r>
      <w:r>
        <w:rPr>
          <w:rFonts w:hint="eastAsia"/>
        </w:rPr>
        <w:t>）。卷积核均为</w:t>
      </w:r>
      <w:r>
        <w:rPr>
          <w:rFonts w:hint="eastAsia"/>
        </w:rPr>
        <w:t>[</w:t>
      </w:r>
      <w:r>
        <w:t>2,2</w:t>
      </w:r>
      <w:r>
        <w:rPr>
          <w:rFonts w:hint="eastAsia"/>
        </w:rPr>
        <w:t>]</w:t>
      </w:r>
      <w:r w:rsidRPr="001D0AD6">
        <w:rPr>
          <w:rFonts w:hint="eastAsia"/>
        </w:rPr>
        <w:t>。</w:t>
      </w:r>
      <w:r>
        <w:rPr>
          <w:rFonts w:hint="eastAsia"/>
        </w:rPr>
        <w:t>隐藏层的最后一层为</w:t>
      </w:r>
      <w:r>
        <w:rPr>
          <w:rFonts w:hint="eastAsia"/>
        </w:rPr>
        <w:t>64</w:t>
      </w:r>
      <w:r>
        <w:rPr>
          <w:rFonts w:hint="eastAsia"/>
        </w:rPr>
        <w:t>个神经元的全连接层。</w:t>
      </w:r>
      <w:r w:rsidRPr="001D0AD6">
        <w:rPr>
          <w:rFonts w:hint="eastAsia"/>
        </w:rPr>
        <w:t>损失函数采用多分类交叉熵损失函数，</w:t>
      </w:r>
      <w:r w:rsidRPr="001D0AD6">
        <w:t>优化器选择随机梯度下降算法的</w:t>
      </w:r>
      <w:r w:rsidRPr="001D0AD6">
        <w:rPr>
          <w:rFonts w:hint="eastAsia"/>
          <w:bCs/>
        </w:rPr>
        <w:t>Adam</w:t>
      </w:r>
      <w:r w:rsidRPr="001D0AD6">
        <w:rPr>
          <w:rFonts w:hint="eastAsia"/>
          <w:bCs/>
        </w:rPr>
        <w:t>优化器，训练数据批大小（</w:t>
      </w:r>
      <w:r w:rsidRPr="001D0AD6">
        <w:rPr>
          <w:rFonts w:hint="eastAsia"/>
          <w:bCs/>
        </w:rPr>
        <w:t>bat</w:t>
      </w:r>
      <w:r w:rsidRPr="001D0AD6">
        <w:rPr>
          <w:bCs/>
        </w:rPr>
        <w:t>ch size</w:t>
      </w:r>
      <w:r w:rsidRPr="001D0AD6">
        <w:rPr>
          <w:rFonts w:hint="eastAsia"/>
          <w:bCs/>
        </w:rPr>
        <w:t>）为</w:t>
      </w:r>
      <w:r w:rsidRPr="001D0AD6">
        <w:rPr>
          <w:rFonts w:hint="eastAsia"/>
          <w:bCs/>
        </w:rPr>
        <w:t>32</w:t>
      </w:r>
      <w:r w:rsidRPr="001D0AD6">
        <w:rPr>
          <w:rFonts w:hint="eastAsia"/>
          <w:bCs/>
        </w:rPr>
        <w:t>，设置学习率为</w:t>
      </w:r>
      <w:r w:rsidRPr="001D0AD6">
        <w:rPr>
          <w:rFonts w:hint="eastAsia"/>
          <w:bCs/>
        </w:rPr>
        <w:t>0.001</w:t>
      </w:r>
      <w:r>
        <w:rPr>
          <w:rFonts w:hint="eastAsia"/>
          <w:bCs/>
        </w:rPr>
        <w:t>。测试数据集的大小</w:t>
      </w:r>
      <w:r w:rsidRPr="001D0AD6">
        <w:rPr>
          <w:rFonts w:hint="eastAsia"/>
          <w:bCs/>
        </w:rPr>
        <w:t>为</w:t>
      </w:r>
      <w:r>
        <w:t>32000</w:t>
      </w:r>
      <w:r>
        <w:rPr>
          <w:rFonts w:hint="eastAsia"/>
        </w:rPr>
        <w:t>，</w:t>
      </w:r>
      <w:r w:rsidRPr="00A05A61">
        <w:t>实验结果选取训练</w:t>
      </w:r>
      <w:r w:rsidRPr="00A05A61">
        <w:t>epoch</w:t>
      </w:r>
      <w:r w:rsidRPr="00A05A61">
        <w:t>数量为</w:t>
      </w:r>
      <w:r w:rsidRPr="00A05A61">
        <w:object w:dxaOrig="320" w:dyaOrig="300" w14:anchorId="7EB21452">
          <v:shape id="_x0000_i1447" type="#_x0000_t75" style="width:15.75pt;height:15pt" o:ole="">
            <v:imagedata r:id="rId844" o:title=""/>
          </v:shape>
          <o:OLEObject Type="Embed" ProgID="Equation.DSMT4" ShapeID="_x0000_i1447" DrawAspect="Content" ObjectID="_1671422026" r:id="rId845"/>
        </w:object>
      </w:r>
      <w:r>
        <w:rPr>
          <w:rFonts w:hint="eastAsia"/>
        </w:rPr>
        <w:t>。</w:t>
      </w:r>
    </w:p>
    <w:p w14:paraId="71542D11" w14:textId="07250BFD" w:rsidR="000A7AAC" w:rsidRDefault="000A7AAC" w:rsidP="000A7AAC">
      <w:pPr>
        <w:ind w:firstLineChars="0" w:firstLine="480"/>
      </w:pPr>
      <w:r>
        <w:t>实验结果如图</w:t>
      </w:r>
      <w:r>
        <w:rPr>
          <w:rFonts w:hint="eastAsia"/>
        </w:rPr>
        <w:t>4</w:t>
      </w:r>
      <w:r w:rsidR="00476E13">
        <w:t>.22</w:t>
      </w:r>
      <w:r>
        <w:t>所示</w:t>
      </w:r>
      <w:r>
        <w:rPr>
          <w:rFonts w:hint="eastAsia"/>
        </w:rPr>
        <w:t>，图中红色虚线表示</w:t>
      </w:r>
      <w:r>
        <w:rPr>
          <w:rFonts w:hint="eastAsia"/>
        </w:rPr>
        <w:t>4.3</w:t>
      </w:r>
      <w:r>
        <w:rPr>
          <w:rFonts w:hint="eastAsia"/>
        </w:rPr>
        <w:t>小节</w:t>
      </w:r>
      <w:r>
        <w:rPr>
          <w:rFonts w:hint="eastAsia"/>
        </w:rPr>
        <w:t>CNN</w:t>
      </w:r>
      <w:r>
        <w:rPr>
          <w:rFonts w:hint="eastAsia"/>
        </w:rPr>
        <w:t>网络译码器仿真结果，绿色实线表示提出的码字扩充</w:t>
      </w:r>
      <w:r>
        <w:rPr>
          <w:rFonts w:hint="eastAsia"/>
        </w:rPr>
        <w:t>-</w:t>
      </w:r>
      <w:r>
        <w:t>CNN</w:t>
      </w:r>
      <w:r>
        <w:t>网络译码器仿真结果</w:t>
      </w:r>
      <w:r>
        <w:rPr>
          <w:rFonts w:hint="eastAsia"/>
        </w:rPr>
        <w:t>。</w:t>
      </w:r>
      <w:r>
        <w:t>从结果可以看出</w:t>
      </w:r>
      <w:r>
        <w:rPr>
          <w:rFonts w:hint="eastAsia"/>
        </w:rPr>
        <w:t>，通过码字扩充的方法，有效降低了误码率。</w:t>
      </w:r>
    </w:p>
    <w:p w14:paraId="4551C741" w14:textId="77777777" w:rsidR="000A7AAC" w:rsidRDefault="000A7AAC" w:rsidP="000A7AAC">
      <w:pPr>
        <w:ind w:firstLineChars="0" w:firstLine="480"/>
      </w:pPr>
    </w:p>
    <w:p w14:paraId="6D55D1F7" w14:textId="77777777" w:rsidR="000A7AAC" w:rsidRDefault="000A7AAC" w:rsidP="000A7AAC">
      <w:pPr>
        <w:pStyle w:val="24"/>
        <w:ind w:firstLine="480"/>
      </w:pPr>
      <w:r w:rsidRPr="0091773B">
        <w:rPr>
          <w:noProof/>
        </w:rPr>
        <w:lastRenderedPageBreak/>
        <w:drawing>
          <wp:inline distT="0" distB="0" distL="0" distR="0" wp14:anchorId="7EE4F254" wp14:editId="39E4A829">
            <wp:extent cx="5040000" cy="3783600"/>
            <wp:effectExtent l="0" t="0" r="8255" b="7620"/>
            <wp:docPr id="28" name="图片 28" descr="C:\Users\12275\Desktop\picture\图4.21码字扩充CNN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C:\Users\12275\Desktop\picture\图4.21码字扩充CNN误码率.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40000" cy="3783600"/>
                    </a:xfrm>
                    <a:prstGeom prst="rect">
                      <a:avLst/>
                    </a:prstGeom>
                    <a:noFill/>
                    <a:ln>
                      <a:noFill/>
                    </a:ln>
                  </pic:spPr>
                </pic:pic>
              </a:graphicData>
            </a:graphic>
          </wp:inline>
        </w:drawing>
      </w:r>
    </w:p>
    <w:p w14:paraId="1064EA44" w14:textId="77777777" w:rsidR="000A7AAC" w:rsidRPr="00476E13" w:rsidRDefault="000A7AAC" w:rsidP="00476E13">
      <w:pPr>
        <w:pStyle w:val="-0"/>
        <w:spacing w:after="240"/>
      </w:pPr>
      <w:bookmarkStart w:id="467" w:name="_Toc35877445"/>
      <w:r w:rsidRPr="00476E13">
        <w:t>码字扩充</w:t>
      </w:r>
      <w:r w:rsidRPr="00476E13">
        <w:rPr>
          <w:rFonts w:hint="eastAsia"/>
        </w:rPr>
        <w:t>C</w:t>
      </w:r>
      <w:r w:rsidRPr="00476E13">
        <w:t>NN</w:t>
      </w:r>
      <w:r w:rsidRPr="00476E13">
        <w:t>网络译码器误码率</w:t>
      </w:r>
      <w:bookmarkEnd w:id="467"/>
    </w:p>
    <w:p w14:paraId="0A7BFE29" w14:textId="77777777" w:rsidR="000A7AAC" w:rsidRDefault="000A7AAC" w:rsidP="000A7AAC">
      <w:pPr>
        <w:pStyle w:val="aff1"/>
        <w:widowControl/>
        <w:numPr>
          <w:ilvl w:val="0"/>
          <w:numId w:val="25"/>
        </w:numPr>
        <w:ind w:firstLineChars="0"/>
      </w:pPr>
      <w:r>
        <w:rPr>
          <w:rFonts w:hint="eastAsia"/>
        </w:rPr>
        <w:t>码字扩充</w:t>
      </w:r>
      <w:r>
        <w:rPr>
          <w:rFonts w:hint="eastAsia"/>
        </w:rPr>
        <w:t>-</w:t>
      </w:r>
      <w:r>
        <w:t>LSTM</w:t>
      </w:r>
      <w:r>
        <w:t>模型译码仿真</w:t>
      </w:r>
    </w:p>
    <w:p w14:paraId="51D21AFF" w14:textId="28E4C071" w:rsidR="000A7AAC" w:rsidRDefault="000A7AAC" w:rsidP="000A7AAC">
      <w:pPr>
        <w:ind w:firstLine="480"/>
      </w:pPr>
      <w:r>
        <w:t>将码字扩充方法应用于</w:t>
      </w:r>
      <w:r>
        <w:rPr>
          <w:rFonts w:hint="eastAsia"/>
        </w:rPr>
        <w:t>LSTM</w:t>
      </w:r>
      <w:r>
        <w:rPr>
          <w:rFonts w:hint="eastAsia"/>
        </w:rPr>
        <w:t>模型，该模型设置单元数</w:t>
      </w:r>
      <w:r>
        <w:rPr>
          <w:rFonts w:hint="eastAsia"/>
        </w:rPr>
        <w:t>units=128,</w:t>
      </w:r>
      <w:r>
        <w:t>输入层</w:t>
      </w:r>
      <w:r>
        <w:rPr>
          <w:rFonts w:hint="eastAsia"/>
        </w:rPr>
        <w:t>Reshape</w:t>
      </w:r>
      <w:r>
        <w:rPr>
          <w:rFonts w:hint="eastAsia"/>
        </w:rPr>
        <w:t>为（</w:t>
      </w:r>
      <w:r>
        <w:rPr>
          <w:rFonts w:hint="eastAsia"/>
        </w:rPr>
        <w:t>16,5</w:t>
      </w:r>
      <w:r>
        <w:rPr>
          <w:rFonts w:hint="eastAsia"/>
        </w:rPr>
        <w:t>），输出层为</w:t>
      </w:r>
      <w:r>
        <w:rPr>
          <w:rFonts w:hint="eastAsia"/>
        </w:rPr>
        <w:t>8</w:t>
      </w:r>
      <w:r>
        <w:rPr>
          <w:rFonts w:hint="eastAsia"/>
        </w:rPr>
        <w:t>位，激活函数为</w:t>
      </w:r>
      <w:r>
        <w:rPr>
          <w:rFonts w:hint="eastAsia"/>
        </w:rPr>
        <w:t>Sigmoid</w:t>
      </w:r>
      <w:r>
        <w:rPr>
          <w:rFonts w:hint="eastAsia"/>
        </w:rPr>
        <w:t>。</w:t>
      </w:r>
      <w:r w:rsidRPr="001D0AD6">
        <w:rPr>
          <w:rFonts w:hint="eastAsia"/>
        </w:rPr>
        <w:t>损失函数采用多分类交叉熵损失函数，</w:t>
      </w:r>
      <w:r w:rsidRPr="001D0AD6">
        <w:t>优化器选择随机梯度下降算法的</w:t>
      </w:r>
      <w:r w:rsidRPr="001D0AD6">
        <w:rPr>
          <w:rFonts w:hint="eastAsia"/>
          <w:bCs/>
        </w:rPr>
        <w:t>Adam</w:t>
      </w:r>
      <w:r w:rsidRPr="001D0AD6">
        <w:rPr>
          <w:rFonts w:hint="eastAsia"/>
          <w:bCs/>
        </w:rPr>
        <w:t>优化器，训练数据批大小（</w:t>
      </w:r>
      <w:r w:rsidRPr="001D0AD6">
        <w:rPr>
          <w:rFonts w:hint="eastAsia"/>
          <w:bCs/>
        </w:rPr>
        <w:t>bat</w:t>
      </w:r>
      <w:r w:rsidRPr="001D0AD6">
        <w:rPr>
          <w:bCs/>
        </w:rPr>
        <w:t>ch size</w:t>
      </w:r>
      <w:r w:rsidRPr="001D0AD6">
        <w:rPr>
          <w:rFonts w:hint="eastAsia"/>
          <w:bCs/>
        </w:rPr>
        <w:t>）为</w:t>
      </w:r>
      <w:r w:rsidRPr="001D0AD6">
        <w:rPr>
          <w:rFonts w:hint="eastAsia"/>
          <w:bCs/>
        </w:rPr>
        <w:t>32</w:t>
      </w:r>
      <w:r w:rsidRPr="001D0AD6">
        <w:rPr>
          <w:rFonts w:hint="eastAsia"/>
          <w:bCs/>
        </w:rPr>
        <w:t>，设置学习率为</w:t>
      </w:r>
      <w:r w:rsidRPr="001D0AD6">
        <w:rPr>
          <w:rFonts w:hint="eastAsia"/>
          <w:bCs/>
        </w:rPr>
        <w:t>0.001</w:t>
      </w:r>
      <w:r>
        <w:rPr>
          <w:rFonts w:hint="eastAsia"/>
          <w:bCs/>
        </w:rPr>
        <w:t>。测试数据集的大小</w:t>
      </w:r>
      <w:r w:rsidRPr="001D0AD6">
        <w:rPr>
          <w:rFonts w:hint="eastAsia"/>
          <w:bCs/>
        </w:rPr>
        <w:t>为</w:t>
      </w:r>
      <w:r>
        <w:t>32000</w:t>
      </w:r>
      <w:r>
        <w:rPr>
          <w:rFonts w:hint="eastAsia"/>
        </w:rPr>
        <w:t>，</w:t>
      </w:r>
      <w:r w:rsidRPr="00A05A61">
        <w:t>实验结果选取训练</w:t>
      </w:r>
      <w:r w:rsidRPr="00A05A61">
        <w:t>epoch</w:t>
      </w:r>
      <w:r w:rsidRPr="00A05A61">
        <w:t>数量为</w:t>
      </w:r>
      <w:r w:rsidRPr="00A05A61">
        <w:object w:dxaOrig="320" w:dyaOrig="300" w14:anchorId="10C2994F">
          <v:shape id="_x0000_i1448" type="#_x0000_t75" style="width:15.75pt;height:15pt" o:ole="">
            <v:imagedata r:id="rId847" o:title=""/>
          </v:shape>
          <o:OLEObject Type="Embed" ProgID="Equation.DSMT4" ShapeID="_x0000_i1448" DrawAspect="Content" ObjectID="_1671422027" r:id="rId848"/>
        </w:object>
      </w:r>
      <w:r>
        <w:rPr>
          <w:rFonts w:hint="eastAsia"/>
        </w:rPr>
        <w:t>。</w:t>
      </w:r>
      <w:r w:rsidRPr="00A05A61">
        <w:t>结果如图</w:t>
      </w:r>
      <w:r>
        <w:t>4.</w:t>
      </w:r>
      <w:r w:rsidR="00476E13">
        <w:t>23</w:t>
      </w:r>
      <w:r w:rsidRPr="00A05A61">
        <w:t>所示。</w:t>
      </w:r>
      <w:r>
        <w:t>从结果可以看出</w:t>
      </w:r>
      <w:r>
        <w:rPr>
          <w:rFonts w:hint="eastAsia"/>
        </w:rPr>
        <w:t>，</w:t>
      </w:r>
      <w:r>
        <w:t>码字扩充方法对于</w:t>
      </w:r>
      <w:r>
        <w:rPr>
          <w:rFonts w:hint="eastAsia"/>
        </w:rPr>
        <w:t>LSTM</w:t>
      </w:r>
      <w:r>
        <w:rPr>
          <w:rFonts w:hint="eastAsia"/>
        </w:rPr>
        <w:t>网络译码性能提升不明显，在信噪比较高时，可以轻微提升</w:t>
      </w:r>
      <w:r>
        <w:rPr>
          <w:rFonts w:hint="eastAsia"/>
        </w:rPr>
        <w:t>LSTM</w:t>
      </w:r>
      <w:r>
        <w:rPr>
          <w:rFonts w:hint="eastAsia"/>
        </w:rPr>
        <w:t>模型的误码率性能。</w:t>
      </w:r>
    </w:p>
    <w:p w14:paraId="04629A02" w14:textId="77777777" w:rsidR="000A7AAC" w:rsidRDefault="000A7AAC" w:rsidP="000A7AAC">
      <w:pPr>
        <w:pStyle w:val="24"/>
        <w:ind w:firstLine="480"/>
      </w:pPr>
      <w:r w:rsidRPr="0091773B">
        <w:rPr>
          <w:noProof/>
        </w:rPr>
        <w:lastRenderedPageBreak/>
        <w:drawing>
          <wp:inline distT="0" distB="0" distL="0" distR="0" wp14:anchorId="74C81450" wp14:editId="1413FDD2">
            <wp:extent cx="5040000" cy="3783600"/>
            <wp:effectExtent l="0" t="0" r="8255" b="7620"/>
            <wp:docPr id="30" name="图片 30" descr="C:\Users\12275\Desktop\picture\图4.22码字扩充LSTM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12275\Desktop\picture\图4.22码字扩充LSTM误码率.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040000" cy="3783600"/>
                    </a:xfrm>
                    <a:prstGeom prst="rect">
                      <a:avLst/>
                    </a:prstGeom>
                    <a:noFill/>
                    <a:ln>
                      <a:noFill/>
                    </a:ln>
                  </pic:spPr>
                </pic:pic>
              </a:graphicData>
            </a:graphic>
          </wp:inline>
        </w:drawing>
      </w:r>
    </w:p>
    <w:p w14:paraId="55BAEB62" w14:textId="24290BB3" w:rsidR="000A7AAC" w:rsidRPr="00476E13" w:rsidRDefault="000A7AAC" w:rsidP="00476E13">
      <w:pPr>
        <w:pStyle w:val="-0"/>
        <w:spacing w:after="240"/>
      </w:pPr>
      <w:bookmarkStart w:id="468" w:name="_Toc35877446"/>
      <w:r w:rsidRPr="00476E13">
        <w:t>码字扩充</w:t>
      </w:r>
      <w:r w:rsidRPr="00476E13">
        <w:t>LSTM</w:t>
      </w:r>
      <w:r w:rsidR="00D9219B">
        <w:t>网络</w:t>
      </w:r>
      <w:r w:rsidRPr="00476E13">
        <w:t>译码器误码率</w:t>
      </w:r>
      <w:bookmarkEnd w:id="468"/>
    </w:p>
    <w:p w14:paraId="31B227D4" w14:textId="77777777" w:rsidR="000A7AAC" w:rsidRDefault="000A7AAC" w:rsidP="000A7AAC">
      <w:pPr>
        <w:pStyle w:val="20"/>
      </w:pPr>
      <w:bookmarkStart w:id="469" w:name="_Toc35086256"/>
      <w:bookmarkStart w:id="470" w:name="_Toc35722041"/>
      <w:bookmarkStart w:id="471" w:name="_Toc35722161"/>
      <w:bookmarkStart w:id="472" w:name="_Toc35725827"/>
      <w:bookmarkStart w:id="473" w:name="_Toc35726031"/>
      <w:bookmarkStart w:id="474" w:name="_Toc35766657"/>
      <w:bookmarkStart w:id="475" w:name="_Toc35875626"/>
      <w:r w:rsidRPr="00374DBE">
        <w:rPr>
          <w:rFonts w:hint="eastAsia"/>
        </w:rPr>
        <w:t>基于</w:t>
      </w:r>
      <w:r>
        <w:rPr>
          <w:rFonts w:hint="eastAsia"/>
        </w:rPr>
        <w:t>深度学习模型的极化码译码总结分析</w:t>
      </w:r>
      <w:bookmarkEnd w:id="469"/>
      <w:bookmarkEnd w:id="470"/>
      <w:bookmarkEnd w:id="471"/>
      <w:bookmarkEnd w:id="472"/>
      <w:bookmarkEnd w:id="473"/>
      <w:bookmarkEnd w:id="474"/>
      <w:bookmarkEnd w:id="475"/>
    </w:p>
    <w:p w14:paraId="1AAECCDB" w14:textId="77777777" w:rsidR="000A7AAC" w:rsidRDefault="000A7AAC" w:rsidP="000A7AAC">
      <w:pPr>
        <w:ind w:firstLine="480"/>
      </w:pPr>
      <w:r w:rsidRPr="00A05A61">
        <w:t>图中红色、绿色和蓝色虚线分别表示</w:t>
      </w:r>
      <w:r w:rsidRPr="00A05A61">
        <w:t>4.4.1</w:t>
      </w:r>
      <w:r w:rsidRPr="00A05A61">
        <w:t>到</w:t>
      </w:r>
      <w:r w:rsidRPr="00A05A61">
        <w:t>4.4.3</w:t>
      </w:r>
      <w:r w:rsidRPr="00A05A61">
        <w:t>小节中</w:t>
      </w:r>
      <w:r w:rsidRPr="00A05A61">
        <w:t>MLP</w:t>
      </w:r>
      <w:r w:rsidRPr="00A05A61">
        <w:t>、</w:t>
      </w:r>
      <w:r w:rsidRPr="00A05A61">
        <w:t>CNN</w:t>
      </w:r>
      <w:r w:rsidRPr="00A05A61">
        <w:t>和</w:t>
      </w:r>
      <w:r w:rsidRPr="00A05A61">
        <w:t>LSTM</w:t>
      </w:r>
      <w:r w:rsidRPr="00A05A61">
        <w:t>网络的结果，实线绿色和实线蓝色分别为通过码字扩充方法后，</w:t>
      </w:r>
      <w:r w:rsidRPr="00A05A61">
        <w:t>CNN</w:t>
      </w:r>
      <w:r w:rsidRPr="00A05A61">
        <w:t>和</w:t>
      </w:r>
      <w:r w:rsidRPr="00A05A61">
        <w:t>LSTM</w:t>
      </w:r>
      <w:r w:rsidRPr="00A05A61">
        <w:t>网络译码器的结果。</w:t>
      </w:r>
      <w:r>
        <w:t>为了保证比较的合理性</w:t>
      </w:r>
      <w:r>
        <w:rPr>
          <w:rFonts w:hint="eastAsia"/>
        </w:rPr>
        <w:t>，</w:t>
      </w:r>
      <w:r>
        <w:t>以上深度学习模型译码器的数据均选取</w:t>
      </w:r>
      <w:r>
        <w:rPr>
          <w:rFonts w:hint="eastAsia"/>
        </w:rPr>
        <w:t>epoch</w:t>
      </w:r>
      <w:r>
        <w:rPr>
          <w:rFonts w:hint="eastAsia"/>
        </w:rPr>
        <w:t>数量</w:t>
      </w:r>
      <w:r w:rsidRPr="003B786D">
        <w:rPr>
          <w:position w:val="-4"/>
        </w:rPr>
        <w:object w:dxaOrig="320" w:dyaOrig="300" w14:anchorId="6A4D4738">
          <v:shape id="_x0000_i1449" type="#_x0000_t75" style="width:16.5pt;height:15.75pt" o:ole="">
            <v:imagedata r:id="rId850" o:title=""/>
          </v:shape>
          <o:OLEObject Type="Embed" ProgID="Equation.DSMT4" ShapeID="_x0000_i1449" DrawAspect="Content" ObjectID="_1671422028" r:id="rId851"/>
        </w:object>
      </w:r>
      <w:r>
        <w:rPr>
          <w:rFonts w:hint="eastAsia"/>
        </w:rPr>
        <w:t>时的数据，可以认为。</w:t>
      </w:r>
      <w:r w:rsidRPr="00A05A61">
        <w:t>结果发现，</w:t>
      </w:r>
      <w:r>
        <w:t>在信噪比</w:t>
      </w:r>
      <w:r>
        <w:rPr>
          <w:rFonts w:hint="eastAsia"/>
        </w:rPr>
        <w:t>3-</w:t>
      </w:r>
      <w:r>
        <w:t>5</w:t>
      </w:r>
      <w:r>
        <w:t>情况下</w:t>
      </w:r>
      <w:r>
        <w:rPr>
          <w:rFonts w:hint="eastAsia"/>
        </w:rPr>
        <w:t>，</w:t>
      </w:r>
      <w:r>
        <w:t>码字扩充方法可以有效降低</w:t>
      </w:r>
      <w:r w:rsidRPr="00A05A61">
        <w:t>CNN</w:t>
      </w:r>
      <w:r w:rsidRPr="00A05A61">
        <w:t>和</w:t>
      </w:r>
      <w:r w:rsidRPr="00A05A61">
        <w:t>LSTM</w:t>
      </w:r>
      <w:r w:rsidRPr="00A05A61">
        <w:t>网络译码器的误码率。</w:t>
      </w:r>
      <w:r>
        <w:t>特别的</w:t>
      </w:r>
      <w:r w:rsidRPr="00A05A61">
        <w:t>，基于码字扩充方法的</w:t>
      </w:r>
      <w:r w:rsidRPr="00A05A61">
        <w:t>LSTM</w:t>
      </w:r>
      <w:r w:rsidRPr="00A05A61">
        <w:t>网络译码器误码率在高信噪比下，</w:t>
      </w:r>
      <w:r>
        <w:t>其误码率可以低于置信度传播迭代</w:t>
      </w:r>
      <w:r>
        <w:rPr>
          <w:rFonts w:hint="eastAsia"/>
        </w:rPr>
        <w:t>5</w:t>
      </w:r>
      <w:r>
        <w:rPr>
          <w:rFonts w:hint="eastAsia"/>
        </w:rPr>
        <w:t>次时的误码率</w:t>
      </w:r>
      <w:r w:rsidRPr="00A05A61">
        <w:t>。</w:t>
      </w:r>
    </w:p>
    <w:p w14:paraId="3EF5A30F" w14:textId="77777777" w:rsidR="000A7AAC" w:rsidRDefault="000A7AAC" w:rsidP="000A7AAC">
      <w:pPr>
        <w:ind w:firstLine="480"/>
      </w:pPr>
      <w:r>
        <w:t>由此说明</w:t>
      </w:r>
      <w:r>
        <w:rPr>
          <w:rFonts w:hint="eastAsia"/>
        </w:rPr>
        <w:t>，</w:t>
      </w:r>
      <w:r>
        <w:t>码字扩充方法具有提升</w:t>
      </w:r>
      <w:r>
        <w:rPr>
          <w:rFonts w:hint="eastAsia"/>
        </w:rPr>
        <w:t>CNN</w:t>
      </w:r>
      <w:r>
        <w:rPr>
          <w:rFonts w:hint="eastAsia"/>
        </w:rPr>
        <w:t>和</w:t>
      </w:r>
      <w:r>
        <w:rPr>
          <w:rFonts w:hint="eastAsia"/>
        </w:rPr>
        <w:t>LSTM</w:t>
      </w:r>
      <w:r>
        <w:rPr>
          <w:rFonts w:hint="eastAsia"/>
        </w:rPr>
        <w:t>网络译码性能的有效性。码字扩充方法不是简单扩充了码字的维度，而是根据极化码编码结构的特殊性，提取了编码结构隐藏信息。这种隐藏信息不具备可解释性，然而可以说明的是，神经网络提取了该隐藏信息，从而提升了译码性能。然而本方法仅仅是通过编码结构简单的扩充了码字信息。在这方面可以做更深入的研究。</w:t>
      </w:r>
    </w:p>
    <w:p w14:paraId="707D4472" w14:textId="77777777" w:rsidR="000A7AAC" w:rsidRPr="007F0D0F" w:rsidRDefault="000A7AAC" w:rsidP="000A7AAC">
      <w:pPr>
        <w:ind w:firstLine="480"/>
      </w:pPr>
    </w:p>
    <w:p w14:paraId="10B7CCFE" w14:textId="77777777" w:rsidR="000A7AAC" w:rsidRDefault="000A7AAC" w:rsidP="000A7AAC">
      <w:pPr>
        <w:pStyle w:val="24"/>
        <w:ind w:firstLine="480"/>
      </w:pPr>
      <w:r w:rsidRPr="007F0D0F">
        <w:rPr>
          <w:noProof/>
        </w:rPr>
        <w:lastRenderedPageBreak/>
        <w:drawing>
          <wp:inline distT="0" distB="0" distL="0" distR="0" wp14:anchorId="3C3C7843" wp14:editId="5DFD1B5B">
            <wp:extent cx="5040000" cy="3783600"/>
            <wp:effectExtent l="0" t="0" r="8255" b="7620"/>
            <wp:docPr id="31" name="图片 31" descr="C:\Users\12275\Desktop\picture\图4.23极化码（16,8）各种译码方案误码率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12275\Desktop\picture\图4.23极化码（16,8）各种译码方案误码率对比.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040000" cy="3783600"/>
                    </a:xfrm>
                    <a:prstGeom prst="rect">
                      <a:avLst/>
                    </a:prstGeom>
                    <a:noFill/>
                    <a:ln>
                      <a:noFill/>
                    </a:ln>
                  </pic:spPr>
                </pic:pic>
              </a:graphicData>
            </a:graphic>
          </wp:inline>
        </w:drawing>
      </w:r>
    </w:p>
    <w:p w14:paraId="763FDE3F" w14:textId="77777777" w:rsidR="000A7AAC" w:rsidRPr="00476E13" w:rsidRDefault="000A7AAC" w:rsidP="00476E13">
      <w:pPr>
        <w:pStyle w:val="-0"/>
        <w:spacing w:after="240"/>
      </w:pPr>
      <w:bookmarkStart w:id="476" w:name="_Toc35877447"/>
      <w:r w:rsidRPr="00476E13">
        <w:t>（</w:t>
      </w:r>
      <w:r w:rsidRPr="00476E13">
        <w:t>16,8</w:t>
      </w:r>
      <w:r w:rsidRPr="00476E13">
        <w:t>）极化码各种译码方案下误码率对比</w:t>
      </w:r>
      <w:bookmarkEnd w:id="476"/>
    </w:p>
    <w:p w14:paraId="0B3E1D03" w14:textId="77777777" w:rsidR="000A7AAC" w:rsidRDefault="000A7AAC" w:rsidP="000A7AAC">
      <w:pPr>
        <w:pStyle w:val="-0"/>
        <w:numPr>
          <w:ilvl w:val="0"/>
          <w:numId w:val="0"/>
        </w:numPr>
        <w:spacing w:after="240"/>
        <w:ind w:left="480"/>
        <w:jc w:val="both"/>
      </w:pPr>
      <w:r w:rsidRPr="007F0D0F">
        <w:tab/>
      </w:r>
    </w:p>
    <w:p w14:paraId="68EBB4F5" w14:textId="77777777" w:rsidR="000A7AAC" w:rsidRDefault="000A7AAC" w:rsidP="000A7AAC">
      <w:pPr>
        <w:pStyle w:val="aff1"/>
        <w:ind w:left="480" w:firstLineChars="0" w:firstLine="0"/>
      </w:pPr>
      <w:r>
        <w:t>通过上述实验分析</w:t>
      </w:r>
      <w:r>
        <w:rPr>
          <w:rFonts w:hint="eastAsia"/>
        </w:rPr>
        <w:t>，</w:t>
      </w:r>
      <w:r>
        <w:t>可以总结出以下结论</w:t>
      </w:r>
      <w:r>
        <w:rPr>
          <w:rFonts w:hint="eastAsia"/>
        </w:rPr>
        <w:t>：</w:t>
      </w:r>
    </w:p>
    <w:p w14:paraId="358A160A" w14:textId="77777777" w:rsidR="000A7AAC" w:rsidRDefault="000A7AAC" w:rsidP="000A7AAC">
      <w:pPr>
        <w:pStyle w:val="aff1"/>
        <w:widowControl/>
        <w:numPr>
          <w:ilvl w:val="0"/>
          <w:numId w:val="26"/>
        </w:numPr>
        <w:spacing w:line="360" w:lineRule="auto"/>
        <w:ind w:firstLineChars="0"/>
      </w:pPr>
      <w:r>
        <w:rPr>
          <w:rFonts w:hint="eastAsia"/>
        </w:rPr>
        <w:t>对于上述实验设定下的三种网络模型，</w:t>
      </w:r>
      <w:r>
        <w:t>LSTM</w:t>
      </w:r>
      <w:r>
        <w:t>网络译码器</w:t>
      </w:r>
      <w:r>
        <w:rPr>
          <w:rFonts w:hint="eastAsia"/>
        </w:rPr>
        <w:t>具有最好译码性能。</w:t>
      </w:r>
      <w:r>
        <w:rPr>
          <w:rFonts w:hint="eastAsia"/>
        </w:rPr>
        <w:t>C</w:t>
      </w:r>
      <w:r>
        <w:t>NN</w:t>
      </w:r>
      <w:r>
        <w:t>网络译码器性能相对较差</w:t>
      </w:r>
      <w:r>
        <w:rPr>
          <w:rFonts w:hint="eastAsia"/>
        </w:rPr>
        <w:t>。采用码字扩充方法后，有效提升了</w:t>
      </w:r>
      <w:r>
        <w:rPr>
          <w:rFonts w:hint="eastAsia"/>
        </w:rPr>
        <w:t>CNN</w:t>
      </w:r>
      <w:r>
        <w:rPr>
          <w:rFonts w:hint="eastAsia"/>
        </w:rPr>
        <w:t>模型译码器和</w:t>
      </w:r>
      <w:r>
        <w:rPr>
          <w:rFonts w:hint="eastAsia"/>
        </w:rPr>
        <w:t>LSTM</w:t>
      </w:r>
      <w:r>
        <w:rPr>
          <w:rFonts w:hint="eastAsia"/>
        </w:rPr>
        <w:t>模型译码器的译码性能，说明码字扩充方法增加了码字之间相对位置信息。</w:t>
      </w:r>
    </w:p>
    <w:p w14:paraId="0D7C3ADA" w14:textId="77777777" w:rsidR="000A7AAC" w:rsidRPr="001C5A7D" w:rsidRDefault="000A7AAC" w:rsidP="000A7AAC">
      <w:pPr>
        <w:pStyle w:val="aff1"/>
        <w:widowControl/>
        <w:numPr>
          <w:ilvl w:val="0"/>
          <w:numId w:val="26"/>
        </w:numPr>
        <w:spacing w:line="360" w:lineRule="auto"/>
        <w:ind w:firstLineChars="0"/>
      </w:pPr>
      <w:r>
        <w:rPr>
          <w:rFonts w:hint="eastAsia"/>
        </w:rPr>
        <w:t>码字扩充方法对</w:t>
      </w:r>
      <w:r>
        <w:rPr>
          <w:rFonts w:hint="eastAsia"/>
        </w:rPr>
        <w:t>CNN</w:t>
      </w:r>
      <w:r>
        <w:rPr>
          <w:rFonts w:hint="eastAsia"/>
        </w:rPr>
        <w:t>模型译码性能提升较大，是因为</w:t>
      </w:r>
      <w:r>
        <w:rPr>
          <w:rFonts w:hint="eastAsia"/>
        </w:rPr>
        <w:t>CNN</w:t>
      </w:r>
      <w:r>
        <w:rPr>
          <w:rFonts w:hint="eastAsia"/>
        </w:rPr>
        <w:t>模型对训练样本采用卷积操作，更够提取不同位置的码字之间的隐藏信息。而对</w:t>
      </w:r>
      <w:r>
        <w:rPr>
          <w:rFonts w:hint="eastAsia"/>
        </w:rPr>
        <w:t>LSTM</w:t>
      </w:r>
      <w:r>
        <w:rPr>
          <w:rFonts w:hint="eastAsia"/>
        </w:rPr>
        <w:t>模型来说，更多的是将扩充的码字进行分段提取信息。码字扩充方法以增加信息冗余为代价，增加了码字之间的隐藏信息。</w:t>
      </w:r>
    </w:p>
    <w:p w14:paraId="71EA8007" w14:textId="77777777" w:rsidR="000A7AAC" w:rsidRDefault="000A7AAC" w:rsidP="000A7AAC">
      <w:pPr>
        <w:pStyle w:val="aff1"/>
        <w:widowControl/>
        <w:numPr>
          <w:ilvl w:val="0"/>
          <w:numId w:val="26"/>
        </w:numPr>
        <w:spacing w:line="360" w:lineRule="auto"/>
        <w:ind w:firstLineChars="0"/>
      </w:pPr>
      <w:r>
        <w:t>神经网络译码器具有非迭代性</w:t>
      </w:r>
      <w:r>
        <w:rPr>
          <w:rFonts w:hint="eastAsia"/>
        </w:rPr>
        <w:t>，</w:t>
      </w:r>
      <w:r>
        <w:t>与传统译码算法置信度传播算法</w:t>
      </w:r>
      <w:r>
        <w:rPr>
          <w:rFonts w:hint="eastAsia"/>
        </w:rPr>
        <w:t>相比，译码性能相当，延迟性更低。在码长极短（</w:t>
      </w:r>
      <w:r>
        <w:rPr>
          <w:rFonts w:hint="eastAsia"/>
        </w:rPr>
        <w:t>N=8,16</w:t>
      </w:r>
      <w:r>
        <w:rPr>
          <w:rFonts w:hint="eastAsia"/>
        </w:rPr>
        <w:t>）情况下，深度学习模型译码器相比置信度传播译码性能更优。</w:t>
      </w:r>
    </w:p>
    <w:p w14:paraId="4C3E8DA5" w14:textId="77777777" w:rsidR="000A7AAC" w:rsidRPr="00FA1068" w:rsidRDefault="000A7AAC" w:rsidP="000A7AAC">
      <w:pPr>
        <w:pStyle w:val="aff1"/>
        <w:widowControl/>
        <w:numPr>
          <w:ilvl w:val="0"/>
          <w:numId w:val="26"/>
        </w:numPr>
        <w:spacing w:line="360" w:lineRule="auto"/>
        <w:ind w:firstLineChars="0"/>
      </w:pPr>
      <w:r>
        <w:rPr>
          <w:rFonts w:hint="eastAsia"/>
        </w:rPr>
        <w:t>随着码长的增加，样本量呈指数型增长，称为“维数灾难”。例如，当信息位长度</w:t>
      </w:r>
      <w:r>
        <w:rPr>
          <w:rFonts w:hint="eastAsia"/>
        </w:rPr>
        <w:t>K=</w:t>
      </w:r>
      <w:r>
        <w:t>8</w:t>
      </w:r>
      <w:r>
        <w:t>时</w:t>
      </w:r>
      <w:r>
        <w:rPr>
          <w:rFonts w:hint="eastAsia"/>
        </w:rPr>
        <w:t>，</w:t>
      </w:r>
      <w:r>
        <w:t>样本数量为</w:t>
      </w:r>
      <w:r>
        <w:rPr>
          <w:rFonts w:hint="eastAsia"/>
        </w:rPr>
        <w:t>256</w:t>
      </w:r>
      <w:r>
        <w:rPr>
          <w:rFonts w:hint="eastAsia"/>
        </w:rPr>
        <w:t>；当信息位长度</w:t>
      </w:r>
      <w:r>
        <w:rPr>
          <w:rFonts w:hint="eastAsia"/>
        </w:rPr>
        <w:t>K=</w:t>
      </w:r>
      <w:r>
        <w:t>16</w:t>
      </w:r>
      <w:r>
        <w:t>时</w:t>
      </w:r>
      <w:r>
        <w:rPr>
          <w:rFonts w:hint="eastAsia"/>
        </w:rPr>
        <w:t>，</w:t>
      </w:r>
      <w:r>
        <w:t>样本数量为</w:t>
      </w:r>
      <w:r>
        <w:rPr>
          <w:rFonts w:hint="eastAsia"/>
        </w:rPr>
        <w:lastRenderedPageBreak/>
        <w:t>65535</w:t>
      </w:r>
      <w:r>
        <w:rPr>
          <w:rFonts w:hint="eastAsia"/>
        </w:rPr>
        <w:t>。对于给定的网络模型，都有其码长容限。</w:t>
      </w:r>
      <w:r w:rsidRPr="00FA1068">
        <w:rPr>
          <w:rFonts w:hint="eastAsia"/>
        </w:rPr>
        <w:t>神经网络训练和运行的复杂度呈指数增长限制了</w:t>
      </w:r>
      <w:r>
        <w:rPr>
          <w:rFonts w:hint="eastAsia"/>
        </w:rPr>
        <w:t>码长较长情况下的</w:t>
      </w:r>
      <w:r w:rsidRPr="00FA1068">
        <w:rPr>
          <w:rFonts w:hint="eastAsia"/>
        </w:rPr>
        <w:t>应用。</w:t>
      </w:r>
    </w:p>
    <w:p w14:paraId="16CCCB96" w14:textId="77777777" w:rsidR="000A7AAC" w:rsidRPr="000572A6" w:rsidRDefault="000A7AAC" w:rsidP="000A7AAC">
      <w:pPr>
        <w:pStyle w:val="aff1"/>
        <w:widowControl/>
        <w:numPr>
          <w:ilvl w:val="0"/>
          <w:numId w:val="26"/>
        </w:numPr>
        <w:spacing w:line="360" w:lineRule="auto"/>
        <w:ind w:firstLineChars="0"/>
      </w:pPr>
      <w:r>
        <w:rPr>
          <w:rFonts w:hint="eastAsia"/>
        </w:rPr>
        <w:t>上述三种深度学习模型无法学习到极化码特有的编码规则。开发具有学习编码规则的神经网络模型，才能使得神经网络应用于码长较长情况下的极化码译码。</w:t>
      </w:r>
    </w:p>
    <w:p w14:paraId="49AAE866" w14:textId="77777777" w:rsidR="000A7AAC" w:rsidRPr="00A05A61" w:rsidRDefault="000A7AAC" w:rsidP="000A7AAC">
      <w:pPr>
        <w:pStyle w:val="20"/>
      </w:pPr>
      <w:bookmarkStart w:id="477" w:name="_Toc35086260"/>
      <w:bookmarkStart w:id="478" w:name="_Toc35722042"/>
      <w:bookmarkStart w:id="479" w:name="_Toc35722162"/>
      <w:bookmarkStart w:id="480" w:name="_Toc35725828"/>
      <w:bookmarkStart w:id="481" w:name="_Toc35726032"/>
      <w:bookmarkStart w:id="482" w:name="_Toc35766658"/>
      <w:bookmarkStart w:id="483" w:name="_Toc35875627"/>
      <w:r>
        <w:rPr>
          <w:rFonts w:hint="eastAsia"/>
        </w:rPr>
        <w:t>本章小结</w:t>
      </w:r>
      <w:bookmarkEnd w:id="477"/>
      <w:bookmarkEnd w:id="478"/>
      <w:bookmarkEnd w:id="479"/>
      <w:bookmarkEnd w:id="480"/>
      <w:bookmarkEnd w:id="481"/>
      <w:bookmarkEnd w:id="482"/>
      <w:bookmarkEnd w:id="483"/>
    </w:p>
    <w:p w14:paraId="78720C37" w14:textId="743F0A0A" w:rsidR="000A7AAC" w:rsidRDefault="000A7AAC" w:rsidP="000A7AAC">
      <w:pPr>
        <w:ind w:firstLine="480"/>
        <w:sectPr w:rsidR="000A7AAC" w:rsidSect="005F0E92">
          <w:headerReference w:type="default" r:id="rId853"/>
          <w:footnotePr>
            <w:numFmt w:val="decimalEnclosedCircleChinese"/>
            <w:numRestart w:val="eachSect"/>
          </w:footnotePr>
          <w:pgSz w:w="11907" w:h="16840" w:code="9"/>
          <w:pgMar w:top="1701" w:right="1418" w:bottom="1134" w:left="1418" w:header="1134" w:footer="992" w:gutter="284"/>
          <w:cols w:space="425"/>
          <w:docGrid w:linePitch="384" w:charSpace="7430"/>
        </w:sectPr>
      </w:pPr>
      <w:r>
        <w:t>本章首先对将深度学习模型应用于极化码任务</w:t>
      </w:r>
      <w:r>
        <w:rPr>
          <w:rFonts w:hint="eastAsia"/>
        </w:rPr>
        <w:t>，</w:t>
      </w:r>
      <w:r>
        <w:t>通过对误码率</w:t>
      </w:r>
      <w:r>
        <w:rPr>
          <w:rFonts w:hint="eastAsia"/>
        </w:rPr>
        <w:t>、</w:t>
      </w:r>
      <w:r>
        <w:t>误帧率</w:t>
      </w:r>
      <w:r>
        <w:rPr>
          <w:rFonts w:hint="eastAsia"/>
        </w:rPr>
        <w:t>、</w:t>
      </w:r>
      <w:r>
        <w:rPr>
          <w:rFonts w:hint="eastAsia"/>
        </w:rPr>
        <w:t>NVE</w:t>
      </w:r>
      <w:r>
        <w:rPr>
          <w:rFonts w:hint="eastAsia"/>
        </w:rPr>
        <w:t>和泛化能力等指标进行探究。在极短码下，现有深度学习模型具有良好的译码性能，然而随着码长的增加，出现了“维数灾难”。最后提出了码字扩充的方法，该方法</w:t>
      </w:r>
      <w:del w:id="484" w:author="Hui" w:date="2020-04-01T10:15:00Z">
        <w:r w:rsidDel="00144FCC">
          <w:rPr>
            <w:rFonts w:hint="eastAsia"/>
          </w:rPr>
          <w:delText>通过</w:delText>
        </w:r>
      </w:del>
      <w:r>
        <w:rPr>
          <w:rFonts w:hint="eastAsia"/>
        </w:rPr>
        <w:t>提出的浮点型数据逻辑运算，提取了编码结构隐藏信息，从而有效提升了</w:t>
      </w:r>
      <w:r>
        <w:rPr>
          <w:rFonts w:hint="eastAsia"/>
        </w:rPr>
        <w:t>CNN</w:t>
      </w:r>
      <w:r>
        <w:rPr>
          <w:rFonts w:hint="eastAsia"/>
        </w:rPr>
        <w:t>网络和</w:t>
      </w:r>
      <w:r>
        <w:rPr>
          <w:rFonts w:hint="eastAsia"/>
        </w:rPr>
        <w:t>LSTM</w:t>
      </w:r>
      <w:r>
        <w:rPr>
          <w:rFonts w:hint="eastAsia"/>
        </w:rPr>
        <w:t>网络译码器的译码性能。</w:t>
      </w:r>
    </w:p>
    <w:p w14:paraId="72C9487C" w14:textId="77777777" w:rsidR="000A7AAC" w:rsidRPr="00086B19" w:rsidRDefault="000A7AAC" w:rsidP="000A7AAC">
      <w:pPr>
        <w:pStyle w:val="10"/>
      </w:pPr>
      <w:bookmarkStart w:id="485" w:name="_Toc35086261"/>
      <w:bookmarkStart w:id="486" w:name="_Toc35722043"/>
      <w:bookmarkStart w:id="487" w:name="_Toc35722163"/>
      <w:bookmarkStart w:id="488" w:name="_Toc35725829"/>
      <w:bookmarkStart w:id="489" w:name="_Toc35726033"/>
      <w:bookmarkStart w:id="490" w:name="_Toc35766659"/>
      <w:bookmarkStart w:id="491" w:name="_Ref35863975"/>
      <w:bookmarkStart w:id="492" w:name="_Ref35864255"/>
      <w:bookmarkStart w:id="493" w:name="_Toc35875628"/>
      <w:r w:rsidRPr="00086B19">
        <w:lastRenderedPageBreak/>
        <w:t>基</w:t>
      </w:r>
      <w:bookmarkStart w:id="494" w:name="OLE_LINK23"/>
      <w:r w:rsidRPr="00086B19">
        <w:t>于综合征的</w:t>
      </w:r>
      <w:bookmarkEnd w:id="494"/>
      <w:r w:rsidRPr="00086B19">
        <w:t>无监督学习</w:t>
      </w:r>
      <w:bookmarkEnd w:id="485"/>
      <w:r w:rsidRPr="00086B19">
        <w:t>极化码译码算法</w:t>
      </w:r>
      <w:bookmarkEnd w:id="486"/>
      <w:bookmarkEnd w:id="487"/>
      <w:bookmarkEnd w:id="488"/>
      <w:bookmarkEnd w:id="489"/>
      <w:bookmarkEnd w:id="490"/>
      <w:bookmarkEnd w:id="491"/>
      <w:bookmarkEnd w:id="492"/>
      <w:bookmarkEnd w:id="493"/>
    </w:p>
    <w:p w14:paraId="2EEEA08E" w14:textId="3F2398FC" w:rsidR="000A7AAC" w:rsidRDefault="00BA2358" w:rsidP="000A7AAC">
      <w:pPr>
        <w:ind w:firstLine="480"/>
      </w:pPr>
      <w:r>
        <w:t>上一章节研究表明</w:t>
      </w:r>
      <w:r>
        <w:rPr>
          <w:rFonts w:hint="eastAsia"/>
        </w:rPr>
        <w:t>，</w:t>
      </w:r>
      <w:r w:rsidR="005B4A27">
        <w:rPr>
          <w:rFonts w:hint="eastAsia"/>
        </w:rPr>
        <w:t>已有的</w:t>
      </w:r>
      <w:r>
        <w:t>深度学习模型无法完成任意码长的译码任务</w:t>
      </w:r>
      <w:r>
        <w:rPr>
          <w:rFonts w:hint="eastAsia"/>
        </w:rPr>
        <w:t>。</w:t>
      </w:r>
      <w:r w:rsidR="005B4A27">
        <w:rPr>
          <w:rFonts w:hint="eastAsia"/>
        </w:rPr>
        <w:t>基于置信度传播译码的因子图结构，可以应用于深度学习，从而解决任意码长情况下的一码任务。本章首先分析置信度传播译码算法采用最小和（</w:t>
      </w:r>
      <w:r w:rsidR="005B4A27">
        <w:rPr>
          <w:rFonts w:hint="eastAsia"/>
        </w:rPr>
        <w:t>MS</w:t>
      </w:r>
      <w:r w:rsidR="005B4A27">
        <w:rPr>
          <w:rFonts w:hint="eastAsia"/>
        </w:rPr>
        <w:t>）算法带来的误差</w:t>
      </w:r>
      <w:r w:rsidR="007E65A2">
        <w:rPr>
          <w:rFonts w:hint="eastAsia"/>
        </w:rPr>
        <w:t>，然后简要介绍基于神经网络的置信度传播算法，并且可以降低该误差。本章重点内容为，</w:t>
      </w:r>
      <w:r w:rsidR="00442032">
        <w:rPr>
          <w:rFonts w:hint="eastAsia"/>
        </w:rPr>
        <w:t>本文基于已有的综合征函数，将其应用于极化码译码的无监督学习。</w:t>
      </w:r>
    </w:p>
    <w:p w14:paraId="13922375" w14:textId="77777777" w:rsidR="000A7AAC" w:rsidRPr="00086B19" w:rsidRDefault="000A7AAC" w:rsidP="000A7AAC">
      <w:pPr>
        <w:pStyle w:val="20"/>
      </w:pPr>
      <w:bookmarkStart w:id="495" w:name="_Toc35086262"/>
      <w:bookmarkStart w:id="496" w:name="_Toc35722044"/>
      <w:bookmarkStart w:id="497" w:name="_Toc35722164"/>
      <w:bookmarkStart w:id="498" w:name="_Toc35725830"/>
      <w:bookmarkStart w:id="499" w:name="_Toc35726034"/>
      <w:bookmarkStart w:id="500" w:name="_Toc35766660"/>
      <w:bookmarkStart w:id="501" w:name="_Toc35875629"/>
      <w:r w:rsidRPr="00086B19">
        <w:rPr>
          <w:rFonts w:hint="eastAsia"/>
        </w:rPr>
        <w:t>神经网络置信度传播译码</w:t>
      </w:r>
      <w:bookmarkEnd w:id="495"/>
      <w:bookmarkEnd w:id="496"/>
      <w:bookmarkEnd w:id="497"/>
      <w:bookmarkEnd w:id="498"/>
      <w:bookmarkEnd w:id="499"/>
      <w:bookmarkEnd w:id="500"/>
      <w:bookmarkEnd w:id="501"/>
    </w:p>
    <w:p w14:paraId="6866F7FF" w14:textId="77777777" w:rsidR="000A7AAC" w:rsidRDefault="000A7AAC" w:rsidP="000A7AAC">
      <w:pPr>
        <w:pStyle w:val="3"/>
      </w:pPr>
      <w:bookmarkStart w:id="502" w:name="_Toc35086263"/>
      <w:bookmarkStart w:id="503" w:name="_Toc35722045"/>
      <w:bookmarkStart w:id="504" w:name="_Toc35722165"/>
      <w:bookmarkStart w:id="505" w:name="_Toc35725831"/>
      <w:bookmarkStart w:id="506" w:name="_Toc35726035"/>
      <w:bookmarkStart w:id="507" w:name="_Toc35766661"/>
      <w:bookmarkStart w:id="508" w:name="_Toc35875630"/>
      <w:r>
        <w:t>最小和算法误差分析</w:t>
      </w:r>
      <w:bookmarkEnd w:id="502"/>
      <w:bookmarkEnd w:id="503"/>
      <w:bookmarkEnd w:id="504"/>
      <w:bookmarkEnd w:id="505"/>
      <w:bookmarkEnd w:id="506"/>
      <w:bookmarkEnd w:id="507"/>
      <w:bookmarkEnd w:id="508"/>
    </w:p>
    <w:p w14:paraId="5144F031" w14:textId="19C17779" w:rsidR="000A7AAC" w:rsidRPr="00621319" w:rsidRDefault="000A7AAC" w:rsidP="000A7AAC">
      <w:pPr>
        <w:ind w:firstLine="480"/>
        <w:rPr>
          <w:rFonts w:ascii="TimesNewRoman" w:hAnsi="TimesNewRoman" w:hint="eastAsia"/>
          <w:color w:val="000000"/>
          <w:sz w:val="22"/>
          <w:szCs w:val="22"/>
        </w:rPr>
      </w:pPr>
      <w:r>
        <w:t>在</w:t>
      </w:r>
      <w:r>
        <w:rPr>
          <w:rFonts w:hint="eastAsia"/>
        </w:rPr>
        <w:t>2</w:t>
      </w:r>
      <w:r>
        <w:t>.5</w:t>
      </w:r>
      <w:r>
        <w:t>小节</w:t>
      </w:r>
      <w:r>
        <w:rPr>
          <w:rFonts w:hint="eastAsia"/>
        </w:rPr>
        <w:t>，</w:t>
      </w:r>
      <w:r>
        <w:t>极化码的置信度传播译码算法中</w:t>
      </w:r>
      <w:r>
        <w:rPr>
          <w:rFonts w:hint="eastAsia"/>
        </w:rPr>
        <w:t>，介绍了用最小和算法（</w:t>
      </w:r>
      <w:r>
        <w:rPr>
          <w:rFonts w:hint="eastAsia"/>
        </w:rPr>
        <w:t>MSA</w:t>
      </w:r>
      <w:r>
        <w:rPr>
          <w:rFonts w:hint="eastAsia"/>
        </w:rPr>
        <w:t>）代替和积算法（</w:t>
      </w:r>
      <w:r>
        <w:rPr>
          <w:rFonts w:hint="eastAsia"/>
        </w:rPr>
        <w:t>SPA</w:t>
      </w:r>
      <w:r>
        <w:rPr>
          <w:rFonts w:hint="eastAsia"/>
        </w:rPr>
        <w:t>）。该方法极大的降低了运算复杂度，然而这种运算复杂度降低的优势随之带来了一定的误差。本节内容是对最小和算法相对和积算法的误差分析，从而对神经网络置信度传播译码的有效性进行解释。</w:t>
      </w:r>
    </w:p>
    <w:p w14:paraId="5CBF599F" w14:textId="77777777" w:rsidR="000A7AAC" w:rsidRDefault="000A7AAC" w:rsidP="000A7AAC">
      <w:pPr>
        <w:ind w:firstLine="480"/>
      </w:pPr>
      <w:r>
        <w:t>和积算法公式已由公式</w:t>
      </w:r>
      <w:r>
        <w:rPr>
          <w:rFonts w:hint="eastAsia"/>
        </w:rPr>
        <w:t>2-</w:t>
      </w:r>
      <w:r>
        <w:t>36</w:t>
      </w:r>
      <w:r>
        <w:t>给出</w:t>
      </w:r>
      <w:r>
        <w:rPr>
          <w:rFonts w:hint="eastAsia"/>
        </w:rPr>
        <w:t>，</w:t>
      </w:r>
      <w:r>
        <w:t>双曲正切函数</w:t>
      </w:r>
      <w:r>
        <w:rPr>
          <w:rFonts w:hint="eastAsia"/>
        </w:rPr>
        <w:t>与</w:t>
      </w:r>
      <w:r>
        <w:t>反双曲正切函数如下所示</w:t>
      </w:r>
      <w:r>
        <w:rPr>
          <w:rFonts w:hint="eastAsia"/>
        </w:rPr>
        <w:t>：</w:t>
      </w:r>
    </w:p>
    <w:p w14:paraId="33DE1017" w14:textId="77777777" w:rsidR="000A7AAC" w:rsidRDefault="000A7AAC" w:rsidP="000A7AAC">
      <w:pPr>
        <w:ind w:firstLine="480"/>
      </w:pPr>
    </w:p>
    <w:p w14:paraId="691C0856" w14:textId="77777777" w:rsidR="000A7AAC" w:rsidRDefault="000A7AAC" w:rsidP="000A7AAC">
      <w:pPr>
        <w:pStyle w:val="MTDisplayEquation"/>
        <w:spacing w:line="240" w:lineRule="auto"/>
      </w:pPr>
      <w:r>
        <w:t xml:space="preserve"> </w:t>
      </w:r>
      <w:r>
        <w:tab/>
      </w:r>
      <w:r w:rsidRPr="0079089B">
        <w:object w:dxaOrig="1640" w:dyaOrig="660" w14:anchorId="5BD3BEE7">
          <v:shape id="_x0000_i1450" type="#_x0000_t75" style="width:82.5pt;height:33.75pt" o:ole="">
            <v:imagedata r:id="rId854" o:title=""/>
          </v:shape>
          <o:OLEObject Type="Embed" ProgID="Equation.DSMT4" ShapeID="_x0000_i1450" DrawAspect="Content" ObjectID="_1671422029" r:id="rId855"/>
        </w:object>
      </w:r>
      <w:r w:rsidRPr="0079089B">
        <w:tab/>
      </w:r>
      <w:r w:rsidRPr="0079089B">
        <w:t>（</w:t>
      </w:r>
      <w:r w:rsidRPr="0079089B">
        <w:rPr>
          <w:rFonts w:hint="eastAsia"/>
        </w:rPr>
        <w:t>5-</w:t>
      </w:r>
      <w:r w:rsidRPr="0079089B">
        <w:t>1</w:t>
      </w:r>
      <w:r w:rsidRPr="0079089B">
        <w:t>）</w:t>
      </w:r>
    </w:p>
    <w:p w14:paraId="7378BE1B" w14:textId="77777777" w:rsidR="000A7AAC" w:rsidRPr="00621319" w:rsidRDefault="000A7AAC" w:rsidP="000A7AAC">
      <w:pPr>
        <w:ind w:firstLine="480"/>
      </w:pPr>
    </w:p>
    <w:p w14:paraId="7A21FD1A" w14:textId="77777777" w:rsidR="000A7AAC" w:rsidRDefault="000A7AAC" w:rsidP="000A7AAC">
      <w:pPr>
        <w:pStyle w:val="MTDisplayEquation"/>
        <w:spacing w:line="240" w:lineRule="auto"/>
      </w:pPr>
      <w:r>
        <w:tab/>
      </w:r>
      <w:r w:rsidRPr="0079089B">
        <w:object w:dxaOrig="2060" w:dyaOrig="620" w14:anchorId="654F853F">
          <v:shape id="_x0000_i1451" type="#_x0000_t75" style="width:102.75pt;height:30.75pt" o:ole="">
            <v:imagedata r:id="rId856" o:title=""/>
          </v:shape>
          <o:OLEObject Type="Embed" ProgID="Equation.DSMT4" ShapeID="_x0000_i1451" DrawAspect="Content" ObjectID="_1671422030" r:id="rId857"/>
        </w:object>
      </w:r>
      <w:r>
        <w:tab/>
      </w:r>
      <w:r w:rsidRPr="0079089B">
        <w:t>（</w:t>
      </w:r>
      <w:r w:rsidRPr="0079089B">
        <w:rPr>
          <w:rFonts w:hint="eastAsia"/>
        </w:rPr>
        <w:t>5-</w:t>
      </w:r>
      <w:r w:rsidRPr="0079089B">
        <w:t>2</w:t>
      </w:r>
      <w:r w:rsidRPr="0079089B">
        <w:t>）</w:t>
      </w:r>
    </w:p>
    <w:p w14:paraId="04F7D2D9" w14:textId="77777777" w:rsidR="000A7AAC" w:rsidRPr="00621319" w:rsidRDefault="000A7AAC" w:rsidP="000A7AAC">
      <w:pPr>
        <w:ind w:firstLine="480"/>
      </w:pPr>
    </w:p>
    <w:p w14:paraId="326080CF" w14:textId="77777777" w:rsidR="000A7AAC" w:rsidRDefault="000A7AAC" w:rsidP="008E0D4F">
      <w:pPr>
        <w:ind w:firstLine="480"/>
      </w:pPr>
      <w:r>
        <w:rPr>
          <w:rFonts w:hint="eastAsia"/>
        </w:rPr>
        <w:t>已知函数</w:t>
      </w:r>
      <w:r w:rsidRPr="00875B81">
        <w:object w:dxaOrig="780" w:dyaOrig="320" w14:anchorId="36B7C037">
          <v:shape id="_x0000_i1452" type="#_x0000_t75" style="width:39.75pt;height:16.5pt" o:ole="">
            <v:imagedata r:id="rId858" o:title=""/>
          </v:shape>
          <o:OLEObject Type="Embed" ProgID="Equation.DSMT4" ShapeID="_x0000_i1452" DrawAspect="Content" ObjectID="_1671422031" r:id="rId859"/>
        </w:object>
      </w:r>
      <w:r>
        <w:t>与</w:t>
      </w:r>
      <w:r w:rsidRPr="00875B81">
        <w:object w:dxaOrig="960" w:dyaOrig="360" w14:anchorId="4255E143">
          <v:shape id="_x0000_i1453" type="#_x0000_t75" style="width:48pt;height:18pt" o:ole="">
            <v:imagedata r:id="rId860" o:title=""/>
          </v:shape>
          <o:OLEObject Type="Embed" ProgID="Equation.DSMT4" ShapeID="_x0000_i1453" DrawAspect="Content" ObjectID="_1671422032" r:id="rId861"/>
        </w:object>
      </w:r>
      <w:r>
        <w:t>均为奇函数</w:t>
      </w:r>
      <w:r>
        <w:rPr>
          <w:rFonts w:hint="eastAsia"/>
        </w:rPr>
        <w:t>，</w:t>
      </w:r>
      <w:r>
        <w:t>于是和积算法公式可以表示为</w:t>
      </w:r>
      <w:r>
        <w:rPr>
          <w:rFonts w:hint="eastAsia"/>
        </w:rPr>
        <w:t>：</w:t>
      </w:r>
    </w:p>
    <w:p w14:paraId="3B3A64F5" w14:textId="77777777" w:rsidR="000A7AAC" w:rsidRPr="0079089B" w:rsidRDefault="000A7AAC" w:rsidP="000A7AAC">
      <w:pPr>
        <w:ind w:firstLine="480"/>
      </w:pPr>
    </w:p>
    <w:p w14:paraId="4A3FEA16" w14:textId="77777777" w:rsidR="000A7AAC" w:rsidRDefault="000A7AAC" w:rsidP="000A7AAC">
      <w:pPr>
        <w:pStyle w:val="MTDisplayEquation"/>
        <w:spacing w:line="240" w:lineRule="auto"/>
      </w:pPr>
      <w:r>
        <w:tab/>
      </w:r>
      <w:r w:rsidRPr="00621319">
        <w:object w:dxaOrig="5800" w:dyaOrig="620" w14:anchorId="73AF94AA">
          <v:shape id="_x0000_i1454" type="#_x0000_t75" style="width:289.5pt;height:30.75pt" o:ole="">
            <v:imagedata r:id="rId862" o:title=""/>
          </v:shape>
          <o:OLEObject Type="Embed" ProgID="Equation.DSMT4" ShapeID="_x0000_i1454" DrawAspect="Content" ObjectID="_1671422033" r:id="rId863"/>
        </w:object>
      </w:r>
      <w:r>
        <w:tab/>
      </w:r>
      <w:r w:rsidRPr="00621319">
        <w:t>（</w:t>
      </w:r>
      <w:r w:rsidRPr="00621319">
        <w:rPr>
          <w:rFonts w:hint="eastAsia"/>
        </w:rPr>
        <w:t>5-</w:t>
      </w:r>
      <w:r w:rsidRPr="00621319">
        <w:t>3</w:t>
      </w:r>
      <w:r w:rsidRPr="00621319">
        <w:t>）</w:t>
      </w:r>
    </w:p>
    <w:p w14:paraId="11043B17" w14:textId="77777777" w:rsidR="000A7AAC" w:rsidRPr="00621319" w:rsidRDefault="000A7AAC" w:rsidP="000A7AAC">
      <w:pPr>
        <w:ind w:firstLine="480"/>
      </w:pPr>
    </w:p>
    <w:p w14:paraId="6A5BA6D0" w14:textId="77777777" w:rsidR="000A7AAC" w:rsidRDefault="000A7AAC" w:rsidP="000A7AAC">
      <w:pPr>
        <w:ind w:firstLine="480"/>
      </w:pPr>
      <w:r>
        <w:t>将式</w:t>
      </w:r>
      <w:r>
        <w:rPr>
          <w:rFonts w:hint="eastAsia"/>
        </w:rPr>
        <w:t>5-</w:t>
      </w:r>
      <w:r>
        <w:t>2</w:t>
      </w:r>
      <w:r>
        <w:t>和</w:t>
      </w:r>
      <w:r>
        <w:rPr>
          <w:rFonts w:hint="eastAsia"/>
        </w:rPr>
        <w:t>5-</w:t>
      </w:r>
      <w:r>
        <w:t>2</w:t>
      </w:r>
      <w:r>
        <w:t>带入式</w:t>
      </w:r>
      <w:r>
        <w:rPr>
          <w:rFonts w:hint="eastAsia"/>
        </w:rPr>
        <w:t>5-</w:t>
      </w:r>
      <w:r>
        <w:t>3</w:t>
      </w:r>
      <w:r>
        <w:rPr>
          <w:rFonts w:hint="eastAsia"/>
        </w:rPr>
        <w:t>，</w:t>
      </w:r>
      <w:r>
        <w:t>整理得</w:t>
      </w:r>
      <w:r>
        <w:rPr>
          <w:rFonts w:hint="eastAsia"/>
        </w:rPr>
        <w:t>：</w:t>
      </w:r>
    </w:p>
    <w:p w14:paraId="591B6203" w14:textId="77777777" w:rsidR="000A7AAC" w:rsidRDefault="000A7AAC" w:rsidP="000A7AAC">
      <w:pPr>
        <w:ind w:firstLine="480"/>
      </w:pPr>
    </w:p>
    <w:p w14:paraId="0A8BEEE0" w14:textId="77777777" w:rsidR="000A7AAC" w:rsidRDefault="000A7AAC" w:rsidP="000A7AAC">
      <w:pPr>
        <w:pStyle w:val="MTDisplayEquation"/>
        <w:spacing w:line="240" w:lineRule="auto"/>
      </w:pPr>
      <w:r>
        <w:tab/>
      </w:r>
      <w:r w:rsidRPr="00621319">
        <w:object w:dxaOrig="3420" w:dyaOrig="660" w14:anchorId="31E728FB">
          <v:shape id="_x0000_i1455" type="#_x0000_t75" style="width:171pt;height:33.75pt" o:ole="">
            <v:imagedata r:id="rId864" o:title=""/>
          </v:shape>
          <o:OLEObject Type="Embed" ProgID="Equation.DSMT4" ShapeID="_x0000_i1455" DrawAspect="Content" ObjectID="_1671422034" r:id="rId865"/>
        </w:object>
      </w:r>
      <w:r>
        <w:tab/>
      </w:r>
      <w:r w:rsidRPr="00621319">
        <w:t>（</w:t>
      </w:r>
      <w:r w:rsidRPr="00621319">
        <w:rPr>
          <w:rFonts w:hint="eastAsia"/>
        </w:rPr>
        <w:t>5-</w:t>
      </w:r>
      <w:r w:rsidRPr="00621319">
        <w:t>4</w:t>
      </w:r>
      <w:r w:rsidRPr="00621319">
        <w:t>）</w:t>
      </w:r>
    </w:p>
    <w:p w14:paraId="3557BC6D" w14:textId="77777777" w:rsidR="000A7AAC" w:rsidRPr="00621319" w:rsidRDefault="000A7AAC" w:rsidP="000A7AAC">
      <w:pPr>
        <w:ind w:firstLine="480"/>
      </w:pPr>
    </w:p>
    <w:p w14:paraId="01E46C28" w14:textId="77777777" w:rsidR="000A7AAC" w:rsidRDefault="000A7AAC" w:rsidP="000A7AAC">
      <w:pPr>
        <w:ind w:firstLine="480"/>
      </w:pPr>
      <w:r>
        <w:rPr>
          <w:rFonts w:hint="eastAsia"/>
        </w:rPr>
        <w:t>最小和算法公式已由公式</w:t>
      </w:r>
      <w:r>
        <w:rPr>
          <w:rFonts w:hint="eastAsia"/>
        </w:rPr>
        <w:t>2-</w:t>
      </w:r>
      <w:r>
        <w:t>41</w:t>
      </w:r>
      <w:r>
        <w:t>给出</w:t>
      </w:r>
      <w:r>
        <w:rPr>
          <w:rFonts w:hint="eastAsia"/>
        </w:rPr>
        <w:t>，不失一般性，假设</w:t>
      </w:r>
      <w:r w:rsidRPr="00875B81">
        <w:object w:dxaOrig="920" w:dyaOrig="360" w14:anchorId="0C1BFC54">
          <v:shape id="_x0000_i1456" type="#_x0000_t75" style="width:46.5pt;height:18pt" o:ole="">
            <v:imagedata r:id="rId866" o:title=""/>
          </v:shape>
          <o:OLEObject Type="Embed" ProgID="Equation.DSMT4" ShapeID="_x0000_i1456" DrawAspect="Content" ObjectID="_1671422035" r:id="rId867"/>
        </w:object>
      </w:r>
      <w:r>
        <w:rPr>
          <w:rFonts w:hint="eastAsia"/>
        </w:rPr>
        <w:t>，</w:t>
      </w:r>
      <w:r>
        <w:t>计算和积算法公式与最小和算法公式的差值</w:t>
      </w:r>
      <w:r w:rsidRPr="00875B81">
        <w:object w:dxaOrig="2799" w:dyaOrig="360" w14:anchorId="28ABDF82">
          <v:shape id="_x0000_i1457" type="#_x0000_t75" style="width:139.5pt;height:18pt" o:ole="">
            <v:imagedata r:id="rId868" o:title=""/>
          </v:shape>
          <o:OLEObject Type="Embed" ProgID="Equation.DSMT4" ShapeID="_x0000_i1457" DrawAspect="Content" ObjectID="_1671422036" r:id="rId869"/>
        </w:object>
      </w:r>
      <w:r>
        <w:rPr>
          <w:rFonts w:hint="eastAsia"/>
        </w:rPr>
        <w:t>，</w:t>
      </w:r>
      <w:r>
        <w:t>结果如下所示</w:t>
      </w:r>
      <w:r>
        <w:rPr>
          <w:rFonts w:hint="eastAsia"/>
        </w:rPr>
        <w:t>：</w:t>
      </w:r>
    </w:p>
    <w:p w14:paraId="3315E3BE" w14:textId="77777777" w:rsidR="000A7AAC" w:rsidRDefault="000A7AAC" w:rsidP="000A7AAC">
      <w:pPr>
        <w:ind w:firstLine="480"/>
      </w:pPr>
    </w:p>
    <w:p w14:paraId="69CEC61E" w14:textId="77777777" w:rsidR="000A7AAC" w:rsidRPr="008E0D4F" w:rsidRDefault="000A7AAC" w:rsidP="008E0D4F">
      <w:pPr>
        <w:pStyle w:val="MTDisplayEquation"/>
        <w:spacing w:line="240" w:lineRule="auto"/>
      </w:pPr>
      <w:r>
        <w:tab/>
      </w:r>
      <w:r w:rsidRPr="008E0D4F">
        <w:object w:dxaOrig="5380" w:dyaOrig="1320" w14:anchorId="64AA5285">
          <v:shape id="_x0000_i1458" type="#_x0000_t75" style="width:269.25pt;height:66pt" o:ole="">
            <v:imagedata r:id="rId870" o:title=""/>
          </v:shape>
          <o:OLEObject Type="Embed" ProgID="Equation.DSMT4" ShapeID="_x0000_i1458" DrawAspect="Content" ObjectID="_1671422037" r:id="rId871"/>
        </w:object>
      </w:r>
      <w:r w:rsidRPr="008E0D4F">
        <w:tab/>
      </w:r>
      <w:r w:rsidRPr="008E0D4F">
        <w:t>（</w:t>
      </w:r>
      <w:r w:rsidRPr="008E0D4F">
        <w:rPr>
          <w:rFonts w:hint="eastAsia"/>
        </w:rPr>
        <w:t>5-</w:t>
      </w:r>
      <w:r w:rsidRPr="008E0D4F">
        <w:t>5</w:t>
      </w:r>
      <w:r w:rsidRPr="008E0D4F">
        <w:t>）</w:t>
      </w:r>
    </w:p>
    <w:p w14:paraId="3C93526D" w14:textId="77777777" w:rsidR="000A7AAC" w:rsidRPr="00621319" w:rsidRDefault="000A7AAC" w:rsidP="000A7AAC">
      <w:pPr>
        <w:ind w:firstLine="480"/>
      </w:pPr>
    </w:p>
    <w:p w14:paraId="7ACDFE27" w14:textId="77777777" w:rsidR="000A7AAC" w:rsidRDefault="000A7AAC" w:rsidP="008E0D4F">
      <w:pPr>
        <w:spacing w:line="240" w:lineRule="auto"/>
        <w:ind w:firstLine="480"/>
      </w:pPr>
      <w:r>
        <w:rPr>
          <w:rFonts w:hint="eastAsia"/>
        </w:rPr>
        <w:t>由于</w:t>
      </w:r>
      <w:r w:rsidRPr="00875B81">
        <w:object w:dxaOrig="1240" w:dyaOrig="360" w14:anchorId="752C9F6A">
          <v:shape id="_x0000_i1459" type="#_x0000_t75" style="width:61.5pt;height:18pt" o:ole="">
            <v:imagedata r:id="rId872" o:title=""/>
          </v:shape>
          <o:OLEObject Type="Embed" ProgID="Equation.DSMT4" ShapeID="_x0000_i1459" DrawAspect="Content" ObjectID="_1671422038" r:id="rId873"/>
        </w:object>
      </w:r>
      <w:r>
        <w:rPr>
          <w:rFonts w:hint="eastAsia"/>
        </w:rPr>
        <w:t>，</w:t>
      </w:r>
      <w:r>
        <w:t>因此</w:t>
      </w:r>
      <w:r w:rsidRPr="00875B81">
        <w:object w:dxaOrig="780" w:dyaOrig="320" w14:anchorId="4BECA350">
          <v:shape id="_x0000_i1460" type="#_x0000_t75" style="width:39.75pt;height:16.5pt" o:ole="">
            <v:imagedata r:id="rId874" o:title=""/>
          </v:shape>
          <o:OLEObject Type="Embed" ProgID="Equation.DSMT4" ShapeID="_x0000_i1460" DrawAspect="Content" ObjectID="_1671422039" r:id="rId875"/>
        </w:object>
      </w:r>
      <w:r>
        <w:rPr>
          <w:rFonts w:hint="eastAsia"/>
        </w:rPr>
        <w:t>，</w:t>
      </w:r>
      <w:r>
        <w:t>于是有</w:t>
      </w:r>
      <w:r w:rsidRPr="00875B81">
        <w:object w:dxaOrig="1880" w:dyaOrig="660" w14:anchorId="50420D00">
          <v:shape id="_x0000_i1461" type="#_x0000_t75" style="width:94.5pt;height:33.75pt" o:ole="">
            <v:imagedata r:id="rId876" o:title=""/>
          </v:shape>
          <o:OLEObject Type="Embed" ProgID="Equation.DSMT4" ShapeID="_x0000_i1461" DrawAspect="Content" ObjectID="_1671422040" r:id="rId877"/>
        </w:object>
      </w:r>
      <w:r>
        <w:rPr>
          <w:rFonts w:hint="eastAsia"/>
        </w:rPr>
        <w:t>，</w:t>
      </w:r>
      <w:r>
        <w:t>当</w:t>
      </w:r>
      <w:r w:rsidRPr="00875B81">
        <w:object w:dxaOrig="639" w:dyaOrig="360" w14:anchorId="10F9AA25">
          <v:shape id="_x0000_i1462" type="#_x0000_t75" style="width:31.5pt;height:18pt" o:ole="">
            <v:imagedata r:id="rId878" o:title=""/>
          </v:shape>
          <o:OLEObject Type="Embed" ProgID="Equation.DSMT4" ShapeID="_x0000_i1462" DrawAspect="Content" ObjectID="_1671422041" r:id="rId879"/>
        </w:object>
      </w:r>
      <w:r>
        <w:t>时取等号</w:t>
      </w:r>
      <w:r>
        <w:rPr>
          <w:rFonts w:hint="eastAsia"/>
        </w:rPr>
        <w:t>。根据上述公式推导可知：</w:t>
      </w:r>
    </w:p>
    <w:p w14:paraId="4B9C2736" w14:textId="77777777" w:rsidR="000A7AAC" w:rsidRDefault="000A7AAC" w:rsidP="000A7AAC">
      <w:pPr>
        <w:ind w:firstLine="480"/>
      </w:pPr>
      <w:r>
        <w:rPr>
          <w:rFonts w:hint="eastAsia"/>
        </w:rPr>
        <w:t>当</w:t>
      </w:r>
      <w:r w:rsidRPr="00875B81">
        <w:object w:dxaOrig="760" w:dyaOrig="360" w14:anchorId="55010B8E">
          <v:shape id="_x0000_i1463" type="#_x0000_t75" style="width:37.5pt;height:18pt" o:ole="">
            <v:imagedata r:id="rId880" o:title=""/>
          </v:shape>
          <o:OLEObject Type="Embed" ProgID="Equation.DSMT4" ShapeID="_x0000_i1463" DrawAspect="Content" ObjectID="_1671422042" r:id="rId881"/>
        </w:object>
      </w:r>
      <w:r>
        <w:t>时</w:t>
      </w:r>
      <w:r>
        <w:rPr>
          <w:rFonts w:hint="eastAsia"/>
        </w:rPr>
        <w:t>，</w:t>
      </w:r>
      <w:r>
        <w:t>误差</w:t>
      </w:r>
      <w:r w:rsidRPr="00123ABF">
        <w:object w:dxaOrig="580" w:dyaOrig="279" w14:anchorId="242536AE">
          <v:shape id="_x0000_i1464" type="#_x0000_t75" style="width:29.25pt;height:13.5pt" o:ole="">
            <v:imagedata r:id="rId882" o:title=""/>
          </v:shape>
          <o:OLEObject Type="Embed" ProgID="Equation.DSMT4" ShapeID="_x0000_i1464" DrawAspect="Content" ObjectID="_1671422043" r:id="rId883"/>
        </w:object>
      </w:r>
      <w:r>
        <w:rPr>
          <w:rFonts w:hint="eastAsia"/>
        </w:rPr>
        <w:t>；</w:t>
      </w:r>
    </w:p>
    <w:p w14:paraId="40992500" w14:textId="77777777" w:rsidR="000A7AAC" w:rsidRDefault="000A7AAC" w:rsidP="000A7AAC">
      <w:pPr>
        <w:ind w:firstLine="480"/>
      </w:pPr>
      <w:r>
        <w:t>当</w:t>
      </w:r>
      <w:r w:rsidRPr="00875B81">
        <w:object w:dxaOrig="999" w:dyaOrig="360" w14:anchorId="42AF80DC">
          <v:shape id="_x0000_i1465" type="#_x0000_t75" style="width:49.5pt;height:18pt" o:ole="">
            <v:imagedata r:id="rId884" o:title=""/>
          </v:shape>
          <o:OLEObject Type="Embed" ProgID="Equation.DSMT4" ShapeID="_x0000_i1465" DrawAspect="Content" ObjectID="_1671422044" r:id="rId885"/>
        </w:object>
      </w:r>
      <w:r>
        <w:t>时</w:t>
      </w:r>
      <w:r>
        <w:rPr>
          <w:rFonts w:hint="eastAsia"/>
        </w:rPr>
        <w:t>，</w:t>
      </w:r>
      <w:r>
        <w:t>误差</w:t>
      </w:r>
      <w:r w:rsidRPr="00875B81">
        <w:rPr>
          <w:position w:val="-4"/>
        </w:rPr>
        <w:object w:dxaOrig="220" w:dyaOrig="260" w14:anchorId="61EF54FB">
          <v:shape id="_x0000_i1466" type="#_x0000_t75" style="width:11.25pt;height:12.75pt" o:ole="">
            <v:imagedata r:id="rId886" o:title=""/>
          </v:shape>
          <o:OLEObject Type="Embed" ProgID="Equation.DSMT4" ShapeID="_x0000_i1466" DrawAspect="Content" ObjectID="_1671422045" r:id="rId887"/>
        </w:object>
      </w:r>
      <w:r>
        <w:t>的值相对较小</w:t>
      </w:r>
      <w:r>
        <w:rPr>
          <w:rFonts w:hint="eastAsia"/>
        </w:rPr>
        <w:t>；</w:t>
      </w:r>
    </w:p>
    <w:p w14:paraId="4E2D376F" w14:textId="77777777" w:rsidR="000A7AAC" w:rsidRDefault="000A7AAC" w:rsidP="000A7AAC">
      <w:pPr>
        <w:ind w:firstLine="480"/>
      </w:pPr>
      <w:r>
        <w:t>当</w:t>
      </w:r>
      <w:r w:rsidRPr="00875B81">
        <w:object w:dxaOrig="420" w:dyaOrig="360" w14:anchorId="359C11F4">
          <v:shape id="_x0000_i1467" type="#_x0000_t75" style="width:21.75pt;height:18pt" o:ole="">
            <v:imagedata r:id="rId888" o:title=""/>
          </v:shape>
          <o:OLEObject Type="Embed" ProgID="Equation.DSMT4" ShapeID="_x0000_i1467" DrawAspect="Content" ObjectID="_1671422046" r:id="rId889"/>
        </w:object>
      </w:r>
      <w:r>
        <w:t>与</w:t>
      </w:r>
      <w:r w:rsidRPr="00875B81">
        <w:object w:dxaOrig="440" w:dyaOrig="360" w14:anchorId="3F697F47">
          <v:shape id="_x0000_i1468" type="#_x0000_t75" style="width:22.5pt;height:18pt" o:ole="">
            <v:imagedata r:id="rId890" o:title=""/>
          </v:shape>
          <o:OLEObject Type="Embed" ProgID="Equation.DSMT4" ShapeID="_x0000_i1468" DrawAspect="Content" ObjectID="_1671422047" r:id="rId891"/>
        </w:object>
      </w:r>
      <w:r>
        <w:t>值相对接近时</w:t>
      </w:r>
      <w:r>
        <w:rPr>
          <w:rFonts w:hint="eastAsia"/>
        </w:rPr>
        <w:t>，</w:t>
      </w:r>
      <w:r>
        <w:t>误差</w:t>
      </w:r>
      <w:r w:rsidRPr="00875B81">
        <w:rPr>
          <w:position w:val="-4"/>
        </w:rPr>
        <w:object w:dxaOrig="220" w:dyaOrig="260" w14:anchorId="4D44A521">
          <v:shape id="_x0000_i1469" type="#_x0000_t75" style="width:11.25pt;height:12.75pt" o:ole="">
            <v:imagedata r:id="rId886" o:title=""/>
          </v:shape>
          <o:OLEObject Type="Embed" ProgID="Equation.DSMT4" ShapeID="_x0000_i1469" DrawAspect="Content" ObjectID="_1671422048" r:id="rId892"/>
        </w:object>
      </w:r>
      <w:r>
        <w:t>的值相对较大</w:t>
      </w:r>
      <w:r>
        <w:rPr>
          <w:rFonts w:hint="eastAsia"/>
        </w:rPr>
        <w:t>。</w:t>
      </w:r>
    </w:p>
    <w:p w14:paraId="37B46D46" w14:textId="77777777" w:rsidR="000A7AAC" w:rsidRDefault="000A7AAC" w:rsidP="000A7AAC">
      <w:pPr>
        <w:ind w:firstLine="480"/>
      </w:pPr>
      <w:r>
        <w:t>误差</w:t>
      </w:r>
      <w:r w:rsidRPr="00875B81">
        <w:object w:dxaOrig="220" w:dyaOrig="260" w14:anchorId="5D7FB0C3">
          <v:shape id="_x0000_i1470" type="#_x0000_t75" style="width:11.25pt;height:12.75pt" o:ole="">
            <v:imagedata r:id="rId893" o:title=""/>
          </v:shape>
          <o:OLEObject Type="Embed" ProgID="Equation.DSMT4" ShapeID="_x0000_i1470" DrawAspect="Content" ObjectID="_1671422049" r:id="rId894"/>
        </w:object>
      </w:r>
      <w:r>
        <w:t>的函数图像如下所示</w:t>
      </w:r>
      <w:r>
        <w:rPr>
          <w:rFonts w:hint="eastAsia"/>
        </w:rPr>
        <w:t>：</w:t>
      </w:r>
    </w:p>
    <w:p w14:paraId="1FD0E901" w14:textId="77777777" w:rsidR="000A7AAC" w:rsidRDefault="000A7AAC" w:rsidP="000A7AAC">
      <w:pPr>
        <w:pStyle w:val="aff5"/>
        <w:spacing w:before="240"/>
        <w:ind w:firstLine="480"/>
      </w:pPr>
      <w:r w:rsidRPr="00622E5D">
        <w:rPr>
          <w:noProof/>
        </w:rPr>
        <w:drawing>
          <wp:inline distT="0" distB="0" distL="0" distR="0" wp14:anchorId="11DE52AF" wp14:editId="1916BC26">
            <wp:extent cx="4041521" cy="3028950"/>
            <wp:effectExtent l="0" t="0" r="0" b="0"/>
            <wp:docPr id="15" name="图片 15" descr="C:\Users\12275\Desktop\picture\图5.1 和积函数与最小和函数误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C:\Users\12275\Desktop\picture\图5.1 和积函数与最小和函数误差.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050694" cy="3035825"/>
                    </a:xfrm>
                    <a:prstGeom prst="rect">
                      <a:avLst/>
                    </a:prstGeom>
                    <a:noFill/>
                    <a:ln>
                      <a:noFill/>
                    </a:ln>
                  </pic:spPr>
                </pic:pic>
              </a:graphicData>
            </a:graphic>
          </wp:inline>
        </w:drawing>
      </w:r>
    </w:p>
    <w:p w14:paraId="2C878549" w14:textId="41B40060" w:rsidR="000A7AAC" w:rsidRDefault="000A7AAC" w:rsidP="008E0D4F">
      <w:pPr>
        <w:pStyle w:val="-0"/>
        <w:spacing w:after="240"/>
      </w:pPr>
      <w:bookmarkStart w:id="509" w:name="_Toc35877448"/>
      <w:r w:rsidRPr="008E0D4F">
        <w:rPr>
          <w:rFonts w:hint="eastAsia"/>
        </w:rPr>
        <w:t>和积函数与最小和函数误差</w:t>
      </w:r>
      <w:bookmarkEnd w:id="509"/>
    </w:p>
    <w:p w14:paraId="4D76ACAD" w14:textId="24B30E06" w:rsidR="008E0D4F" w:rsidRPr="008E0D4F" w:rsidRDefault="008E0D4F" w:rsidP="008E0D4F">
      <w:pPr>
        <w:ind w:firstLine="480"/>
      </w:pPr>
      <w:r>
        <w:t>图</w:t>
      </w:r>
      <w:r>
        <w:rPr>
          <w:rFonts w:hint="eastAsia"/>
        </w:rPr>
        <w:t>5.1</w:t>
      </w:r>
      <w:r>
        <w:rPr>
          <w:rFonts w:hint="eastAsia"/>
        </w:rPr>
        <w:t>为和积函数与最小和函数的差值图像，图</w:t>
      </w:r>
      <w:r>
        <w:rPr>
          <w:rFonts w:hint="eastAsia"/>
        </w:rPr>
        <w:t>5.2</w:t>
      </w:r>
      <w:r>
        <w:rPr>
          <w:rFonts w:hint="eastAsia"/>
        </w:rPr>
        <w:t>是对应的俯视图。图中颜色越深代表差值越大，可以看到，在</w:t>
      </w:r>
      <w:r w:rsidRPr="00875B81">
        <w:object w:dxaOrig="1600" w:dyaOrig="360" w14:anchorId="5CCB3C51">
          <v:shape id="_x0000_i1471" type="#_x0000_t75" style="width:79.5pt;height:18pt" o:ole="">
            <v:imagedata r:id="rId896" o:title=""/>
          </v:shape>
          <o:OLEObject Type="Embed" ProgID="Equation.DSMT4" ShapeID="_x0000_i1471" DrawAspect="Content" ObjectID="_1671422050" r:id="rId897"/>
        </w:object>
      </w:r>
      <w:r>
        <w:rPr>
          <w:rFonts w:hint="eastAsia"/>
        </w:rPr>
        <w:t>，两个函数的误差在</w:t>
      </w:r>
      <w:r w:rsidRPr="00875B81">
        <w:object w:dxaOrig="1020" w:dyaOrig="320" w14:anchorId="7BD5D699">
          <v:shape id="_x0000_i1472" type="#_x0000_t75" style="width:51.75pt;height:16.5pt" o:ole="">
            <v:imagedata r:id="rId898" o:title=""/>
          </v:shape>
          <o:OLEObject Type="Embed" ProgID="Equation.DSMT4" ShapeID="_x0000_i1472" DrawAspect="Content" ObjectID="_1671422051" r:id="rId899"/>
        </w:object>
      </w:r>
      <w:r>
        <w:t>之间</w:t>
      </w:r>
      <w:r>
        <w:rPr>
          <w:rFonts w:hint="eastAsia"/>
        </w:rPr>
        <w:t>。在俯视图中，可以明显看出，两个函数的误差主要集中在对角线上。</w:t>
      </w:r>
      <w:r w:rsidRPr="00875B81">
        <w:object w:dxaOrig="240" w:dyaOrig="360" w14:anchorId="5596B05B">
          <v:shape id="_x0000_i1473" type="#_x0000_t75" style="width:12pt;height:18pt" o:ole="">
            <v:imagedata r:id="rId900" o:title=""/>
          </v:shape>
          <o:OLEObject Type="Embed" ProgID="Equation.DSMT4" ShapeID="_x0000_i1473" DrawAspect="Content" ObjectID="_1671422052" r:id="rId901"/>
        </w:object>
      </w:r>
      <w:r>
        <w:t>与</w:t>
      </w:r>
      <w:r w:rsidRPr="00875B81">
        <w:object w:dxaOrig="260" w:dyaOrig="360" w14:anchorId="10F867CE">
          <v:shape id="_x0000_i1474" type="#_x0000_t75" style="width:12.75pt;height:18pt" o:ole="">
            <v:imagedata r:id="rId902" o:title=""/>
          </v:shape>
          <o:OLEObject Type="Embed" ProgID="Equation.DSMT4" ShapeID="_x0000_i1474" DrawAspect="Content" ObjectID="_1671422053" r:id="rId903"/>
        </w:object>
      </w:r>
      <w:r>
        <w:t>的正负性相同时</w:t>
      </w:r>
      <w:r>
        <w:rPr>
          <w:rFonts w:hint="eastAsia"/>
        </w:rPr>
        <w:t>，</w:t>
      </w:r>
      <w:r>
        <w:t>误差为正值</w:t>
      </w:r>
      <w:r>
        <w:rPr>
          <w:rFonts w:hint="eastAsia"/>
        </w:rPr>
        <w:t>；正负性相反时，误差为正值。</w:t>
      </w:r>
    </w:p>
    <w:p w14:paraId="661104A7" w14:textId="77777777" w:rsidR="000A7AAC" w:rsidRDefault="000A7AAC" w:rsidP="000A7AAC">
      <w:pPr>
        <w:pStyle w:val="24"/>
        <w:ind w:firstLine="480"/>
      </w:pPr>
      <w:r w:rsidRPr="00622E5D">
        <w:rPr>
          <w:noProof/>
        </w:rPr>
        <w:lastRenderedPageBreak/>
        <w:drawing>
          <wp:inline distT="0" distB="0" distL="0" distR="0" wp14:anchorId="183CB69A" wp14:editId="6C35FFA5">
            <wp:extent cx="3587750" cy="2789441"/>
            <wp:effectExtent l="0" t="0" r="0" b="0"/>
            <wp:docPr id="22" name="图片 22" descr="C:\Users\12275\Desktop\picture\图5.2 和积函数与最小和函数误差俯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C:\Users\12275\Desktop\picture\图5.2 和积函数与最小和函数误差俯视图.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600510" cy="2799362"/>
                    </a:xfrm>
                    <a:prstGeom prst="rect">
                      <a:avLst/>
                    </a:prstGeom>
                    <a:noFill/>
                    <a:ln>
                      <a:noFill/>
                    </a:ln>
                  </pic:spPr>
                </pic:pic>
              </a:graphicData>
            </a:graphic>
          </wp:inline>
        </w:drawing>
      </w:r>
    </w:p>
    <w:p w14:paraId="35EC7148" w14:textId="317F2B2F" w:rsidR="000A7AAC" w:rsidRPr="008E0D4F" w:rsidRDefault="000A7AAC" w:rsidP="008E0D4F">
      <w:pPr>
        <w:pStyle w:val="-0"/>
        <w:spacing w:after="240"/>
      </w:pPr>
      <w:bookmarkStart w:id="510" w:name="_Toc35877449"/>
      <w:r w:rsidRPr="008E0D4F">
        <w:rPr>
          <w:rFonts w:hint="eastAsia"/>
        </w:rPr>
        <w:t>和积函数与最小和函数误差俯视图</w:t>
      </w:r>
      <w:bookmarkEnd w:id="510"/>
    </w:p>
    <w:p w14:paraId="4AC29F3D" w14:textId="41E968C8" w:rsidR="000A7AAC" w:rsidRDefault="000A7AAC" w:rsidP="000A7AAC">
      <w:pPr>
        <w:ind w:firstLine="480"/>
      </w:pPr>
    </w:p>
    <w:p w14:paraId="2763B6F6" w14:textId="77777777" w:rsidR="000A7AAC" w:rsidRDefault="000A7AAC" w:rsidP="000A7AAC">
      <w:pPr>
        <w:ind w:firstLine="480"/>
      </w:pPr>
      <w:r>
        <w:rPr>
          <w:rFonts w:hint="eastAsia"/>
        </w:rPr>
        <w:t>为了降低误差，研究人员提出了缩放最小和算法（</w:t>
      </w:r>
      <w:r>
        <w:rPr>
          <w:rFonts w:hint="eastAsia"/>
        </w:rPr>
        <w:t>SMS</w:t>
      </w:r>
      <w:r>
        <w:t>A</w:t>
      </w:r>
      <w:r>
        <w:rPr>
          <w:rFonts w:hint="eastAsia"/>
        </w:rPr>
        <w:t>）和偏移最小和算法（</w:t>
      </w:r>
      <w:r>
        <w:rPr>
          <w:rFonts w:hint="eastAsia"/>
        </w:rPr>
        <w:t>OMS</w:t>
      </w:r>
      <w:r>
        <w:t>A</w:t>
      </w:r>
      <w:r>
        <w:rPr>
          <w:rFonts w:hint="eastAsia"/>
        </w:rPr>
        <w:t>）。公式如下所示：</w:t>
      </w:r>
    </w:p>
    <w:p w14:paraId="376EC001" w14:textId="77777777" w:rsidR="000A7AAC" w:rsidRDefault="000A7AAC" w:rsidP="000A7AAC">
      <w:pPr>
        <w:ind w:firstLine="480"/>
      </w:pPr>
    </w:p>
    <w:p w14:paraId="2EC8A887" w14:textId="77777777" w:rsidR="000A7AAC" w:rsidRPr="008E0D4F" w:rsidRDefault="000A7AAC" w:rsidP="008E0D4F">
      <w:pPr>
        <w:pStyle w:val="MTDisplayEquation"/>
      </w:pPr>
      <w:r>
        <w:tab/>
      </w:r>
      <w:r w:rsidRPr="008E0D4F">
        <w:object w:dxaOrig="4620" w:dyaOrig="360" w14:anchorId="5F11617B">
          <v:shape id="_x0000_i1475" type="#_x0000_t75" style="width:231.75pt;height:18pt" o:ole="">
            <v:imagedata r:id="rId905" o:title=""/>
          </v:shape>
          <o:OLEObject Type="Embed" ProgID="Equation.DSMT4" ShapeID="_x0000_i1475" DrawAspect="Content" ObjectID="_1671422054" r:id="rId906"/>
        </w:object>
      </w:r>
      <w:r w:rsidRPr="008E0D4F">
        <w:tab/>
      </w:r>
      <w:r w:rsidRPr="008E0D4F">
        <w:t>（</w:t>
      </w:r>
      <w:r w:rsidRPr="008E0D4F">
        <w:rPr>
          <w:rFonts w:hint="eastAsia"/>
        </w:rPr>
        <w:t>5-</w:t>
      </w:r>
      <w:r w:rsidRPr="008E0D4F">
        <w:t>6</w:t>
      </w:r>
      <w:r w:rsidRPr="008E0D4F">
        <w:t>）</w:t>
      </w:r>
    </w:p>
    <w:p w14:paraId="62F6056D" w14:textId="77777777" w:rsidR="000A7AAC" w:rsidRPr="008E0D4F" w:rsidRDefault="000A7AAC" w:rsidP="008E0D4F">
      <w:pPr>
        <w:pStyle w:val="MTDisplayEquation"/>
      </w:pPr>
    </w:p>
    <w:p w14:paraId="133B2441" w14:textId="77777777" w:rsidR="000A7AAC" w:rsidRPr="008E0D4F" w:rsidRDefault="000A7AAC" w:rsidP="008E0D4F">
      <w:pPr>
        <w:pStyle w:val="MTDisplayEquation"/>
      </w:pPr>
      <w:r w:rsidRPr="008E0D4F">
        <w:tab/>
      </w:r>
      <w:r w:rsidRPr="008E0D4F">
        <w:object w:dxaOrig="5679" w:dyaOrig="360" w14:anchorId="38D59FD3">
          <v:shape id="_x0000_i1476" type="#_x0000_t75" style="width:284.25pt;height:18pt" o:ole="">
            <v:imagedata r:id="rId907" o:title=""/>
          </v:shape>
          <o:OLEObject Type="Embed" ProgID="Equation.DSMT4" ShapeID="_x0000_i1476" DrawAspect="Content" ObjectID="_1671422055" r:id="rId908"/>
        </w:object>
      </w:r>
      <w:r w:rsidRPr="008E0D4F">
        <w:tab/>
      </w:r>
      <w:r w:rsidRPr="008E0D4F">
        <w:t>（</w:t>
      </w:r>
      <w:r w:rsidRPr="008E0D4F">
        <w:rPr>
          <w:rFonts w:hint="eastAsia"/>
        </w:rPr>
        <w:t>5-</w:t>
      </w:r>
      <w:r w:rsidRPr="008E0D4F">
        <w:t>7</w:t>
      </w:r>
      <w:r w:rsidRPr="008E0D4F">
        <w:t>）</w:t>
      </w:r>
    </w:p>
    <w:p w14:paraId="5EEA9C8A" w14:textId="77777777" w:rsidR="000A7AAC" w:rsidRDefault="000A7AAC" w:rsidP="000A7AAC">
      <w:pPr>
        <w:ind w:firstLine="480"/>
      </w:pPr>
    </w:p>
    <w:p w14:paraId="69844C8C" w14:textId="77777777" w:rsidR="000A7AAC" w:rsidRPr="00622E5D" w:rsidRDefault="000A7AAC" w:rsidP="000A7AAC">
      <w:pPr>
        <w:ind w:firstLine="480"/>
      </w:pPr>
      <w:r>
        <w:t>提出的这两种方法均能有效减少误差</w:t>
      </w:r>
      <w:r>
        <w:rPr>
          <w:rFonts w:hint="eastAsia"/>
        </w:rPr>
        <w:t>。</w:t>
      </w:r>
      <w:r>
        <w:t>对于</w:t>
      </w:r>
      <w:r>
        <w:rPr>
          <w:rFonts w:hint="eastAsia"/>
        </w:rPr>
        <w:t>SMSA</w:t>
      </w:r>
      <w:r>
        <w:rPr>
          <w:rFonts w:hint="eastAsia"/>
        </w:rPr>
        <w:t>，其缩放系数</w:t>
      </w:r>
      <w:r w:rsidRPr="00875B81">
        <w:object w:dxaOrig="240" w:dyaOrig="220" w14:anchorId="766129F5">
          <v:shape id="_x0000_i1477" type="#_x0000_t75" style="width:12pt;height:11.25pt" o:ole="">
            <v:imagedata r:id="rId909" o:title=""/>
          </v:shape>
          <o:OLEObject Type="Embed" ProgID="Equation.DSMT4" ShapeID="_x0000_i1477" DrawAspect="Content" ObjectID="_1671422056" r:id="rId910"/>
        </w:object>
      </w:r>
      <w:r>
        <w:t>收到函数输出数量级大小的影响</w:t>
      </w:r>
      <w:r>
        <w:rPr>
          <w:rFonts w:hint="eastAsia"/>
        </w:rPr>
        <w:t>，</w:t>
      </w:r>
      <w:r>
        <w:t>当函数的输出接近于</w:t>
      </w:r>
      <w:r>
        <w:rPr>
          <w:rFonts w:hint="eastAsia"/>
        </w:rPr>
        <w:t>0</w:t>
      </w:r>
      <w:r>
        <w:rPr>
          <w:rFonts w:hint="eastAsia"/>
        </w:rPr>
        <w:t>，译码性能严重下降</w:t>
      </w:r>
      <w:r>
        <w:rPr>
          <w:rFonts w:hint="eastAsia"/>
        </w:rPr>
        <w:t>[</w:t>
      </w:r>
      <w:r>
        <w:t>10-1</w:t>
      </w:r>
      <w:r>
        <w:rPr>
          <w:rFonts w:hint="eastAsia"/>
        </w:rPr>
        <w:t>]</w:t>
      </w:r>
      <w:r>
        <w:rPr>
          <w:rFonts w:hint="eastAsia"/>
        </w:rPr>
        <w:t>。</w:t>
      </w:r>
      <w:r>
        <w:t>对于</w:t>
      </w:r>
      <w:r>
        <w:rPr>
          <w:rFonts w:hint="eastAsia"/>
        </w:rPr>
        <w:t>OMSA</w:t>
      </w:r>
      <w:r>
        <w:rPr>
          <w:rFonts w:hint="eastAsia"/>
        </w:rPr>
        <w:t>，在原有最小和算法基础上添加一个偏置，该偏置是个固定值，无法随着输出的值的不同自适应变化。传统</w:t>
      </w:r>
      <w:r>
        <w:rPr>
          <w:rFonts w:hint="eastAsia"/>
        </w:rPr>
        <w:t>BP</w:t>
      </w:r>
      <w:r>
        <w:rPr>
          <w:rFonts w:hint="eastAsia"/>
        </w:rPr>
        <w:t>算法中</w:t>
      </w:r>
      <w:r w:rsidRPr="00875B81">
        <w:object w:dxaOrig="240" w:dyaOrig="220" w14:anchorId="089380B6">
          <v:shape id="_x0000_i1478" type="#_x0000_t75" style="width:12pt;height:11.25pt" o:ole="">
            <v:imagedata r:id="rId911" o:title=""/>
          </v:shape>
          <o:OLEObject Type="Embed" ProgID="Equation.DSMT4" ShapeID="_x0000_i1478" DrawAspect="Content" ObjectID="_1671422057" r:id="rId912"/>
        </w:object>
      </w:r>
      <w:r>
        <w:t>和</w:t>
      </w:r>
      <w:r w:rsidRPr="00875B81">
        <w:object w:dxaOrig="240" w:dyaOrig="320" w14:anchorId="1DBD7E64">
          <v:shape id="_x0000_i1479" type="#_x0000_t75" style="width:12pt;height:16.5pt" o:ole="">
            <v:imagedata r:id="rId913" o:title=""/>
          </v:shape>
          <o:OLEObject Type="Embed" ProgID="Equation.DSMT4" ShapeID="_x0000_i1479" DrawAspect="Content" ObjectID="_1671422058" r:id="rId914"/>
        </w:object>
      </w:r>
      <w:r>
        <w:t>基于研究人员的经验给出</w:t>
      </w:r>
      <w:r>
        <w:rPr>
          <w:rFonts w:hint="eastAsia"/>
        </w:rPr>
        <w:t>。基于神经网络的</w:t>
      </w:r>
      <w:r>
        <w:rPr>
          <w:rFonts w:hint="eastAsia"/>
        </w:rPr>
        <w:t>BP</w:t>
      </w:r>
      <w:r>
        <w:rPr>
          <w:rFonts w:hint="eastAsia"/>
        </w:rPr>
        <w:t>算法，解决了这一问题。通过</w:t>
      </w:r>
      <w:r>
        <w:rPr>
          <w:rFonts w:hint="eastAsia"/>
        </w:rPr>
        <w:t>Tanner</w:t>
      </w:r>
      <w:r>
        <w:rPr>
          <w:rFonts w:hint="eastAsia"/>
        </w:rPr>
        <w:t>图中各个节点间的运算，对每一个节点之间的信息传播运算均设置各自的</w:t>
      </w:r>
      <w:r w:rsidRPr="00875B81">
        <w:object w:dxaOrig="240" w:dyaOrig="220" w14:anchorId="09A6859E">
          <v:shape id="_x0000_i1480" type="#_x0000_t75" style="width:12pt;height:11.25pt" o:ole="">
            <v:imagedata r:id="rId911" o:title=""/>
          </v:shape>
          <o:OLEObject Type="Embed" ProgID="Equation.DSMT4" ShapeID="_x0000_i1480" DrawAspect="Content" ObjectID="_1671422059" r:id="rId915"/>
        </w:object>
      </w:r>
      <w:r>
        <w:t>和</w:t>
      </w:r>
      <w:r w:rsidRPr="00875B81">
        <w:object w:dxaOrig="240" w:dyaOrig="320" w14:anchorId="5460B638">
          <v:shape id="_x0000_i1481" type="#_x0000_t75" style="width:12pt;height:16.5pt" o:ole="">
            <v:imagedata r:id="rId913" o:title=""/>
          </v:shape>
          <o:OLEObject Type="Embed" ProgID="Equation.DSMT4" ShapeID="_x0000_i1481" DrawAspect="Content" ObjectID="_1671422060" r:id="rId916"/>
        </w:object>
      </w:r>
      <w:r>
        <w:t>参数</w:t>
      </w:r>
      <w:r>
        <w:rPr>
          <w:rFonts w:hint="eastAsia"/>
        </w:rPr>
        <w:t>，</w:t>
      </w:r>
      <w:r>
        <w:t>构成了</w:t>
      </w:r>
      <w:r w:rsidRPr="00875B81">
        <w:object w:dxaOrig="380" w:dyaOrig="380" w14:anchorId="1D3B688C">
          <v:shape id="_x0000_i1482" type="#_x0000_t75" style="width:18.75pt;height:18.75pt" o:ole="">
            <v:imagedata r:id="rId917" o:title=""/>
          </v:shape>
          <o:OLEObject Type="Embed" ProgID="Equation.DSMT4" ShapeID="_x0000_i1482" DrawAspect="Content" ObjectID="_1671422061" r:id="rId918"/>
        </w:object>
      </w:r>
      <w:r>
        <w:t>和</w:t>
      </w:r>
      <w:r w:rsidRPr="00875B81">
        <w:object w:dxaOrig="380" w:dyaOrig="380" w14:anchorId="0B269369">
          <v:shape id="_x0000_i1483" type="#_x0000_t75" style="width:18.75pt;height:18.75pt" o:ole="">
            <v:imagedata r:id="rId919" o:title=""/>
          </v:shape>
          <o:OLEObject Type="Embed" ProgID="Equation.DSMT4" ShapeID="_x0000_i1483" DrawAspect="Content" ObjectID="_1671422062" r:id="rId920"/>
        </w:object>
      </w:r>
      <w:r>
        <w:t>集合</w:t>
      </w:r>
      <w:r>
        <w:rPr>
          <w:rFonts w:hint="eastAsia"/>
        </w:rPr>
        <w:t>。选择合适的损失函数，可以达到训练出更加合适的</w:t>
      </w:r>
      <w:r w:rsidRPr="00875B81">
        <w:object w:dxaOrig="380" w:dyaOrig="380" w14:anchorId="61F1E0BC">
          <v:shape id="_x0000_i1484" type="#_x0000_t75" style="width:18.75pt;height:18.75pt" o:ole="">
            <v:imagedata r:id="rId917" o:title=""/>
          </v:shape>
          <o:OLEObject Type="Embed" ProgID="Equation.DSMT4" ShapeID="_x0000_i1484" DrawAspect="Content" ObjectID="_1671422063" r:id="rId921"/>
        </w:object>
      </w:r>
      <w:r>
        <w:t>和</w:t>
      </w:r>
      <w:r w:rsidRPr="00875B81">
        <w:object w:dxaOrig="380" w:dyaOrig="380" w14:anchorId="174771FA">
          <v:shape id="_x0000_i1485" type="#_x0000_t75" style="width:18.75pt;height:18.75pt" o:ole="">
            <v:imagedata r:id="rId919" o:title=""/>
          </v:shape>
          <o:OLEObject Type="Embed" ProgID="Equation.DSMT4" ShapeID="_x0000_i1485" DrawAspect="Content" ObjectID="_1671422064" r:id="rId922"/>
        </w:object>
      </w:r>
      <w:r>
        <w:t>值的目标</w:t>
      </w:r>
      <w:r>
        <w:rPr>
          <w:rFonts w:hint="eastAsia"/>
        </w:rPr>
        <w:t>。</w:t>
      </w:r>
    </w:p>
    <w:p w14:paraId="13797EB7" w14:textId="7A7441C6" w:rsidR="000A7AAC" w:rsidRPr="00555CA8" w:rsidRDefault="000A7AAC" w:rsidP="000A7AAC">
      <w:pPr>
        <w:pStyle w:val="3"/>
      </w:pPr>
      <w:bookmarkStart w:id="511" w:name="_Toc35086264"/>
      <w:bookmarkStart w:id="512" w:name="_Toc35722046"/>
      <w:bookmarkStart w:id="513" w:name="_Toc35722166"/>
      <w:bookmarkStart w:id="514" w:name="_Toc35725832"/>
      <w:bookmarkStart w:id="515" w:name="_Toc35726036"/>
      <w:bookmarkStart w:id="516" w:name="_Toc35766662"/>
      <w:bookmarkStart w:id="517" w:name="_Toc35875631"/>
      <w:r>
        <w:t>神经网络置信度传播</w:t>
      </w:r>
      <w:bookmarkEnd w:id="511"/>
      <w:bookmarkEnd w:id="512"/>
      <w:bookmarkEnd w:id="513"/>
      <w:bookmarkEnd w:id="514"/>
      <w:bookmarkEnd w:id="515"/>
      <w:bookmarkEnd w:id="516"/>
      <w:bookmarkEnd w:id="517"/>
    </w:p>
    <w:p w14:paraId="36FEDC84" w14:textId="1B59FB5A" w:rsidR="000A7AAC" w:rsidRDefault="000A7AAC" w:rsidP="000A7AAC">
      <w:pPr>
        <w:ind w:firstLine="480"/>
      </w:pPr>
      <w:r>
        <w:t>现有的深度学习模型在极短码情况下拥有较好的译码性能</w:t>
      </w:r>
      <w:r>
        <w:rPr>
          <w:rFonts w:hint="eastAsia"/>
        </w:rPr>
        <w:t>，</w:t>
      </w:r>
      <w:r>
        <w:t>然而受制于训练样本呈指数型增长</w:t>
      </w:r>
      <w:r>
        <w:rPr>
          <w:rFonts w:hint="eastAsia"/>
        </w:rPr>
        <w:t>，</w:t>
      </w:r>
      <w:r>
        <w:t>无法应用于码长较长情况下的译码任务</w:t>
      </w:r>
      <w:r>
        <w:rPr>
          <w:rFonts w:hint="eastAsia"/>
        </w:rPr>
        <w:t>。为了克服该问题，最先提出了神经网络</w:t>
      </w:r>
      <w:r>
        <w:rPr>
          <w:rFonts w:hint="eastAsia"/>
        </w:rPr>
        <w:t>BP</w:t>
      </w:r>
      <w:r>
        <w:rPr>
          <w:rFonts w:hint="eastAsia"/>
        </w:rPr>
        <w:t>算法应用于高密度校验矩阵码</w:t>
      </w:r>
      <w:r w:rsidR="005C2D56" w:rsidRPr="005C2D56">
        <w:rPr>
          <w:vertAlign w:val="superscript"/>
        </w:rPr>
        <w:fldChar w:fldCharType="begin"/>
      </w:r>
      <w:r w:rsidR="005C2D56" w:rsidRPr="005C2D56">
        <w:rPr>
          <w:vertAlign w:val="superscript"/>
        </w:rPr>
        <w:instrText xml:space="preserve"> </w:instrText>
      </w:r>
      <w:r w:rsidR="005C2D56" w:rsidRPr="005C2D56">
        <w:rPr>
          <w:rFonts w:hint="eastAsia"/>
          <w:vertAlign w:val="superscript"/>
        </w:rPr>
        <w:instrText>REF _Ref35861025 \n \h</w:instrText>
      </w:r>
      <w:r w:rsidR="005C2D56" w:rsidRPr="005C2D56">
        <w:rPr>
          <w:vertAlign w:val="superscript"/>
        </w:rPr>
        <w:instrText xml:space="preserve"> </w:instrText>
      </w:r>
      <w:r w:rsidR="005C2D56">
        <w:rPr>
          <w:vertAlign w:val="superscript"/>
        </w:rPr>
        <w:instrText xml:space="preserve"> \* MERGEFORMAT </w:instrText>
      </w:r>
      <w:r w:rsidR="005C2D56" w:rsidRPr="005C2D56">
        <w:rPr>
          <w:vertAlign w:val="superscript"/>
        </w:rPr>
      </w:r>
      <w:r w:rsidR="005C2D56" w:rsidRPr="005C2D56">
        <w:rPr>
          <w:vertAlign w:val="superscript"/>
        </w:rPr>
        <w:fldChar w:fldCharType="separate"/>
      </w:r>
      <w:r w:rsidR="005C2D56" w:rsidRPr="005C2D56">
        <w:rPr>
          <w:vertAlign w:val="superscript"/>
        </w:rPr>
        <w:t>[37]</w:t>
      </w:r>
      <w:r w:rsidR="005C2D56" w:rsidRPr="005C2D56">
        <w:rPr>
          <w:vertAlign w:val="superscript"/>
        </w:rPr>
        <w:fldChar w:fldCharType="end"/>
      </w:r>
      <w:r>
        <w:rPr>
          <w:rFonts w:hint="eastAsia"/>
        </w:rPr>
        <w:t>。关于</w:t>
      </w:r>
      <w:r>
        <w:rPr>
          <w:rFonts w:hint="eastAsia"/>
        </w:rPr>
        <w:t>BP</w:t>
      </w:r>
      <w:r>
        <w:rPr>
          <w:rFonts w:hint="eastAsia"/>
        </w:rPr>
        <w:t>算法原理在</w:t>
      </w:r>
      <w:r>
        <w:rPr>
          <w:rFonts w:hint="eastAsia"/>
        </w:rPr>
        <w:t>2.4</w:t>
      </w:r>
      <w:r>
        <w:rPr>
          <w:rFonts w:hint="eastAsia"/>
        </w:rPr>
        <w:t>小节中已经介绍，这里不再赘述。神经网络</w:t>
      </w:r>
      <w:r>
        <w:rPr>
          <w:rFonts w:hint="eastAsia"/>
        </w:rPr>
        <w:t>BP</w:t>
      </w:r>
      <w:r>
        <w:rPr>
          <w:rFonts w:hint="eastAsia"/>
        </w:rPr>
        <w:t>算法是对传统</w:t>
      </w:r>
      <w:r>
        <w:rPr>
          <w:rFonts w:hint="eastAsia"/>
        </w:rPr>
        <w:t>BP</w:t>
      </w:r>
      <w:r>
        <w:rPr>
          <w:rFonts w:hint="eastAsia"/>
        </w:rPr>
        <w:t>算法的扩展，对</w:t>
      </w:r>
      <w:r>
        <w:rPr>
          <w:rFonts w:hint="eastAsia"/>
        </w:rPr>
        <w:t>BP</w:t>
      </w:r>
      <w:r>
        <w:rPr>
          <w:rFonts w:hint="eastAsia"/>
        </w:rPr>
        <w:t>算法中</w:t>
      </w:r>
      <w:r>
        <w:rPr>
          <w:rFonts w:hint="eastAsia"/>
        </w:rPr>
        <w:lastRenderedPageBreak/>
        <w:t>的因子图中每条边分配权重，通过深度学习的方法对这些权重进行训练。该方法使得神经网络译码器不再需要训练所有的指数新增长的样本数据。文献</w:t>
      </w:r>
      <w:r>
        <w:rPr>
          <w:rFonts w:hint="eastAsia"/>
        </w:rPr>
        <w:t>[</w:t>
      </w:r>
      <w:r w:rsidR="004F6B59">
        <w:t>40</w:t>
      </w:r>
      <w:r>
        <w:rPr>
          <w:rFonts w:hint="eastAsia"/>
        </w:rPr>
        <w:t>]</w:t>
      </w:r>
      <w:r>
        <w:rPr>
          <w:rFonts w:hint="eastAsia"/>
        </w:rPr>
        <w:t>中提出多维缩放的神经网络</w:t>
      </w:r>
      <w:r>
        <w:rPr>
          <w:rFonts w:hint="eastAsia"/>
        </w:rPr>
        <w:t>BP</w:t>
      </w:r>
      <w:r>
        <w:rPr>
          <w:rFonts w:hint="eastAsia"/>
        </w:rPr>
        <w:t>算法应用于极化码</w:t>
      </w:r>
      <w:r w:rsidR="004F6B59" w:rsidRPr="004F6B59">
        <w:rPr>
          <w:vertAlign w:val="superscript"/>
        </w:rPr>
        <w:fldChar w:fldCharType="begin"/>
      </w:r>
      <w:r w:rsidR="004F6B59" w:rsidRPr="004F6B59">
        <w:rPr>
          <w:vertAlign w:val="superscript"/>
        </w:rPr>
        <w:instrText xml:space="preserve"> </w:instrText>
      </w:r>
      <w:r w:rsidR="004F6B59" w:rsidRPr="004F6B59">
        <w:rPr>
          <w:rFonts w:hint="eastAsia"/>
          <w:vertAlign w:val="superscript"/>
        </w:rPr>
        <w:instrText>REF _Ref35861255 \n \h</w:instrText>
      </w:r>
      <w:r w:rsidR="004F6B59" w:rsidRPr="004F6B59">
        <w:rPr>
          <w:vertAlign w:val="superscript"/>
        </w:rPr>
        <w:instrText xml:space="preserve"> </w:instrText>
      </w:r>
      <w:r w:rsidR="004F6B59">
        <w:rPr>
          <w:vertAlign w:val="superscript"/>
        </w:rPr>
        <w:instrText xml:space="preserve"> \* MERGEFORMAT </w:instrText>
      </w:r>
      <w:r w:rsidR="004F6B59" w:rsidRPr="004F6B59">
        <w:rPr>
          <w:vertAlign w:val="superscript"/>
        </w:rPr>
      </w:r>
      <w:r w:rsidR="004F6B59" w:rsidRPr="004F6B59">
        <w:rPr>
          <w:vertAlign w:val="superscript"/>
        </w:rPr>
        <w:fldChar w:fldCharType="separate"/>
      </w:r>
      <w:r w:rsidR="004F6B59" w:rsidRPr="004F6B59">
        <w:rPr>
          <w:vertAlign w:val="superscript"/>
        </w:rPr>
        <w:t>[40]</w:t>
      </w:r>
      <w:r w:rsidR="004F6B59" w:rsidRPr="004F6B59">
        <w:rPr>
          <w:vertAlign w:val="superscript"/>
        </w:rPr>
        <w:fldChar w:fldCharType="end"/>
      </w:r>
      <w:r>
        <w:rPr>
          <w:rFonts w:hint="eastAsia"/>
        </w:rPr>
        <w:t>，其表达式如下所示：</w:t>
      </w:r>
    </w:p>
    <w:p w14:paraId="6A5E89F8" w14:textId="77777777" w:rsidR="000A7AAC" w:rsidRPr="00902C03" w:rsidRDefault="000A7AAC" w:rsidP="000A7AAC">
      <w:pPr>
        <w:pStyle w:val="afff3"/>
        <w:ind w:firstLine="480"/>
      </w:pPr>
    </w:p>
    <w:p w14:paraId="47DFDD03" w14:textId="6967BE4D" w:rsidR="000A7AAC" w:rsidRPr="008E0D4F" w:rsidRDefault="000A7AAC" w:rsidP="008E0D4F">
      <w:pPr>
        <w:pStyle w:val="MTDisplayEquation"/>
        <w:spacing w:line="240" w:lineRule="auto"/>
      </w:pPr>
      <w:r w:rsidRPr="00902C03">
        <w:tab/>
      </w:r>
      <w:r w:rsidRPr="008E0D4F">
        <w:object w:dxaOrig="4180" w:dyaOrig="1880" w14:anchorId="2AEC49F4">
          <v:shape id="_x0000_i1486" type="#_x0000_t75" style="width:208.5pt;height:94.5pt" o:ole="">
            <v:imagedata r:id="rId923" o:title=""/>
          </v:shape>
          <o:OLEObject Type="Embed" ProgID="Equation.DSMT4" ShapeID="_x0000_i1486" DrawAspect="Content" ObjectID="_1671422065" r:id="rId924"/>
        </w:object>
      </w:r>
      <w:r w:rsidRPr="008E0D4F">
        <w:tab/>
      </w:r>
      <w:r w:rsidRPr="008E0D4F">
        <w:t>（</w:t>
      </w:r>
      <w:r w:rsidRPr="008E0D4F">
        <w:rPr>
          <w:rFonts w:hint="eastAsia"/>
        </w:rPr>
        <w:t>5-</w:t>
      </w:r>
      <w:r w:rsidR="008E0D4F" w:rsidRPr="008E0D4F">
        <w:t>8</w:t>
      </w:r>
      <w:r w:rsidRPr="008E0D4F">
        <w:t>）</w:t>
      </w:r>
    </w:p>
    <w:p w14:paraId="722EA7D6" w14:textId="77777777" w:rsidR="000A7AAC" w:rsidRPr="00665B4A" w:rsidRDefault="000A7AAC" w:rsidP="000A7AAC">
      <w:pPr>
        <w:ind w:firstLineChars="0" w:firstLine="0"/>
      </w:pPr>
    </w:p>
    <w:p w14:paraId="02E99E3A" w14:textId="77777777" w:rsidR="000A7AAC" w:rsidRDefault="000A7AAC" w:rsidP="000A7AAC">
      <w:pPr>
        <w:ind w:firstLine="480"/>
      </w:pPr>
      <w:r>
        <w:t>其中</w:t>
      </w:r>
      <w:r w:rsidRPr="00A04A95">
        <w:object w:dxaOrig="260" w:dyaOrig="360" w14:anchorId="45DDF014">
          <v:shape id="_x0000_i1487" type="#_x0000_t75" style="width:13.5pt;height:18pt" o:ole="">
            <v:imagedata r:id="rId925" o:title=""/>
          </v:shape>
          <o:OLEObject Type="Embed" ProgID="Equation.DSMT4" ShapeID="_x0000_i1487" DrawAspect="Content" ObjectID="_1671422066" r:id="rId926"/>
        </w:object>
      </w:r>
      <w:r>
        <w:t>为最小和函数</w:t>
      </w:r>
      <w:r>
        <w:rPr>
          <w:rFonts w:hint="eastAsia"/>
        </w:rPr>
        <w:t>，</w:t>
      </w:r>
      <w:r w:rsidRPr="00A04A95">
        <w:object w:dxaOrig="220" w:dyaOrig="260" w14:anchorId="6E501251">
          <v:shape id="_x0000_i1488" type="#_x0000_t75" style="width:10.5pt;height:13.5pt" o:ole="">
            <v:imagedata r:id="rId927" o:title=""/>
          </v:shape>
          <o:OLEObject Type="Embed" ProgID="Equation.DSMT4" ShapeID="_x0000_i1488" DrawAspect="Content" ObjectID="_1671422067" r:id="rId928"/>
        </w:object>
      </w:r>
      <w:r>
        <w:t>和</w:t>
      </w:r>
      <w:r w:rsidRPr="00A04A95">
        <w:object w:dxaOrig="240" w:dyaOrig="260" w14:anchorId="10DBB294">
          <v:shape id="_x0000_i1489" type="#_x0000_t75" style="width:12pt;height:13.5pt" o:ole="">
            <v:imagedata r:id="rId929" o:title=""/>
          </v:shape>
          <o:OLEObject Type="Embed" ProgID="Equation.DSMT4" ShapeID="_x0000_i1489" DrawAspect="Content" ObjectID="_1671422068" r:id="rId930"/>
        </w:object>
      </w:r>
      <w:r>
        <w:t>表示左右迭代矩阵</w:t>
      </w:r>
      <w:r>
        <w:rPr>
          <w:rFonts w:hint="eastAsia"/>
        </w:rPr>
        <w:t>，</w:t>
      </w:r>
      <w:r w:rsidRPr="00A04A95">
        <w:object w:dxaOrig="400" w:dyaOrig="400" w14:anchorId="575E82B3">
          <v:shape id="_x0000_i1490" type="#_x0000_t75" style="width:19.5pt;height:19.5pt" o:ole="">
            <v:imagedata r:id="rId931" o:title=""/>
          </v:shape>
          <o:OLEObject Type="Embed" ProgID="Equation.DSMT4" ShapeID="_x0000_i1490" DrawAspect="Content" ObjectID="_1671422069" r:id="rId932"/>
        </w:object>
      </w:r>
      <w:r>
        <w:t>和</w:t>
      </w:r>
      <w:r w:rsidRPr="00A04A95">
        <w:object w:dxaOrig="400" w:dyaOrig="400" w14:anchorId="5FC8E9F0">
          <v:shape id="_x0000_i1491" type="#_x0000_t75" style="width:19.5pt;height:19.5pt" o:ole="">
            <v:imagedata r:id="rId933" o:title=""/>
          </v:shape>
          <o:OLEObject Type="Embed" ProgID="Equation.DSMT4" ShapeID="_x0000_i1491" DrawAspect="Content" ObjectID="_1671422070" r:id="rId934"/>
        </w:object>
      </w:r>
      <w:r>
        <w:t>表示第</w:t>
      </w:r>
      <w:r>
        <w:rPr>
          <w:rFonts w:hint="eastAsia"/>
        </w:rPr>
        <w:t>t</w:t>
      </w:r>
      <w:r>
        <w:rPr>
          <w:rFonts w:hint="eastAsia"/>
        </w:rPr>
        <w:t>次迭代下节点之间消息传播的缩放系数。借助于深度学习的参数学习能力，该方相比传统的置信度传播译码算法，译码性能有了很大提高。</w:t>
      </w:r>
    </w:p>
    <w:p w14:paraId="5767D6AF" w14:textId="77777777" w:rsidR="000A7AAC" w:rsidRDefault="000A7AAC" w:rsidP="000A7AAC">
      <w:pPr>
        <w:ind w:firstLine="480"/>
      </w:pPr>
      <w:r>
        <w:t>以</w:t>
      </w:r>
      <w:r>
        <w:rPr>
          <w:rFonts w:hint="eastAsia"/>
        </w:rPr>
        <w:t>N=8</w:t>
      </w:r>
      <w:r>
        <w:rPr>
          <w:rFonts w:hint="eastAsia"/>
        </w:rPr>
        <w:t>为例，</w:t>
      </w:r>
      <w:r>
        <w:t>置信度传播一次全迭代神经网络结构如图</w:t>
      </w:r>
      <w:r>
        <w:rPr>
          <w:rFonts w:hint="eastAsia"/>
        </w:rPr>
        <w:t>5.</w:t>
      </w:r>
      <w:r>
        <w:t>1</w:t>
      </w:r>
      <w:r>
        <w:t>所示</w:t>
      </w:r>
      <w:r>
        <w:rPr>
          <w:rFonts w:hint="eastAsia"/>
        </w:rPr>
        <w:t>。置信度传播算法中，从左向右做一次迭代和从右向左做一次迭代称为半迭代，这样的两个半迭代组合成一次全迭代。基于张量流动的深度学习，其数据朝单向流动，无法进行迭代运算。通过将迭代展开成非迭代的形式，使得神经网络中可以实现置信度传播算法。对于</w:t>
      </w:r>
      <w:r>
        <w:rPr>
          <w:rFonts w:hint="eastAsia"/>
        </w:rPr>
        <w:t>N=8</w:t>
      </w:r>
      <w:r>
        <w:rPr>
          <w:rFonts w:hint="eastAsia"/>
        </w:rPr>
        <w:t>，</w:t>
      </w:r>
      <w:r w:rsidRPr="0069472F">
        <w:object w:dxaOrig="1560" w:dyaOrig="360" w14:anchorId="39C37F05">
          <v:shape id="_x0000_i1492" type="#_x0000_t75" style="width:78pt;height:18pt" o:ole="">
            <v:imagedata r:id="rId935" o:title=""/>
          </v:shape>
          <o:OLEObject Type="Embed" ProgID="Equation.DSMT4" ShapeID="_x0000_i1492" DrawAspect="Content" ObjectID="_1671422071" r:id="rId936"/>
        </w:object>
      </w:r>
      <w:r>
        <w:rPr>
          <w:rFonts w:hint="eastAsia"/>
        </w:rPr>
        <w:t>，输入层仍然为接收端的对数似然比。对一次全迭代展开，从左向右迭代与从右向左迭代具有</w:t>
      </w:r>
      <w:r>
        <w:rPr>
          <w:rFonts w:hint="eastAsia"/>
        </w:rPr>
        <w:t>1</w:t>
      </w:r>
      <w:r>
        <w:rPr>
          <w:rFonts w:hint="eastAsia"/>
        </w:rPr>
        <w:t>层公共部分，因此从左向右迭代为</w:t>
      </w:r>
      <w:r>
        <w:rPr>
          <w:rFonts w:hint="eastAsia"/>
        </w:rPr>
        <w:t>2</w:t>
      </w:r>
      <w:r>
        <w:rPr>
          <w:rFonts w:hint="eastAsia"/>
        </w:rPr>
        <w:t>层，从右向左迭代为</w:t>
      </w:r>
      <w:r>
        <w:rPr>
          <w:rFonts w:hint="eastAsia"/>
        </w:rPr>
        <w:t>3</w:t>
      </w:r>
      <w:r>
        <w:rPr>
          <w:rFonts w:hint="eastAsia"/>
        </w:rPr>
        <w:t>层。图中隐藏层从左向右迭代的最后一层结果是对原始码字</w:t>
      </w:r>
      <w:r w:rsidRPr="0069472F">
        <w:rPr>
          <w:position w:val="-6"/>
        </w:rPr>
        <w:object w:dxaOrig="200" w:dyaOrig="220" w14:anchorId="1BECACB3">
          <v:shape id="_x0000_i1493" type="#_x0000_t75" style="width:10.5pt;height:10.5pt" o:ole="">
            <v:imagedata r:id="rId937" o:title=""/>
          </v:shape>
          <o:OLEObject Type="Embed" ProgID="Equation.DSMT4" ShapeID="_x0000_i1493" DrawAspect="Content" ObjectID="_1671422072" r:id="rId938"/>
        </w:object>
      </w:r>
      <w:r>
        <w:t>的软判决</w:t>
      </w:r>
      <w:r>
        <w:rPr>
          <w:rFonts w:hint="eastAsia"/>
        </w:rPr>
        <w:t>，</w:t>
      </w:r>
      <w:r>
        <w:t>从右向左迭代的最后一层结果是对接收端码字</w:t>
      </w:r>
      <w:r w:rsidRPr="0069472F">
        <w:object w:dxaOrig="220" w:dyaOrig="260" w14:anchorId="61AA063F">
          <v:shape id="_x0000_i1494" type="#_x0000_t75" style="width:10.5pt;height:13.5pt" o:ole="">
            <v:imagedata r:id="rId939" o:title=""/>
          </v:shape>
          <o:OLEObject Type="Embed" ProgID="Equation.DSMT4" ShapeID="_x0000_i1494" DrawAspect="Content" ObjectID="_1671422073" r:id="rId940"/>
        </w:object>
      </w:r>
      <w:r>
        <w:t>的软判决</w:t>
      </w:r>
      <w:r>
        <w:rPr>
          <w:rFonts w:hint="eastAsia"/>
        </w:rPr>
        <w:t>。对于（</w:t>
      </w:r>
      <w:r>
        <w:rPr>
          <w:rFonts w:hint="eastAsia"/>
        </w:rPr>
        <w:t>N,K</w:t>
      </w:r>
      <w:r>
        <w:rPr>
          <w:rFonts w:hint="eastAsia"/>
        </w:rPr>
        <w:t>）极化码，</w:t>
      </w:r>
      <w:r>
        <w:rPr>
          <w:rFonts w:hint="eastAsia"/>
        </w:rPr>
        <w:t>BP</w:t>
      </w:r>
      <w:r>
        <w:rPr>
          <w:rFonts w:hint="eastAsia"/>
        </w:rPr>
        <w:t>神经网络迭代</w:t>
      </w:r>
      <w:r>
        <w:rPr>
          <w:rFonts w:hint="eastAsia"/>
        </w:rPr>
        <w:t>T</w:t>
      </w:r>
      <w:r>
        <w:rPr>
          <w:rFonts w:hint="eastAsia"/>
        </w:rPr>
        <w:t>次，有</w:t>
      </w:r>
      <w:r w:rsidRPr="0069472F">
        <w:object w:dxaOrig="780" w:dyaOrig="320" w14:anchorId="52BE9A11">
          <v:shape id="_x0000_i1495" type="#_x0000_t75" style="width:39.75pt;height:16.5pt" o:ole="">
            <v:imagedata r:id="rId941" o:title=""/>
          </v:shape>
          <o:OLEObject Type="Embed" ProgID="Equation.DSMT4" ShapeID="_x0000_i1495" DrawAspect="Content" ObjectID="_1671422074" r:id="rId942"/>
        </w:object>
      </w:r>
      <w:r>
        <w:t>层隐藏层</w:t>
      </w:r>
      <w:r>
        <w:rPr>
          <w:rFonts w:hint="eastAsia"/>
        </w:rPr>
        <w:t>。在最后一次迭代时，只需要迭代到左半部分的半迭代即可，因此总共所需的神经网络层数为</w:t>
      </w:r>
      <w:r w:rsidRPr="0069472F">
        <w:object w:dxaOrig="1240" w:dyaOrig="320" w14:anchorId="75296FB0">
          <v:shape id="_x0000_i1496" type="#_x0000_t75" style="width:61.5pt;height:16.5pt" o:ole="">
            <v:imagedata r:id="rId943" o:title=""/>
          </v:shape>
          <o:OLEObject Type="Embed" ProgID="Equation.DSMT4" ShapeID="_x0000_i1496" DrawAspect="Content" ObjectID="_1671422075" r:id="rId944"/>
        </w:object>
      </w:r>
      <w:r>
        <w:rPr>
          <w:rFonts w:hint="eastAsia"/>
        </w:rPr>
        <w:t>。</w:t>
      </w:r>
    </w:p>
    <w:p w14:paraId="45A3D995" w14:textId="77777777" w:rsidR="000A7AAC" w:rsidRDefault="000A7AAC" w:rsidP="000A7AAC">
      <w:pPr>
        <w:ind w:firstLine="480"/>
      </w:pPr>
    </w:p>
    <w:p w14:paraId="39DF0A16" w14:textId="77777777" w:rsidR="000A7AAC" w:rsidRDefault="000A7AAC" w:rsidP="000A7AAC">
      <w:pPr>
        <w:pStyle w:val="24"/>
        <w:ind w:firstLine="480"/>
      </w:pPr>
      <w:r>
        <w:object w:dxaOrig="12741" w:dyaOrig="12090" w14:anchorId="51AEBA42">
          <v:shape id="_x0000_i1497" type="#_x0000_t75" style="width:366pt;height:347.25pt" o:ole="">
            <v:imagedata r:id="rId945" o:title=""/>
          </v:shape>
          <o:OLEObject Type="Embed" ProgID="Visio.Drawing.11" ShapeID="_x0000_i1497" DrawAspect="Content" ObjectID="_1671422076" r:id="rId946"/>
        </w:object>
      </w:r>
    </w:p>
    <w:p w14:paraId="3C92C97B" w14:textId="629F0472" w:rsidR="000A7AAC" w:rsidRPr="008E0D4F" w:rsidRDefault="000A7AAC" w:rsidP="008E0D4F">
      <w:pPr>
        <w:pStyle w:val="-0"/>
        <w:spacing w:after="240"/>
      </w:pPr>
      <w:bookmarkStart w:id="518" w:name="_Toc35877450"/>
      <w:r w:rsidRPr="008E0D4F">
        <w:t>N=8</w:t>
      </w:r>
      <w:r w:rsidRPr="008E0D4F">
        <w:t>时</w:t>
      </w:r>
      <w:r w:rsidRPr="008E0D4F">
        <w:t>BP</w:t>
      </w:r>
      <w:r w:rsidRPr="008E0D4F">
        <w:t>一次全迭代神经网络结构</w:t>
      </w:r>
      <w:bookmarkEnd w:id="518"/>
    </w:p>
    <w:p w14:paraId="66484534" w14:textId="77777777" w:rsidR="000A7AAC" w:rsidRDefault="000A7AAC" w:rsidP="000A7AAC">
      <w:pPr>
        <w:ind w:firstLine="420"/>
      </w:pPr>
      <w:r>
        <w:rPr>
          <w:sz w:val="21"/>
        </w:rPr>
        <w:tab/>
      </w:r>
      <w:r w:rsidRPr="00F24936">
        <w:t>通常情况下</w:t>
      </w:r>
      <w:r w:rsidRPr="00F24936">
        <w:rPr>
          <w:rFonts w:hint="eastAsia"/>
        </w:rPr>
        <w:t>，</w:t>
      </w:r>
      <w:r>
        <w:rPr>
          <w:rFonts w:hint="eastAsia"/>
        </w:rPr>
        <w:t>神经网络</w:t>
      </w:r>
      <w:r>
        <w:rPr>
          <w:rFonts w:hint="eastAsia"/>
        </w:rPr>
        <w:t>BP</w:t>
      </w:r>
      <w:r>
        <w:rPr>
          <w:rFonts w:hint="eastAsia"/>
        </w:rPr>
        <w:t>算法采用二元分类交叉熵损失函数，该函数用于有监督学习，定义如下：</w:t>
      </w:r>
    </w:p>
    <w:p w14:paraId="7D93CDB4" w14:textId="77777777" w:rsidR="000A7AAC" w:rsidRDefault="000A7AAC" w:rsidP="000A7AAC">
      <w:pPr>
        <w:ind w:firstLine="480"/>
      </w:pPr>
    </w:p>
    <w:p w14:paraId="2A476F39" w14:textId="0213C0A8" w:rsidR="000A7AAC" w:rsidRPr="008E0D4F" w:rsidRDefault="000A7AAC" w:rsidP="008E0D4F">
      <w:pPr>
        <w:pStyle w:val="MTDisplayEquation"/>
      </w:pPr>
      <w:r>
        <w:tab/>
      </w:r>
      <w:r w:rsidRPr="008E0D4F">
        <w:object w:dxaOrig="5840" w:dyaOrig="700" w14:anchorId="372C519D">
          <v:shape id="_x0000_i1498" type="#_x0000_t75" style="width:292.5pt;height:34.5pt" o:ole="">
            <v:imagedata r:id="rId947" o:title=""/>
          </v:shape>
          <o:OLEObject Type="Embed" ProgID="Equation.DSMT4" ShapeID="_x0000_i1498" DrawAspect="Content" ObjectID="_1671422077" r:id="rId948"/>
        </w:object>
      </w:r>
      <w:r w:rsidRPr="008E0D4F">
        <w:tab/>
      </w:r>
      <w:r w:rsidRPr="008E0D4F">
        <w:t>（</w:t>
      </w:r>
      <w:r w:rsidRPr="008E0D4F">
        <w:rPr>
          <w:rFonts w:hint="eastAsia"/>
        </w:rPr>
        <w:t>5-</w:t>
      </w:r>
      <w:r w:rsidR="008E0D4F" w:rsidRPr="008E0D4F">
        <w:t>9</w:t>
      </w:r>
      <w:r w:rsidRPr="008E0D4F">
        <w:t>）</w:t>
      </w:r>
    </w:p>
    <w:p w14:paraId="1182A8DD" w14:textId="77777777" w:rsidR="000A7AAC" w:rsidRPr="00F24936" w:rsidRDefault="000A7AAC" w:rsidP="000A7AAC">
      <w:pPr>
        <w:ind w:firstLine="480"/>
      </w:pPr>
    </w:p>
    <w:p w14:paraId="5C94E0E1" w14:textId="77777777" w:rsidR="000A7AAC" w:rsidRDefault="000A7AAC" w:rsidP="000A7AAC">
      <w:pPr>
        <w:ind w:firstLine="480"/>
      </w:pPr>
      <w:r>
        <w:t>其中函数</w:t>
      </w:r>
      <w:r w:rsidRPr="0069472F">
        <w:object w:dxaOrig="440" w:dyaOrig="320" w14:anchorId="3A43D37F">
          <v:shape id="_x0000_i1499" type="#_x0000_t75" style="width:22.5pt;height:16.5pt" o:ole="">
            <v:imagedata r:id="rId949" o:title=""/>
          </v:shape>
          <o:OLEObject Type="Embed" ProgID="Equation.DSMT4" ShapeID="_x0000_i1499" DrawAspect="Content" ObjectID="_1671422078" r:id="rId950"/>
        </w:object>
      </w:r>
      <w:r>
        <w:t>为</w:t>
      </w:r>
      <w:r>
        <w:rPr>
          <w:rFonts w:hint="eastAsia"/>
        </w:rPr>
        <w:t>Sig</w:t>
      </w:r>
      <w:r>
        <w:t>moid</w:t>
      </w:r>
      <w:r>
        <w:t>函数</w:t>
      </w:r>
      <w:r>
        <w:rPr>
          <w:rFonts w:hint="eastAsia"/>
        </w:rPr>
        <w:t>。</w:t>
      </w:r>
    </w:p>
    <w:p w14:paraId="53B0DDB4" w14:textId="432A40F4" w:rsidR="007E65A2" w:rsidRPr="00B02BF5" w:rsidRDefault="007E65A2" w:rsidP="000A7AAC">
      <w:pPr>
        <w:ind w:firstLine="480"/>
        <w:rPr>
          <w:sz w:val="21"/>
        </w:rPr>
      </w:pPr>
      <w:r>
        <w:rPr>
          <w:rFonts w:hint="eastAsia"/>
        </w:rPr>
        <w:t>相对传统</w:t>
      </w:r>
      <w:r>
        <w:rPr>
          <w:rFonts w:hint="eastAsia"/>
        </w:rPr>
        <w:t>BP</w:t>
      </w:r>
      <w:r>
        <w:rPr>
          <w:rFonts w:hint="eastAsia"/>
        </w:rPr>
        <w:t>算法给出的经验值，即权重统一为</w:t>
      </w:r>
      <w:r>
        <w:rPr>
          <w:rFonts w:hint="eastAsia"/>
        </w:rPr>
        <w:t>0</w:t>
      </w:r>
      <w:r>
        <w:t>.</w:t>
      </w:r>
      <w:r>
        <w:rPr>
          <w:rFonts w:hint="eastAsia"/>
        </w:rPr>
        <w:t>9375</w:t>
      </w:r>
      <w:r>
        <w:rPr>
          <w:rFonts w:hint="eastAsia"/>
        </w:rPr>
        <w:t>，神经网络方法实现权重相对合理的分布，从而提高了译码性能。对于如何训练参数，神经网络训练中损失函数扮演者至关重要的角色，损失函数指明了网络训练的方向。</w:t>
      </w:r>
      <w:r w:rsidRPr="00B02BF5">
        <w:rPr>
          <w:rFonts w:hint="eastAsia"/>
          <w:sz w:val="21"/>
        </w:rPr>
        <w:t xml:space="preserve"> </w:t>
      </w:r>
    </w:p>
    <w:p w14:paraId="5683F33A" w14:textId="573B7101" w:rsidR="000A7AAC" w:rsidRDefault="000A7AAC" w:rsidP="000A7AAC">
      <w:pPr>
        <w:pStyle w:val="20"/>
      </w:pPr>
      <w:bookmarkStart w:id="519" w:name="_Toc35086265"/>
      <w:bookmarkStart w:id="520" w:name="_Toc35722047"/>
      <w:bookmarkStart w:id="521" w:name="_Toc35722167"/>
      <w:bookmarkStart w:id="522" w:name="_Toc35725833"/>
      <w:bookmarkStart w:id="523" w:name="_Toc35726037"/>
      <w:bookmarkStart w:id="524" w:name="_Toc35766663"/>
      <w:bookmarkStart w:id="525" w:name="_Toc35875632"/>
      <w:r>
        <w:rPr>
          <w:rFonts w:hint="eastAsia"/>
        </w:rPr>
        <w:t>综合征损失函数</w:t>
      </w:r>
      <w:bookmarkEnd w:id="519"/>
      <w:bookmarkEnd w:id="520"/>
      <w:bookmarkEnd w:id="521"/>
      <w:bookmarkEnd w:id="522"/>
      <w:bookmarkEnd w:id="523"/>
      <w:bookmarkEnd w:id="524"/>
      <w:bookmarkEnd w:id="525"/>
    </w:p>
    <w:p w14:paraId="1F16C998" w14:textId="7F926C28" w:rsidR="000A7AAC" w:rsidRDefault="000A7AAC" w:rsidP="000A7AAC">
      <w:pPr>
        <w:ind w:firstLine="480"/>
      </w:pPr>
      <w:r>
        <w:t>文献</w:t>
      </w:r>
      <w:r>
        <w:rPr>
          <w:rFonts w:hint="eastAsia"/>
        </w:rPr>
        <w:t>[</w:t>
      </w:r>
      <w:r w:rsidR="003A07A5">
        <w:t>48</w:t>
      </w:r>
      <w:r>
        <w:rPr>
          <w:rFonts w:hint="eastAsia"/>
        </w:rPr>
        <w:t>]</w:t>
      </w:r>
      <w:r>
        <w:rPr>
          <w:rFonts w:hint="eastAsia"/>
        </w:rPr>
        <w:t>提出了一种基于综合征的损失函数</w:t>
      </w:r>
      <w:r w:rsidR="003A07A5" w:rsidRPr="003A07A5">
        <w:rPr>
          <w:vertAlign w:val="superscript"/>
        </w:rPr>
        <w:fldChar w:fldCharType="begin"/>
      </w:r>
      <w:r w:rsidR="003A07A5" w:rsidRPr="003A07A5">
        <w:rPr>
          <w:vertAlign w:val="superscript"/>
        </w:rPr>
        <w:instrText xml:space="preserve"> </w:instrText>
      </w:r>
      <w:r w:rsidR="003A07A5" w:rsidRPr="003A07A5">
        <w:rPr>
          <w:rFonts w:hint="eastAsia"/>
          <w:vertAlign w:val="superscript"/>
        </w:rPr>
        <w:instrText>REF _Ref35862029 \n \h</w:instrText>
      </w:r>
      <w:r w:rsidR="003A07A5" w:rsidRPr="003A07A5">
        <w:rPr>
          <w:vertAlign w:val="superscript"/>
        </w:rPr>
        <w:instrText xml:space="preserve">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[48]</w:t>
      </w:r>
      <w:r w:rsidR="003A07A5" w:rsidRPr="003A07A5">
        <w:rPr>
          <w:vertAlign w:val="superscript"/>
        </w:rPr>
        <w:fldChar w:fldCharType="end"/>
      </w:r>
      <w:r>
        <w:rPr>
          <w:rFonts w:hint="eastAsia"/>
        </w:rPr>
        <w:t>，通过对估计的不匹配码字进行惩罚，从而达到无监督学习的目的。对于（</w:t>
      </w:r>
      <w:r>
        <w:rPr>
          <w:rFonts w:hint="eastAsia"/>
        </w:rPr>
        <w:t>N</w:t>
      </w:r>
      <w:r>
        <w:rPr>
          <w:rFonts w:hint="eastAsia"/>
        </w:rPr>
        <w:t>，</w:t>
      </w:r>
      <w:r>
        <w:rPr>
          <w:rFonts w:hint="eastAsia"/>
        </w:rPr>
        <w:t>K</w:t>
      </w:r>
      <w:r>
        <w:rPr>
          <w:rFonts w:hint="eastAsia"/>
        </w:rPr>
        <w:t>）线性分组码，监督码元与信息码元存在线性关系。这种线性关系可以转化为矩阵的形式，当信息码字确定后，编码码字</w:t>
      </w:r>
      <w:r>
        <w:rPr>
          <w:rFonts w:hint="eastAsia"/>
        </w:rPr>
        <w:lastRenderedPageBreak/>
        <w:t>仅有该矩阵决定，称这样的（</w:t>
      </w:r>
      <w:r>
        <w:rPr>
          <w:rFonts w:hint="eastAsia"/>
        </w:rPr>
        <w:t>N,K</w:t>
      </w:r>
      <w:r>
        <w:rPr>
          <w:rFonts w:hint="eastAsia"/>
        </w:rPr>
        <w:t>）矩阵为生成矩阵</w:t>
      </w:r>
      <w:r>
        <w:rPr>
          <w:rFonts w:hint="eastAsia"/>
        </w:rPr>
        <w:t>G</w:t>
      </w:r>
      <w:r>
        <w:rPr>
          <w:rFonts w:hint="eastAsia"/>
        </w:rPr>
        <w:t>，由公式</w:t>
      </w:r>
      <w:r>
        <w:rPr>
          <w:rFonts w:hint="eastAsia"/>
        </w:rPr>
        <w:t>5-</w:t>
      </w:r>
      <w:r w:rsidR="008E0D4F">
        <w:t>10</w:t>
      </w:r>
      <w:r>
        <w:t>表示。</w:t>
      </w:r>
    </w:p>
    <w:p w14:paraId="484097AC" w14:textId="77777777" w:rsidR="000A7AAC" w:rsidRPr="008E0D4F" w:rsidRDefault="000A7AAC" w:rsidP="000A7AAC">
      <w:pPr>
        <w:ind w:firstLine="480"/>
      </w:pPr>
    </w:p>
    <w:p w14:paraId="710777F3" w14:textId="29D26CED" w:rsidR="000A7AAC" w:rsidRPr="008E0D4F" w:rsidRDefault="000A7AAC" w:rsidP="008E0D4F">
      <w:pPr>
        <w:pStyle w:val="MTDisplayEquation"/>
      </w:pPr>
      <w:r>
        <w:tab/>
      </w:r>
      <w:r w:rsidRPr="008E0D4F">
        <w:object w:dxaOrig="840" w:dyaOrig="279" w14:anchorId="57157259">
          <v:shape id="_x0000_i1500" type="#_x0000_t75" style="width:42pt;height:13.5pt" o:ole="">
            <v:imagedata r:id="rId951" o:title=""/>
          </v:shape>
          <o:OLEObject Type="Embed" ProgID="Equation.DSMT4" ShapeID="_x0000_i1500" DrawAspect="Content" ObjectID="_1671422079" r:id="rId952"/>
        </w:object>
      </w:r>
      <w:r w:rsidRPr="008E0D4F">
        <w:tab/>
      </w:r>
      <w:r w:rsidRPr="008E0D4F">
        <w:t>（</w:t>
      </w:r>
      <w:r w:rsidRPr="008E0D4F">
        <w:rPr>
          <w:rFonts w:hint="eastAsia"/>
        </w:rPr>
        <w:t>5-</w:t>
      </w:r>
      <w:r w:rsidR="008E0D4F" w:rsidRPr="008E0D4F">
        <w:t>10</w:t>
      </w:r>
      <w:r w:rsidRPr="008E0D4F">
        <w:t>）</w:t>
      </w:r>
    </w:p>
    <w:p w14:paraId="5A4D0B09" w14:textId="77777777" w:rsidR="000A7AAC" w:rsidRDefault="000A7AAC" w:rsidP="000A7AAC">
      <w:pPr>
        <w:ind w:firstLine="480"/>
      </w:pPr>
      <w:r>
        <w:t>其中</w:t>
      </w:r>
      <w:r w:rsidRPr="009F28CB">
        <w:object w:dxaOrig="660" w:dyaOrig="320" w14:anchorId="6CD0978C">
          <v:shape id="_x0000_i1501" type="#_x0000_t75" style="width:33.75pt;height:16.5pt" o:ole="">
            <v:imagedata r:id="rId953" o:title=""/>
          </v:shape>
          <o:OLEObject Type="Embed" ProgID="Equation.DSMT4" ShapeID="_x0000_i1501" DrawAspect="Content" ObjectID="_1671422080" r:id="rId954"/>
        </w:object>
      </w:r>
      <w:r>
        <w:t>均属于</w:t>
      </w:r>
      <w:r>
        <w:rPr>
          <w:rFonts w:hint="eastAsia"/>
        </w:rPr>
        <w:t>GF(</w:t>
      </w:r>
      <w:r>
        <w:t>2</w:t>
      </w:r>
      <w:r>
        <w:rPr>
          <w:rFonts w:hint="eastAsia"/>
        </w:rPr>
        <w:t>)</w:t>
      </w:r>
      <w:r>
        <w:rPr>
          <w:rFonts w:hint="eastAsia"/>
        </w:rPr>
        <w:t>。</w:t>
      </w:r>
    </w:p>
    <w:p w14:paraId="58AD42F7" w14:textId="77777777" w:rsidR="000A7AAC" w:rsidRDefault="000A7AAC" w:rsidP="000A7AAC">
      <w:pPr>
        <w:ind w:firstLine="480"/>
      </w:pPr>
      <w:r>
        <w:t>在讨论译码问题时</w:t>
      </w:r>
      <w:r>
        <w:rPr>
          <w:rFonts w:hint="eastAsia"/>
        </w:rPr>
        <w:t>，</w:t>
      </w:r>
      <w:r>
        <w:t>通常采用奇偶校验矩阵</w:t>
      </w:r>
      <w:r>
        <w:rPr>
          <w:rFonts w:hint="eastAsia"/>
        </w:rPr>
        <w:t>H</w:t>
      </w:r>
      <w:r>
        <w:rPr>
          <w:rFonts w:hint="eastAsia"/>
        </w:rPr>
        <w:t>。生成矩阵与校验矩阵存在密切关系。奇偶校验矩阵与生成矩阵的关系如下所示：</w:t>
      </w:r>
    </w:p>
    <w:p w14:paraId="09EEF0C0" w14:textId="77777777" w:rsidR="000A7AAC" w:rsidRDefault="000A7AAC" w:rsidP="000A7AAC">
      <w:pPr>
        <w:ind w:firstLine="480"/>
      </w:pPr>
    </w:p>
    <w:p w14:paraId="2E96A242" w14:textId="6BE2909C" w:rsidR="000A7AAC" w:rsidRPr="008E0D4F" w:rsidRDefault="000A7AAC" w:rsidP="008E0D4F">
      <w:pPr>
        <w:pStyle w:val="MTDisplayEquation"/>
        <w:spacing w:line="240" w:lineRule="auto"/>
      </w:pPr>
      <w:r>
        <w:tab/>
      </w:r>
      <w:r w:rsidRPr="008E0D4F">
        <w:object w:dxaOrig="960" w:dyaOrig="720" w14:anchorId="1952C02F">
          <v:shape id="_x0000_i1502" type="#_x0000_t75" style="width:48pt;height:36pt" o:ole="">
            <v:imagedata r:id="rId955" o:title=""/>
          </v:shape>
          <o:OLEObject Type="Embed" ProgID="Equation.DSMT4" ShapeID="_x0000_i1502" DrawAspect="Content" ObjectID="_1671422081" r:id="rId956"/>
        </w:object>
      </w:r>
      <w:r w:rsidRPr="008E0D4F">
        <w:tab/>
      </w:r>
      <w:r w:rsidRPr="008E0D4F">
        <w:t>（</w:t>
      </w:r>
      <w:r w:rsidRPr="008E0D4F">
        <w:rPr>
          <w:rFonts w:hint="eastAsia"/>
        </w:rPr>
        <w:t>5-</w:t>
      </w:r>
      <w:r w:rsidR="008E0D4F" w:rsidRPr="008E0D4F">
        <w:t>11</w:t>
      </w:r>
      <w:r w:rsidRPr="008E0D4F">
        <w:t>）</w:t>
      </w:r>
    </w:p>
    <w:p w14:paraId="63DB93C5" w14:textId="77777777" w:rsidR="000A7AAC" w:rsidRPr="00665B4A" w:rsidRDefault="000A7AAC" w:rsidP="000A7AAC">
      <w:pPr>
        <w:ind w:firstLine="480"/>
      </w:pPr>
    </w:p>
    <w:p w14:paraId="79C0C594" w14:textId="77777777" w:rsidR="000A7AAC" w:rsidRDefault="000A7AAC" w:rsidP="000A7AAC">
      <w:pPr>
        <w:pStyle w:val="MTDisplayEquation"/>
        <w:spacing w:before="240"/>
      </w:pPr>
      <w:r>
        <w:t>在信道译码中</w:t>
      </w:r>
      <w:r>
        <w:rPr>
          <w:rFonts w:hint="eastAsia"/>
        </w:rPr>
        <w:t>，</w:t>
      </w:r>
      <w:r>
        <w:t>奇偶校验矩阵</w:t>
      </w:r>
      <w:r>
        <w:rPr>
          <w:rFonts w:hint="eastAsia"/>
        </w:rPr>
        <w:t>H</w:t>
      </w:r>
      <w:r>
        <w:rPr>
          <w:rFonts w:hint="eastAsia"/>
        </w:rPr>
        <w:t>的作用是验证接收的判决码字是否正确，并具有一定的纠错能力。如果接收码字判决全部正确，则有：</w:t>
      </w:r>
    </w:p>
    <w:p w14:paraId="7368B6DF" w14:textId="77777777" w:rsidR="000A7AAC" w:rsidRPr="00665B4A" w:rsidRDefault="000A7AAC" w:rsidP="000A7AAC">
      <w:pPr>
        <w:ind w:firstLine="480"/>
      </w:pPr>
    </w:p>
    <w:p w14:paraId="133C8FD0" w14:textId="4DC63C85" w:rsidR="000A7AAC" w:rsidRPr="008E0D4F" w:rsidRDefault="000A7AAC" w:rsidP="008E0D4F">
      <w:pPr>
        <w:pStyle w:val="MTDisplayEquation"/>
      </w:pPr>
      <w:r>
        <w:tab/>
      </w:r>
      <w:r w:rsidRPr="008E0D4F">
        <w:object w:dxaOrig="980" w:dyaOrig="320" w14:anchorId="16A39B53">
          <v:shape id="_x0000_i1503" type="#_x0000_t75" style="width:49.5pt;height:16.5pt" o:ole="">
            <v:imagedata r:id="rId957" o:title=""/>
          </v:shape>
          <o:OLEObject Type="Embed" ProgID="Equation.DSMT4" ShapeID="_x0000_i1503" DrawAspect="Content" ObjectID="_1671422082" r:id="rId958"/>
        </w:object>
      </w:r>
      <w:r w:rsidRPr="008E0D4F">
        <w:tab/>
      </w:r>
      <w:r w:rsidRPr="008E0D4F">
        <w:rPr>
          <w:rFonts w:hint="eastAsia"/>
        </w:rPr>
        <w:t>（</w:t>
      </w:r>
      <w:r w:rsidRPr="008E0D4F">
        <w:rPr>
          <w:rFonts w:hint="eastAsia"/>
        </w:rPr>
        <w:t>5-</w:t>
      </w:r>
      <w:r w:rsidR="008E0D4F" w:rsidRPr="008E0D4F">
        <w:t>12</w:t>
      </w:r>
      <w:r w:rsidRPr="008E0D4F">
        <w:rPr>
          <w:rFonts w:hint="eastAsia"/>
        </w:rPr>
        <w:t>）</w:t>
      </w:r>
    </w:p>
    <w:p w14:paraId="1565C959" w14:textId="77777777" w:rsidR="000A7AAC" w:rsidRPr="00665B4A" w:rsidRDefault="000A7AAC" w:rsidP="000A7AAC">
      <w:pPr>
        <w:ind w:firstLine="480"/>
      </w:pPr>
    </w:p>
    <w:p w14:paraId="7CEA2A4E" w14:textId="77777777" w:rsidR="000A7AAC" w:rsidRDefault="000A7AAC" w:rsidP="000A7AAC">
      <w:pPr>
        <w:ind w:firstLine="480"/>
      </w:pPr>
      <w:r>
        <w:t>综合征损失函数的目的是根据校验矩阵</w:t>
      </w:r>
      <w:r>
        <w:rPr>
          <w:rFonts w:hint="eastAsia"/>
        </w:rPr>
        <w:t>，</w:t>
      </w:r>
      <w:r>
        <w:t>对校验出错的码字关联性进行惩罚</w:t>
      </w:r>
      <w:r>
        <w:rPr>
          <w:rFonts w:hint="eastAsia"/>
        </w:rPr>
        <w:t>，</w:t>
      </w:r>
      <w:r>
        <w:t>从而达到纠正错误的目的</w:t>
      </w:r>
      <w:r>
        <w:rPr>
          <w:rFonts w:hint="eastAsia"/>
        </w:rPr>
        <w:t>。</w:t>
      </w:r>
      <w:r>
        <w:t>下面对综合征函数进行说明</w:t>
      </w:r>
      <w:r>
        <w:rPr>
          <w:rFonts w:hint="eastAsia"/>
        </w:rPr>
        <w:t>。</w:t>
      </w:r>
    </w:p>
    <w:p w14:paraId="3E65DD69" w14:textId="77777777" w:rsidR="000A7AAC" w:rsidRDefault="000A7AAC" w:rsidP="00F0311D">
      <w:pPr>
        <w:ind w:firstLine="480"/>
      </w:pPr>
      <w:r>
        <w:t>对于</w:t>
      </w:r>
      <w:r>
        <w:rPr>
          <w:rFonts w:hint="eastAsia"/>
        </w:rPr>
        <w:t>N</w:t>
      </w:r>
      <w:r>
        <w:rPr>
          <w:rFonts w:hint="eastAsia"/>
        </w:rPr>
        <w:t>位比特码字</w:t>
      </w:r>
      <w:r>
        <w:rPr>
          <w:rFonts w:hint="eastAsia"/>
        </w:rPr>
        <w:t>u</w:t>
      </w:r>
      <w:r>
        <w:rPr>
          <w:rFonts w:hint="eastAsia"/>
        </w:rPr>
        <w:t>进行编码，得到编码码字</w:t>
      </w:r>
      <w:r w:rsidRPr="009F28CB">
        <w:object w:dxaOrig="840" w:dyaOrig="279" w14:anchorId="1D8A873C">
          <v:shape id="_x0000_i1504" type="#_x0000_t75" style="width:42pt;height:13.5pt" o:ole="">
            <v:imagedata r:id="rId959" o:title=""/>
          </v:shape>
          <o:OLEObject Type="Embed" ProgID="Equation.DSMT4" ShapeID="_x0000_i1504" DrawAspect="Content" ObjectID="_1671422083" r:id="rId960"/>
        </w:object>
      </w:r>
      <w:r>
        <w:rPr>
          <w:rFonts w:hint="eastAsia"/>
        </w:rPr>
        <w:t>。</w:t>
      </w:r>
      <w:r>
        <w:t>通过</w:t>
      </w:r>
      <w:r>
        <w:rPr>
          <w:rFonts w:hint="eastAsia"/>
        </w:rPr>
        <w:t>BPSK</w:t>
      </w:r>
      <w:r>
        <w:rPr>
          <w:rFonts w:hint="eastAsia"/>
        </w:rPr>
        <w:t>调制</w:t>
      </w:r>
      <w:r w:rsidRPr="009F28CB">
        <w:object w:dxaOrig="2140" w:dyaOrig="360" w14:anchorId="6672D898">
          <v:shape id="_x0000_i1505" type="#_x0000_t75" style="width:106.5pt;height:18pt" o:ole="">
            <v:imagedata r:id="rId961" o:title=""/>
          </v:shape>
          <o:OLEObject Type="Embed" ProgID="Equation.DSMT4" ShapeID="_x0000_i1505" DrawAspect="Content" ObjectID="_1671422084" r:id="rId962"/>
        </w:object>
      </w:r>
      <w:r>
        <w:rPr>
          <w:rFonts w:hint="eastAsia"/>
        </w:rPr>
        <w:t>，发送端将信号通过高斯白噪声信道发送，接收端接收到信号</w:t>
      </w:r>
      <w:r w:rsidRPr="009F28CB">
        <w:object w:dxaOrig="920" w:dyaOrig="279" w14:anchorId="5EEC2A37">
          <v:shape id="_x0000_i1506" type="#_x0000_t75" style="width:46.5pt;height:13.5pt" o:ole="">
            <v:imagedata r:id="rId963" o:title=""/>
          </v:shape>
          <o:OLEObject Type="Embed" ProgID="Equation.DSMT4" ShapeID="_x0000_i1506" DrawAspect="Content" ObjectID="_1671422085" r:id="rId964"/>
        </w:object>
      </w:r>
      <w:r>
        <w:rPr>
          <w:rFonts w:hint="eastAsia"/>
        </w:rPr>
        <w:t>，</w:t>
      </w:r>
      <w:r>
        <w:t>其中</w:t>
      </w:r>
      <w:r>
        <w:t>n</w:t>
      </w:r>
      <w:r>
        <w:t>表示给定噪声功率</w:t>
      </w:r>
      <w:r w:rsidRPr="009F28CB">
        <w:object w:dxaOrig="320" w:dyaOrig="320" w14:anchorId="251C6882">
          <v:shape id="_x0000_i1507" type="#_x0000_t75" style="width:16.5pt;height:16.5pt" o:ole="">
            <v:imagedata r:id="rId965" o:title=""/>
          </v:shape>
          <o:OLEObject Type="Embed" ProgID="Equation.DSMT4" ShapeID="_x0000_i1507" DrawAspect="Content" ObjectID="_1671422086" r:id="rId966"/>
        </w:object>
      </w:r>
      <w:r>
        <w:t>下的高斯噪声</w:t>
      </w:r>
      <w:r>
        <w:rPr>
          <w:rFonts w:hint="eastAsia"/>
        </w:rPr>
        <w:t>。</w:t>
      </w:r>
      <w:r>
        <w:t>接收端对接收到的数据</w:t>
      </w:r>
      <w:r w:rsidRPr="009F28CB">
        <w:object w:dxaOrig="220" w:dyaOrig="260" w14:anchorId="4DE2059D">
          <v:shape id="_x0000_i1508" type="#_x0000_t75" style="width:10.5pt;height:13.5pt" o:ole="">
            <v:imagedata r:id="rId967" o:title=""/>
          </v:shape>
          <o:OLEObject Type="Embed" ProgID="Equation.DSMT4" ShapeID="_x0000_i1508" DrawAspect="Content" ObjectID="_1671422087" r:id="rId968"/>
        </w:object>
      </w:r>
      <w:r>
        <w:t>进行软判决</w:t>
      </w:r>
      <w:r w:rsidRPr="009F28CB">
        <w:object w:dxaOrig="180" w:dyaOrig="220" w14:anchorId="72FE2F53">
          <v:shape id="_x0000_i1509" type="#_x0000_t75" style="width:9.75pt;height:10.5pt" o:ole="">
            <v:imagedata r:id="rId969" o:title=""/>
          </v:shape>
          <o:OLEObject Type="Embed" ProgID="Equation.DSMT4" ShapeID="_x0000_i1509" DrawAspect="Content" ObjectID="_1671422088" r:id="rId970"/>
        </w:object>
      </w:r>
      <w:r>
        <w:rPr>
          <w:rFonts w:hint="eastAsia"/>
        </w:rPr>
        <w:t>，</w:t>
      </w:r>
      <w:r>
        <w:t>然后经过硬判决得到</w:t>
      </w:r>
      <w:r w:rsidRPr="009F28CB">
        <w:object w:dxaOrig="200" w:dyaOrig="220" w14:anchorId="1C6A7472">
          <v:shape id="_x0000_i1510" type="#_x0000_t75" style="width:10.5pt;height:10.5pt" o:ole="">
            <v:imagedata r:id="rId971" o:title=""/>
          </v:shape>
          <o:OLEObject Type="Embed" ProgID="Equation.DSMT4" ShapeID="_x0000_i1510" DrawAspect="Content" ObjectID="_1671422089" r:id="rId972"/>
        </w:object>
      </w:r>
      <w:r>
        <w:t>的估计</w:t>
      </w:r>
      <w:r w:rsidRPr="009F28CB">
        <w:object w:dxaOrig="1120" w:dyaOrig="320" w14:anchorId="3B020578">
          <v:shape id="_x0000_i1511" type="#_x0000_t75" style="width:55.5pt;height:16.5pt" o:ole="">
            <v:imagedata r:id="rId973" o:title=""/>
          </v:shape>
          <o:OLEObject Type="Embed" ProgID="Equation.DSMT4" ShapeID="_x0000_i1511" DrawAspect="Content" ObjectID="_1671422090" r:id="rId974"/>
        </w:object>
      </w:r>
      <w:r>
        <w:rPr>
          <w:rFonts w:hint="eastAsia"/>
        </w:rPr>
        <w:t>。相应的，通过解调后编码码字的估计</w:t>
      </w:r>
      <w:r w:rsidRPr="009F28CB">
        <w:object w:dxaOrig="1480" w:dyaOrig="279" w14:anchorId="57988E14">
          <v:shape id="_x0000_i1512" type="#_x0000_t75" style="width:73.5pt;height:13.5pt" o:ole="">
            <v:imagedata r:id="rId975" o:title=""/>
          </v:shape>
          <o:OLEObject Type="Embed" ProgID="Equation.DSMT4" ShapeID="_x0000_i1512" DrawAspect="Content" ObjectID="_1671422091" r:id="rId976"/>
        </w:object>
      </w:r>
      <w:r>
        <w:rPr>
          <w:rFonts w:hint="eastAsia"/>
        </w:rPr>
        <w:t>，其中</w:t>
      </w:r>
      <w:r w:rsidRPr="003B29A3">
        <w:object w:dxaOrig="1040" w:dyaOrig="320" w14:anchorId="128F8C08">
          <v:shape id="_x0000_i1513" type="#_x0000_t75" style="width:52.5pt;height:16.5pt" o:ole="">
            <v:imagedata r:id="rId977" o:title=""/>
          </v:shape>
          <o:OLEObject Type="Embed" ProgID="Equation.DSMT4" ShapeID="_x0000_i1513" DrawAspect="Content" ObjectID="_1671422092" r:id="rId978"/>
        </w:object>
      </w:r>
      <w:r>
        <w:rPr>
          <w:rFonts w:hint="eastAsia"/>
        </w:rPr>
        <w:t>。</w:t>
      </w:r>
    </w:p>
    <w:p w14:paraId="64EBCE59" w14:textId="50D0B4E4" w:rsidR="000A7AAC" w:rsidRDefault="000A7AAC" w:rsidP="000A7AAC">
      <w:pPr>
        <w:ind w:firstLine="480"/>
      </w:pPr>
      <w:r>
        <w:t>对于</w:t>
      </w:r>
      <w:r>
        <w:rPr>
          <w:rFonts w:hint="eastAsia"/>
        </w:rPr>
        <w:t>（</w:t>
      </w:r>
      <w:r>
        <w:rPr>
          <w:rFonts w:hint="eastAsia"/>
        </w:rPr>
        <w:t>N,K</w:t>
      </w:r>
      <w:r>
        <w:rPr>
          <w:rFonts w:hint="eastAsia"/>
        </w:rPr>
        <w:t>）线性码，其奇偶校验矩阵</w:t>
      </w:r>
      <w:r w:rsidRPr="009F28CB">
        <w:object w:dxaOrig="1780" w:dyaOrig="360" w14:anchorId="27FBBE90">
          <v:shape id="_x0000_i1514" type="#_x0000_t75" style="width:88.5pt;height:18pt" o:ole="">
            <v:imagedata r:id="rId979" o:title=""/>
          </v:shape>
          <o:OLEObject Type="Embed" ProgID="Equation.DSMT4" ShapeID="_x0000_i1514" DrawAspect="Content" ObjectID="_1671422093" r:id="rId980"/>
        </w:object>
      </w:r>
      <w:r>
        <w:t>表示对码字</w:t>
      </w:r>
      <w:r>
        <w:rPr>
          <w:rFonts w:hint="eastAsia"/>
        </w:rPr>
        <w:t>c</w:t>
      </w:r>
      <w:r>
        <w:rPr>
          <w:rFonts w:hint="eastAsia"/>
        </w:rPr>
        <w:t>的约束。定义</w:t>
      </w:r>
      <w:bookmarkStart w:id="526" w:name="OLE_LINK27"/>
      <w:bookmarkStart w:id="527" w:name="OLE_LINK28"/>
      <w:r w:rsidRPr="009F28CB">
        <w:object w:dxaOrig="520" w:dyaOrig="279" w14:anchorId="7FCA61DE">
          <v:shape id="_x0000_i1515" type="#_x0000_t75" style="width:25.5pt;height:13.5pt" o:ole="">
            <v:imagedata r:id="rId981" o:title=""/>
          </v:shape>
          <o:OLEObject Type="Embed" ProgID="Equation.DSMT4" ShapeID="_x0000_i1515" DrawAspect="Content" ObjectID="_1671422094" r:id="rId982"/>
        </w:object>
      </w:r>
      <w:bookmarkEnd w:id="526"/>
      <w:bookmarkEnd w:id="527"/>
      <w:r>
        <w:t>为</w:t>
      </w:r>
      <w:r>
        <w:rPr>
          <w:rFonts w:hint="eastAsia"/>
        </w:rPr>
        <w:t>“综合征”。</w:t>
      </w:r>
      <w:r>
        <w:t>如果对</w:t>
      </w:r>
      <w:r w:rsidRPr="009F28CB">
        <w:object w:dxaOrig="540" w:dyaOrig="279" w14:anchorId="12196D66">
          <v:shape id="_x0000_i1516" type="#_x0000_t75" style="width:27.75pt;height:13.5pt" o:ole="">
            <v:imagedata r:id="rId983" o:title=""/>
          </v:shape>
          <o:OLEObject Type="Embed" ProgID="Equation.DSMT4" ShapeID="_x0000_i1516" DrawAspect="Content" ObjectID="_1671422095" r:id="rId984"/>
        </w:object>
      </w:r>
      <w:r>
        <w:rPr>
          <w:rFonts w:hint="eastAsia"/>
        </w:rPr>
        <w:t>，即估计完全正确，那么</w:t>
      </w:r>
      <w:r w:rsidRPr="009F28CB">
        <w:object w:dxaOrig="520" w:dyaOrig="279" w14:anchorId="74869D52">
          <v:shape id="_x0000_i1517" type="#_x0000_t75" style="width:25.5pt;height:13.5pt" o:ole="">
            <v:imagedata r:id="rId981" o:title=""/>
          </v:shape>
          <o:OLEObject Type="Embed" ProgID="Equation.DSMT4" ShapeID="_x0000_i1517" DrawAspect="Content" ObjectID="_1671422096" r:id="rId985"/>
        </w:object>
      </w:r>
      <w:r>
        <w:t>中全部为</w:t>
      </w:r>
      <w:r>
        <w:rPr>
          <w:rFonts w:hint="eastAsia"/>
        </w:rPr>
        <w:t>0</w:t>
      </w:r>
      <w:r>
        <w:rPr>
          <w:rFonts w:hint="eastAsia"/>
        </w:rPr>
        <w:t>，否则至少有一个为</w:t>
      </w:r>
      <w:r>
        <w:rPr>
          <w:rFonts w:hint="eastAsia"/>
        </w:rPr>
        <w:t>1</w:t>
      </w:r>
      <w:r>
        <w:rPr>
          <w:rFonts w:hint="eastAsia"/>
        </w:rPr>
        <w:t>。因此可以定义“综合征”的表达式为：</w:t>
      </w:r>
    </w:p>
    <w:p w14:paraId="455817EE" w14:textId="77777777" w:rsidR="000A7AAC" w:rsidRDefault="000A7AAC" w:rsidP="000A7AAC">
      <w:pPr>
        <w:ind w:firstLine="480"/>
      </w:pPr>
    </w:p>
    <w:p w14:paraId="5F9AD901" w14:textId="618D6F29" w:rsidR="000A7AAC" w:rsidRDefault="000A7AAC" w:rsidP="000A7AAC">
      <w:pPr>
        <w:pStyle w:val="MTDisplayEquation"/>
        <w:spacing w:before="240" w:line="240" w:lineRule="auto"/>
      </w:pPr>
      <w:r>
        <w:tab/>
      </w:r>
      <w:r w:rsidRPr="003B29A3">
        <w:object w:dxaOrig="2400" w:dyaOrig="600" w14:anchorId="6B4E46A0">
          <v:shape id="_x0000_i1518" type="#_x0000_t75" style="width:136.5pt;height:34.5pt" o:ole="">
            <v:imagedata r:id="rId986" o:title=""/>
          </v:shape>
          <o:OLEObject Type="Embed" ProgID="Equation.DSMT4" ShapeID="_x0000_i1518" DrawAspect="Content" ObjectID="_1671422097" r:id="rId987"/>
        </w:object>
      </w:r>
      <w:r w:rsidRPr="003B29A3">
        <w:tab/>
      </w:r>
      <w:r w:rsidRPr="003B29A3">
        <w:t>（</w:t>
      </w:r>
      <w:r w:rsidRPr="003B29A3">
        <w:rPr>
          <w:rFonts w:hint="eastAsia"/>
        </w:rPr>
        <w:t>5-</w:t>
      </w:r>
      <w:r w:rsidR="008E0D4F">
        <w:t>13</w:t>
      </w:r>
      <w:r w:rsidRPr="003B29A3">
        <w:t>）</w:t>
      </w:r>
    </w:p>
    <w:p w14:paraId="5283E982" w14:textId="77777777" w:rsidR="000A7AAC" w:rsidRPr="00665B4A" w:rsidRDefault="000A7AAC" w:rsidP="000A7AAC">
      <w:pPr>
        <w:ind w:firstLine="480"/>
      </w:pPr>
    </w:p>
    <w:p w14:paraId="29A1FA84" w14:textId="4C9C18DE" w:rsidR="000A7AAC" w:rsidRDefault="000A7AAC" w:rsidP="00F0311D">
      <w:pPr>
        <w:ind w:firstLine="480"/>
      </w:pPr>
      <w:r>
        <w:t>其中</w:t>
      </w:r>
      <w:r w:rsidRPr="009F28CB">
        <w:object w:dxaOrig="139" w:dyaOrig="260" w14:anchorId="34F8616F">
          <v:shape id="_x0000_i1519" type="#_x0000_t75" style="width:7.5pt;height:13.5pt" o:ole="">
            <v:imagedata r:id="rId988" o:title=""/>
          </v:shape>
          <o:OLEObject Type="Embed" ProgID="Equation.DSMT4" ShapeID="_x0000_i1519" DrawAspect="Content" ObjectID="_1671422098" r:id="rId989"/>
        </w:object>
      </w:r>
      <w:r>
        <w:t>表示校验矩阵的行索引</w:t>
      </w:r>
      <w:r>
        <w:rPr>
          <w:rFonts w:hint="eastAsia"/>
        </w:rPr>
        <w:t>，</w:t>
      </w:r>
      <w:r w:rsidRPr="009F28CB">
        <w:object w:dxaOrig="139" w:dyaOrig="260" w14:anchorId="37BEBC29">
          <v:shape id="_x0000_i1520" type="#_x0000_t75" style="width:7.5pt;height:13.5pt" o:ole="">
            <v:imagedata r:id="rId988" o:title=""/>
          </v:shape>
          <o:OLEObject Type="Embed" ProgID="Equation.DSMT4" ShapeID="_x0000_i1520" DrawAspect="Content" ObjectID="_1671422099" r:id="rId990"/>
        </w:object>
      </w:r>
      <w:r>
        <w:t>的取值范围为</w:t>
      </w:r>
      <w:r>
        <w:rPr>
          <w:rFonts w:hint="eastAsia"/>
        </w:rPr>
        <w:t>[</w:t>
      </w:r>
      <w:r>
        <w:t>1,N-K</w:t>
      </w:r>
      <w:r>
        <w:rPr>
          <w:rFonts w:hint="eastAsia"/>
        </w:rPr>
        <w:t>]</w:t>
      </w:r>
      <w:r>
        <w:rPr>
          <w:rFonts w:hint="eastAsia"/>
        </w:rPr>
        <w:t>。</w:t>
      </w:r>
      <w:r w:rsidRPr="009F28CB">
        <w:object w:dxaOrig="400" w:dyaOrig="220" w14:anchorId="2B454CC2">
          <v:shape id="_x0000_i1521" type="#_x0000_t75" style="width:28.5pt;height:16.5pt" o:ole="">
            <v:imagedata r:id="rId991" o:title=""/>
          </v:shape>
          <o:OLEObject Type="Embed" ProgID="Equation.DSMT4" ShapeID="_x0000_i1521" DrawAspect="Content" ObjectID="_1671422100" r:id="rId992"/>
        </w:object>
      </w:r>
      <w:r>
        <w:t>表示</w:t>
      </w:r>
      <w:r>
        <w:rPr>
          <w:rFonts w:hint="eastAsia"/>
        </w:rPr>
        <w:t>H</w:t>
      </w:r>
      <w:r>
        <w:rPr>
          <w:rFonts w:hint="eastAsia"/>
        </w:rPr>
        <w:t>中第</w:t>
      </w:r>
      <w:r w:rsidRPr="009F28CB">
        <w:object w:dxaOrig="139" w:dyaOrig="260" w14:anchorId="1C9E7C7B">
          <v:shape id="_x0000_i1522" type="#_x0000_t75" style="width:7.5pt;height:13.5pt" o:ole="">
            <v:imagedata r:id="rId988" o:title=""/>
          </v:shape>
          <o:OLEObject Type="Embed" ProgID="Equation.DSMT4" ShapeID="_x0000_i1522" DrawAspect="Content" ObjectID="_1671422101" r:id="rId993"/>
        </w:object>
      </w:r>
      <w:r>
        <w:rPr>
          <w:rFonts w:hint="eastAsia"/>
        </w:rPr>
        <w:t>行所有位</w:t>
      </w:r>
      <w:r>
        <w:rPr>
          <w:rFonts w:hint="eastAsia"/>
        </w:rPr>
        <w:t>1</w:t>
      </w:r>
      <w:r>
        <w:rPr>
          <w:rFonts w:hint="eastAsia"/>
        </w:rPr>
        <w:t>元素的索引集合。可以知道</w:t>
      </w:r>
      <w:r w:rsidRPr="009F28CB">
        <w:object w:dxaOrig="1800" w:dyaOrig="360" w14:anchorId="071A3189">
          <v:shape id="_x0000_i1523" type="#_x0000_t75" style="width:90pt;height:18pt" o:ole="">
            <v:imagedata r:id="rId994" o:title=""/>
          </v:shape>
          <o:OLEObject Type="Embed" ProgID="Equation.DSMT4" ShapeID="_x0000_i1523" DrawAspect="Content" ObjectID="_1671422102" r:id="rId995"/>
        </w:object>
      </w:r>
      <w:r>
        <w:rPr>
          <w:rFonts w:hint="eastAsia"/>
        </w:rPr>
        <w:t>，</w:t>
      </w:r>
      <w:r>
        <w:t>为了使得</w:t>
      </w:r>
      <w:r w:rsidRPr="009F28CB">
        <w:object w:dxaOrig="820" w:dyaOrig="360" w14:anchorId="12EB06C0">
          <v:shape id="_x0000_i1524" type="#_x0000_t75" style="width:40.5pt;height:18pt" o:ole="">
            <v:imagedata r:id="rId996" o:title=""/>
          </v:shape>
          <o:OLEObject Type="Embed" ProgID="Equation.DSMT4" ShapeID="_x0000_i1524" DrawAspect="Content" ObjectID="_1671422103" r:id="rId997"/>
        </w:object>
      </w:r>
      <w:r>
        <w:t>的梯度</w:t>
      </w:r>
      <w:ins w:id="528" w:author="Hui" w:date="2020-04-01T10:20:00Z">
        <w:r w:rsidR="00F60319">
          <w:rPr>
            <w:rFonts w:hint="eastAsia"/>
          </w:rPr>
          <w:t>不总是</w:t>
        </w:r>
      </w:ins>
      <w:del w:id="529" w:author="Hui" w:date="2020-04-01T10:20:00Z">
        <w:r w:rsidDel="00F60319">
          <w:delText>不经常</w:delText>
        </w:r>
      </w:del>
      <w:r>
        <w:t>为</w:t>
      </w:r>
      <w:r>
        <w:rPr>
          <w:rFonts w:hint="eastAsia"/>
        </w:rPr>
        <w:t>0</w:t>
      </w:r>
      <w:r>
        <w:rPr>
          <w:rFonts w:hint="eastAsia"/>
        </w:rPr>
        <w:t>，于是提出了“软综合征”，定义如下：</w:t>
      </w:r>
    </w:p>
    <w:p w14:paraId="46146F12" w14:textId="77777777" w:rsidR="000A7AAC" w:rsidRDefault="000A7AAC" w:rsidP="000A7AAC">
      <w:pPr>
        <w:ind w:firstLine="480"/>
      </w:pPr>
    </w:p>
    <w:p w14:paraId="18F5EC91" w14:textId="7370DF93" w:rsidR="000A7AAC" w:rsidRPr="00F0311D" w:rsidRDefault="000A7AAC" w:rsidP="00F0311D">
      <w:pPr>
        <w:pStyle w:val="MTDisplayEquation"/>
        <w:spacing w:line="240" w:lineRule="auto"/>
      </w:pPr>
      <w:r>
        <w:lastRenderedPageBreak/>
        <w:tab/>
      </w:r>
      <w:r w:rsidRPr="00F0311D">
        <w:object w:dxaOrig="3640" w:dyaOrig="600" w14:anchorId="5D6EAD25">
          <v:shape id="_x0000_i1525" type="#_x0000_t75" style="width:198.75pt;height:33.75pt" o:ole="">
            <v:imagedata r:id="rId998" o:title=""/>
          </v:shape>
          <o:OLEObject Type="Embed" ProgID="Equation.DSMT4" ShapeID="_x0000_i1525" DrawAspect="Content" ObjectID="_1671422104" r:id="rId999"/>
        </w:object>
      </w:r>
      <w:r w:rsidRPr="00F0311D">
        <w:tab/>
      </w:r>
      <w:r w:rsidRPr="00F0311D">
        <w:t>（</w:t>
      </w:r>
      <w:r w:rsidRPr="00F0311D">
        <w:rPr>
          <w:rFonts w:hint="eastAsia"/>
        </w:rPr>
        <w:t>5-</w:t>
      </w:r>
      <w:r w:rsidR="00F0311D" w:rsidRPr="00F0311D">
        <w:t>14</w:t>
      </w:r>
      <w:r w:rsidRPr="00F0311D">
        <w:t>）</w:t>
      </w:r>
    </w:p>
    <w:p w14:paraId="60F7584C" w14:textId="77777777" w:rsidR="00F0311D" w:rsidRPr="00F0311D" w:rsidRDefault="00F0311D" w:rsidP="00F0311D">
      <w:pPr>
        <w:ind w:firstLine="480"/>
      </w:pPr>
    </w:p>
    <w:p w14:paraId="2D814726" w14:textId="3E2E2A25" w:rsidR="000A7AAC" w:rsidRDefault="000A7AAC" w:rsidP="000A7AAC">
      <w:pPr>
        <w:ind w:firstLine="480"/>
      </w:pPr>
      <w:r>
        <w:rPr>
          <w:rFonts w:hint="eastAsia"/>
        </w:rPr>
        <w:t>该公式对公式</w:t>
      </w:r>
      <w:r>
        <w:rPr>
          <w:rFonts w:hint="eastAsia"/>
        </w:rPr>
        <w:t>5-</w:t>
      </w:r>
      <w:r w:rsidR="00F0311D">
        <w:t>13</w:t>
      </w:r>
      <w:r>
        <w:t>进行松弛</w:t>
      </w:r>
      <w:r>
        <w:rPr>
          <w:rFonts w:hint="eastAsia"/>
        </w:rPr>
        <w:t>，对于</w:t>
      </w:r>
      <w:r w:rsidRPr="009F28CB">
        <w:object w:dxaOrig="940" w:dyaOrig="320" w14:anchorId="79F54386">
          <v:shape id="_x0000_i1526" type="#_x0000_t75" style="width:46.5pt;height:16.5pt" o:ole="">
            <v:imagedata r:id="rId1000" o:title=""/>
          </v:shape>
          <o:OLEObject Type="Embed" ProgID="Equation.DSMT4" ShapeID="_x0000_i1526" DrawAspect="Content" ObjectID="_1671422105" r:id="rId1001"/>
        </w:object>
      </w:r>
      <w:r>
        <w:rPr>
          <w:rFonts w:hint="eastAsia"/>
        </w:rPr>
        <w:t>，</w:t>
      </w:r>
      <w:r>
        <w:t>以</w:t>
      </w:r>
      <w:r w:rsidRPr="009F28CB">
        <w:rPr>
          <w:position w:val="-14"/>
        </w:rPr>
        <w:object w:dxaOrig="240" w:dyaOrig="380" w14:anchorId="512C58C6">
          <v:shape id="_x0000_i1527" type="#_x0000_t75" style="width:12pt;height:19.5pt" o:ole="">
            <v:imagedata r:id="rId1002" o:title=""/>
          </v:shape>
          <o:OLEObject Type="Embed" ProgID="Equation.DSMT4" ShapeID="_x0000_i1527" DrawAspect="Content" ObjectID="_1671422106" r:id="rId1003"/>
        </w:object>
      </w:r>
      <w:r>
        <w:t>中绝对值的最小值作为松弛因子</w:t>
      </w:r>
      <w:r>
        <w:rPr>
          <w:rFonts w:hint="eastAsia"/>
        </w:rPr>
        <w:t>。从而使得</w:t>
      </w:r>
      <w:r w:rsidRPr="009F28CB">
        <w:object w:dxaOrig="1320" w:dyaOrig="360" w14:anchorId="2D568FC1">
          <v:shape id="_x0000_i1528" type="#_x0000_t75" style="width:66pt;height:18pt" o:ole="">
            <v:imagedata r:id="rId1004" o:title=""/>
          </v:shape>
          <o:OLEObject Type="Embed" ProgID="Equation.DSMT4" ShapeID="_x0000_i1528" DrawAspect="Content" ObjectID="_1671422107" r:id="rId1005"/>
        </w:object>
      </w:r>
      <w:r>
        <w:t>的梯度不再到处为</w:t>
      </w:r>
      <w:r>
        <w:rPr>
          <w:rFonts w:hint="eastAsia"/>
        </w:rPr>
        <w:t>0</w:t>
      </w:r>
      <w:r>
        <w:rPr>
          <w:rFonts w:hint="eastAsia"/>
        </w:rPr>
        <w:t>，为以梯度下降为基本原理的深度学习做了基础。</w:t>
      </w:r>
    </w:p>
    <w:p w14:paraId="539359CA" w14:textId="77777777" w:rsidR="000A7AAC" w:rsidRDefault="000A7AAC" w:rsidP="003B0469">
      <w:pPr>
        <w:ind w:firstLine="480"/>
      </w:pPr>
      <w:r>
        <w:rPr>
          <w:rFonts w:hint="eastAsia"/>
        </w:rPr>
        <w:t>“软综合征”中负值越多，表明译码对</w:t>
      </w:r>
      <w:r w:rsidRPr="00CE230C">
        <w:object w:dxaOrig="220" w:dyaOrig="260" w14:anchorId="6CD5A133">
          <v:shape id="_x0000_i1529" type="#_x0000_t75" style="width:10.5pt;height:13.5pt" o:ole="">
            <v:imagedata r:id="rId1006" o:title=""/>
          </v:shape>
          <o:OLEObject Type="Embed" ProgID="Equation.DSMT4" ShapeID="_x0000_i1529" DrawAspect="Content" ObjectID="_1671422108" r:id="rId1007"/>
        </w:object>
      </w:r>
      <w:r>
        <w:t>的估计</w:t>
      </w:r>
      <w:r w:rsidRPr="009F28CB">
        <w:object w:dxaOrig="220" w:dyaOrig="320" w14:anchorId="5A96034F">
          <v:shape id="_x0000_i1530" type="#_x0000_t75" style="width:10.5pt;height:16.5pt" o:ole="">
            <v:imagedata r:id="rId1008" o:title=""/>
          </v:shape>
          <o:OLEObject Type="Embed" ProgID="Equation.DSMT4" ShapeID="_x0000_i1530" DrawAspect="Content" ObjectID="_1671422109" r:id="rId1009"/>
        </w:object>
      </w:r>
      <w:r>
        <w:t>的错误越多</w:t>
      </w:r>
      <w:r>
        <w:rPr>
          <w:rFonts w:hint="eastAsia"/>
        </w:rPr>
        <w:t>。</w:t>
      </w:r>
      <w:r>
        <w:t>为了减少这种错误项的个数</w:t>
      </w:r>
      <w:r>
        <w:rPr>
          <w:rFonts w:hint="eastAsia"/>
        </w:rPr>
        <w:t>，</w:t>
      </w:r>
      <w:r>
        <w:t>文献</w:t>
      </w:r>
      <w:r>
        <w:rPr>
          <w:rFonts w:hint="eastAsia"/>
        </w:rPr>
        <w:t>[</w:t>
      </w:r>
      <w:r>
        <w:t>5-6</w:t>
      </w:r>
      <w:r>
        <w:rPr>
          <w:rFonts w:hint="eastAsia"/>
        </w:rPr>
        <w:t>]</w:t>
      </w:r>
      <w:r>
        <w:rPr>
          <w:rFonts w:hint="eastAsia"/>
        </w:rPr>
        <w:t>提出了综合征损失函数，定义如下：</w:t>
      </w:r>
    </w:p>
    <w:p w14:paraId="56E8842E" w14:textId="66DD5FA8" w:rsidR="000A7AAC" w:rsidRDefault="000A7AAC" w:rsidP="000A7AAC">
      <w:pPr>
        <w:pStyle w:val="MTDisplayEquation"/>
        <w:spacing w:before="240" w:line="240" w:lineRule="auto"/>
      </w:pPr>
      <w:r>
        <w:tab/>
      </w:r>
      <w:r w:rsidRPr="00CE230C">
        <w:object w:dxaOrig="4360" w:dyaOrig="680" w14:anchorId="4809C930">
          <v:shape id="_x0000_i1531" type="#_x0000_t75" style="width:217.5pt;height:34.5pt" o:ole="">
            <v:imagedata r:id="rId1010" o:title=""/>
          </v:shape>
          <o:OLEObject Type="Embed" ProgID="Equation.DSMT4" ShapeID="_x0000_i1531" DrawAspect="Content" ObjectID="_1671422110" r:id="rId1011"/>
        </w:object>
      </w:r>
      <w:r w:rsidRPr="00CE230C">
        <w:tab/>
      </w:r>
      <w:r w:rsidRPr="00CE230C">
        <w:t>（</w:t>
      </w:r>
      <w:r w:rsidRPr="00CE230C">
        <w:rPr>
          <w:rFonts w:hint="eastAsia"/>
        </w:rPr>
        <w:t>5-</w:t>
      </w:r>
      <w:r w:rsidR="00F0311D">
        <w:t>15</w:t>
      </w:r>
      <w:r w:rsidRPr="00CE230C">
        <w:t>）</w:t>
      </w:r>
    </w:p>
    <w:p w14:paraId="55ABA166" w14:textId="77777777" w:rsidR="00F0311D" w:rsidRPr="00F0311D" w:rsidRDefault="00F0311D" w:rsidP="00F0311D">
      <w:pPr>
        <w:ind w:firstLine="480"/>
      </w:pPr>
    </w:p>
    <w:p w14:paraId="3123C4D5" w14:textId="77777777" w:rsidR="000A7AAC" w:rsidRDefault="000A7AAC" w:rsidP="000A7AAC">
      <w:pPr>
        <w:ind w:firstLine="480"/>
      </w:pPr>
      <w:r>
        <w:t>其基本原理是惩罚数值为负数的项数</w:t>
      </w:r>
      <w:r>
        <w:rPr>
          <w:rFonts w:hint="eastAsia"/>
        </w:rPr>
        <w:t>，</w:t>
      </w:r>
      <w:r>
        <w:t>数值为负值的项数通过</w:t>
      </w:r>
      <w:r w:rsidRPr="009F28CB">
        <w:object w:dxaOrig="1460" w:dyaOrig="360" w14:anchorId="3A7807F6">
          <v:shape id="_x0000_i1532" type="#_x0000_t75" style="width:73.5pt;height:18pt" o:ole="">
            <v:imagedata r:id="rId1012" o:title=""/>
          </v:shape>
          <o:OLEObject Type="Embed" ProgID="Equation.DSMT4" ShapeID="_x0000_i1532" DrawAspect="Content" ObjectID="_1671422111" r:id="rId1013"/>
        </w:object>
      </w:r>
      <w:r>
        <w:t>处理后</w:t>
      </w:r>
      <w:r>
        <w:rPr>
          <w:rFonts w:hint="eastAsia"/>
        </w:rPr>
        <w:t>，数值比原来数值为正值的项数大，因而对其惩罚更多。</w:t>
      </w:r>
      <w:r>
        <w:t>该损失函数不需要标签</w:t>
      </w:r>
      <w:r>
        <w:rPr>
          <w:rFonts w:hint="eastAsia"/>
        </w:rPr>
        <w:t>参数，因此是无监督学习。</w:t>
      </w:r>
    </w:p>
    <w:p w14:paraId="4442FD57" w14:textId="0FCB44E7" w:rsidR="000A7AAC" w:rsidRPr="00F21046" w:rsidRDefault="000A7AAC" w:rsidP="000A7AAC">
      <w:pPr>
        <w:ind w:firstLine="480"/>
      </w:pPr>
      <w:r>
        <w:t>文献</w:t>
      </w:r>
      <w:r>
        <w:rPr>
          <w:rFonts w:hint="eastAsia"/>
        </w:rPr>
        <w:t>[</w:t>
      </w:r>
      <w:r w:rsidR="003A07A5">
        <w:t>48</w:t>
      </w:r>
      <w:r>
        <w:rPr>
          <w:rFonts w:hint="eastAsia"/>
        </w:rPr>
        <w:t>]</w:t>
      </w:r>
      <w:r>
        <w:t>中特意指出</w:t>
      </w:r>
      <w:r>
        <w:rPr>
          <w:rFonts w:hint="eastAsia"/>
        </w:rPr>
        <w:t>，</w:t>
      </w:r>
      <w:r>
        <w:t>基于综合征的损失函数不适用于极化码译码</w:t>
      </w:r>
      <w:r w:rsidR="003A07A5" w:rsidRPr="003A07A5">
        <w:rPr>
          <w:vertAlign w:val="superscript"/>
        </w:rPr>
        <w:fldChar w:fldCharType="begin"/>
      </w:r>
      <w:r w:rsidR="003A07A5" w:rsidRPr="003A07A5">
        <w:rPr>
          <w:vertAlign w:val="superscript"/>
        </w:rPr>
        <w:instrText xml:space="preserve"> REF _Ref35862029 \n \h </w:instrText>
      </w:r>
      <w:r w:rsidR="003A07A5">
        <w:rPr>
          <w:vertAlign w:val="superscript"/>
        </w:rPr>
        <w:instrText xml:space="preserve"> \* MERGEFORMAT </w:instrText>
      </w:r>
      <w:r w:rsidR="003A07A5" w:rsidRPr="003A07A5">
        <w:rPr>
          <w:vertAlign w:val="superscript"/>
        </w:rPr>
      </w:r>
      <w:r w:rsidR="003A07A5" w:rsidRPr="003A07A5">
        <w:rPr>
          <w:vertAlign w:val="superscript"/>
        </w:rPr>
        <w:fldChar w:fldCharType="separate"/>
      </w:r>
      <w:r w:rsidR="003A07A5" w:rsidRPr="003A07A5">
        <w:rPr>
          <w:vertAlign w:val="superscript"/>
        </w:rPr>
        <w:t>[48]</w:t>
      </w:r>
      <w:r w:rsidR="003A07A5" w:rsidRPr="003A07A5">
        <w:rPr>
          <w:vertAlign w:val="superscript"/>
        </w:rPr>
        <w:fldChar w:fldCharType="end"/>
      </w:r>
      <w:r>
        <w:rPr>
          <w:rFonts w:hint="eastAsia"/>
        </w:rPr>
        <w:t>。</w:t>
      </w:r>
      <w:r>
        <w:t>其理由为</w:t>
      </w:r>
      <w:r>
        <w:rPr>
          <w:rFonts w:hint="eastAsia"/>
        </w:rPr>
        <w:t>，</w:t>
      </w:r>
      <w:r>
        <w:t>极化码译码器是对原始信息码</w:t>
      </w:r>
      <w:r w:rsidRPr="009F28CB">
        <w:rPr>
          <w:position w:val="-6"/>
        </w:rPr>
        <w:object w:dxaOrig="200" w:dyaOrig="220" w14:anchorId="29D633D2">
          <v:shape id="_x0000_i1533" type="#_x0000_t75" style="width:10.5pt;height:10.5pt" o:ole="">
            <v:imagedata r:id="rId1014" o:title=""/>
          </v:shape>
          <o:OLEObject Type="Embed" ProgID="Equation.DSMT4" ShapeID="_x0000_i1533" DrawAspect="Content" ObjectID="_1671422112" r:id="rId1015"/>
        </w:object>
      </w:r>
      <w:r>
        <w:t>进行估计</w:t>
      </w:r>
      <w:r>
        <w:rPr>
          <w:rFonts w:hint="eastAsia"/>
        </w:rPr>
        <w:t>，</w:t>
      </w:r>
      <w:r>
        <w:t>无法获取</w:t>
      </w:r>
      <w:r w:rsidRPr="009F28CB">
        <w:rPr>
          <w:position w:val="-10"/>
        </w:rPr>
        <w:object w:dxaOrig="220" w:dyaOrig="260" w14:anchorId="198ED5C2">
          <v:shape id="_x0000_i1534" type="#_x0000_t75" style="width:10.5pt;height:13.5pt" o:ole="">
            <v:imagedata r:id="rId1016" o:title=""/>
          </v:shape>
          <o:OLEObject Type="Embed" ProgID="Equation.DSMT4" ShapeID="_x0000_i1534" DrawAspect="Content" ObjectID="_1671422113" r:id="rId1017"/>
        </w:object>
      </w:r>
      <w:r>
        <w:t>的估计</w:t>
      </w:r>
      <w:r>
        <w:rPr>
          <w:rFonts w:hint="eastAsia"/>
        </w:rPr>
        <w:t>，</w:t>
      </w:r>
      <w:r>
        <w:t>因而不适用</w:t>
      </w:r>
      <w:r>
        <w:rPr>
          <w:rFonts w:hint="eastAsia"/>
        </w:rPr>
        <w:t>。极化码是以结构编码，产生极化现象的码，并没有校验矩阵。</w:t>
      </w:r>
      <w:r>
        <w:t>本文结合置信度传播译码算法</w:t>
      </w:r>
      <w:r>
        <w:rPr>
          <w:rFonts w:hint="eastAsia"/>
        </w:rPr>
        <w:t>，</w:t>
      </w:r>
      <w:r>
        <w:t>提出了一种基于冻结位的校验矩阵</w:t>
      </w:r>
      <w:r>
        <w:rPr>
          <w:rFonts w:hint="eastAsia"/>
        </w:rPr>
        <w:t>方法，使得极化码的译码能够适用于综合征损失函数的无监督学习。</w:t>
      </w:r>
    </w:p>
    <w:p w14:paraId="58FDC3E7" w14:textId="77777777" w:rsidR="000A7AAC" w:rsidRDefault="000A7AAC" w:rsidP="000A7AAC">
      <w:pPr>
        <w:pStyle w:val="20"/>
      </w:pPr>
      <w:bookmarkStart w:id="530" w:name="_Toc35086266"/>
      <w:bookmarkStart w:id="531" w:name="_Toc35722048"/>
      <w:bookmarkStart w:id="532" w:name="_Toc35722168"/>
      <w:bookmarkStart w:id="533" w:name="_Toc35725834"/>
      <w:bookmarkStart w:id="534" w:name="_Toc35726038"/>
      <w:bookmarkStart w:id="535" w:name="_Toc35766664"/>
      <w:bookmarkStart w:id="536" w:name="_Toc35875633"/>
      <w:r>
        <w:rPr>
          <w:rFonts w:hint="eastAsia"/>
        </w:rPr>
        <w:t>基</w:t>
      </w:r>
      <w:r>
        <w:t>于综合征的无监督学习</w:t>
      </w:r>
      <w:bookmarkEnd w:id="530"/>
      <w:r>
        <w:t>极化码译码算法</w:t>
      </w:r>
      <w:bookmarkEnd w:id="531"/>
      <w:bookmarkEnd w:id="532"/>
      <w:bookmarkEnd w:id="533"/>
      <w:bookmarkEnd w:id="534"/>
      <w:bookmarkEnd w:id="535"/>
      <w:bookmarkEnd w:id="536"/>
    </w:p>
    <w:p w14:paraId="1A5151D5" w14:textId="77777777" w:rsidR="000A7AAC" w:rsidRDefault="000A7AAC" w:rsidP="000A7AAC">
      <w:pPr>
        <w:ind w:firstLine="480"/>
      </w:pPr>
      <w:r>
        <w:t>本文结合神经网络</w:t>
      </w:r>
      <w:r>
        <w:rPr>
          <w:rFonts w:hint="eastAsia"/>
        </w:rPr>
        <w:t>BP</w:t>
      </w:r>
      <w:r>
        <w:rPr>
          <w:rFonts w:hint="eastAsia"/>
        </w:rPr>
        <w:t>算法与综合征损失函数，提出了基于综合征损失函数的极化码译码无监督学习方法。基于极化码作为一种线性分组码，</w:t>
      </w:r>
      <w:r>
        <w:t>对于码长为</w:t>
      </w:r>
      <w:r>
        <w:rPr>
          <w:rFonts w:hint="eastAsia"/>
        </w:rPr>
        <w:t>N</w:t>
      </w:r>
      <w:r>
        <w:rPr>
          <w:rFonts w:hint="eastAsia"/>
        </w:rPr>
        <w:t>的极化码，其编码可由生成矩阵表示：</w:t>
      </w:r>
      <w:r w:rsidRPr="009E4F28">
        <w:object w:dxaOrig="1700" w:dyaOrig="320" w14:anchorId="17AB3E7C">
          <v:shape id="_x0000_i1535" type="#_x0000_t75" style="width:85.5pt;height:16.5pt" o:ole="">
            <v:imagedata r:id="rId1018" o:title=""/>
          </v:shape>
          <o:OLEObject Type="Embed" ProgID="Equation.DSMT4" ShapeID="_x0000_i1535" DrawAspect="Content" ObjectID="_1671422114" r:id="rId1019"/>
        </w:object>
      </w:r>
      <w:r>
        <w:rPr>
          <w:rFonts w:hint="eastAsia"/>
        </w:rPr>
        <w:t>，其中</w:t>
      </w:r>
      <w:r w:rsidRPr="000E07AE">
        <w:object w:dxaOrig="260" w:dyaOrig="279" w14:anchorId="1F88C7B5">
          <v:shape id="_x0000_i1536" type="#_x0000_t75" style="width:13.5pt;height:13.5pt" o:ole="">
            <v:imagedata r:id="rId1020" o:title=""/>
          </v:shape>
          <o:OLEObject Type="Embed" ProgID="Equation.DSMT4" ShapeID="_x0000_i1536" DrawAspect="Content" ObjectID="_1671422115" r:id="rId1021"/>
        </w:object>
      </w:r>
      <w:r>
        <w:t>为生成矩阵</w:t>
      </w:r>
      <w:r>
        <w:rPr>
          <w:rFonts w:hint="eastAsia"/>
        </w:rPr>
        <w:t>，其生成矩阵计算表达式为：</w:t>
      </w:r>
    </w:p>
    <w:p w14:paraId="3CBD14D9" w14:textId="77777777" w:rsidR="000A7AAC" w:rsidRDefault="000A7AAC" w:rsidP="000A7AAC">
      <w:pPr>
        <w:ind w:firstLine="480"/>
      </w:pPr>
    </w:p>
    <w:p w14:paraId="3CD592B6" w14:textId="390C51A2" w:rsidR="000A7AAC" w:rsidRPr="00F0311D" w:rsidRDefault="000A7AAC" w:rsidP="00F0311D">
      <w:pPr>
        <w:pStyle w:val="MTDisplayEquation"/>
      </w:pPr>
      <w:r>
        <w:tab/>
      </w:r>
      <w:r w:rsidRPr="00F0311D">
        <w:object w:dxaOrig="859" w:dyaOrig="320" w14:anchorId="5D62281E">
          <v:shape id="_x0000_i1537" type="#_x0000_t75" style="width:43.5pt;height:16.5pt" o:ole="">
            <v:imagedata r:id="rId1022" o:title=""/>
          </v:shape>
          <o:OLEObject Type="Embed" ProgID="Equation.DSMT4" ShapeID="_x0000_i1537" DrawAspect="Content" ObjectID="_1671422116" r:id="rId1023"/>
        </w:object>
      </w:r>
      <w:r w:rsidRPr="00F0311D">
        <w:tab/>
      </w:r>
      <w:r w:rsidRPr="00F0311D">
        <w:t>（</w:t>
      </w:r>
      <w:r w:rsidRPr="00F0311D">
        <w:rPr>
          <w:rFonts w:hint="eastAsia"/>
        </w:rPr>
        <w:t>5-</w:t>
      </w:r>
      <w:r w:rsidR="00F0311D" w:rsidRPr="00F0311D">
        <w:t>16</w:t>
      </w:r>
      <w:r w:rsidRPr="00F0311D">
        <w:t>）</w:t>
      </w:r>
    </w:p>
    <w:p w14:paraId="686A2DB3" w14:textId="77777777" w:rsidR="000A7AAC" w:rsidRPr="007B3703" w:rsidRDefault="000A7AAC" w:rsidP="000A7AAC">
      <w:pPr>
        <w:ind w:firstLine="480"/>
      </w:pPr>
    </w:p>
    <w:p w14:paraId="4C682736" w14:textId="77777777" w:rsidR="000A7AAC" w:rsidRDefault="000A7AAC" w:rsidP="000A7AAC">
      <w:pPr>
        <w:spacing w:line="240" w:lineRule="auto"/>
        <w:ind w:firstLine="480"/>
      </w:pPr>
      <w:r>
        <w:t>其中</w:t>
      </w:r>
      <w:r w:rsidRPr="000E07AE">
        <w:object w:dxaOrig="1120" w:dyaOrig="720" w14:anchorId="19A9FE09">
          <v:shape id="_x0000_i1538" type="#_x0000_t75" style="width:55.5pt;height:36pt" o:ole="">
            <v:imagedata r:id="rId1024" o:title=""/>
          </v:shape>
          <o:OLEObject Type="Embed" ProgID="Equation.DSMT4" ShapeID="_x0000_i1538" DrawAspect="Content" ObjectID="_1671422117" r:id="rId1025"/>
        </w:object>
      </w:r>
      <w:r>
        <w:t>表示一个二乘二模块的生成矩阵</w:t>
      </w:r>
      <w:r>
        <w:rPr>
          <w:rFonts w:hint="eastAsia"/>
        </w:rPr>
        <w:t>，</w:t>
      </w:r>
      <w:r w:rsidRPr="000E07AE">
        <w:object w:dxaOrig="1080" w:dyaOrig="360" w14:anchorId="298371C4">
          <v:shape id="_x0000_i1539" type="#_x0000_t75" style="width:54pt;height:18pt" o:ole="">
            <v:imagedata r:id="rId1026" o:title=""/>
          </v:shape>
          <o:OLEObject Type="Embed" ProgID="Equation.DSMT4" ShapeID="_x0000_i1539" DrawAspect="Content" ObjectID="_1671422118" r:id="rId1027"/>
        </w:object>
      </w:r>
      <w:r>
        <w:rPr>
          <w:rFonts w:hint="eastAsia"/>
        </w:rPr>
        <w:t>。极化码的</w:t>
      </w:r>
      <w:r>
        <w:t>生成矩阵即为</w:t>
      </w:r>
      <w:r w:rsidRPr="000E07AE">
        <w:object w:dxaOrig="260" w:dyaOrig="260" w14:anchorId="32B04585">
          <v:shape id="_x0000_i1540" type="#_x0000_t75" style="width:13.5pt;height:13.5pt" o:ole="">
            <v:imagedata r:id="rId1028" o:title=""/>
          </v:shape>
          <o:OLEObject Type="Embed" ProgID="Equation.DSMT4" ShapeID="_x0000_i1540" DrawAspect="Content" ObjectID="_1671422119" r:id="rId1029"/>
        </w:object>
      </w:r>
      <w:r>
        <w:t>矩阵的</w:t>
      </w:r>
      <w:r w:rsidRPr="000E07AE">
        <w:object w:dxaOrig="200" w:dyaOrig="220" w14:anchorId="2F67C693">
          <v:shape id="_x0000_i1541" type="#_x0000_t75" style="width:10.5pt;height:10.5pt" o:ole="">
            <v:imagedata r:id="rId1030" o:title=""/>
          </v:shape>
          <o:OLEObject Type="Embed" ProgID="Equation.DSMT4" ShapeID="_x0000_i1541" DrawAspect="Content" ObjectID="_1671422120" r:id="rId1031"/>
        </w:object>
      </w:r>
      <w:r>
        <w:t>次克罗内克积</w:t>
      </w:r>
      <w:r>
        <w:rPr>
          <w:rFonts w:hint="eastAsia"/>
        </w:rPr>
        <w:t>。因此</w:t>
      </w:r>
      <w:r w:rsidRPr="009E4F28">
        <w:object w:dxaOrig="1719" w:dyaOrig="320" w14:anchorId="3B39C547">
          <v:shape id="_x0000_i1542" type="#_x0000_t75" style="width:85.5pt;height:16.5pt" o:ole="">
            <v:imagedata r:id="rId1032" o:title=""/>
          </v:shape>
          <o:OLEObject Type="Embed" ProgID="Equation.DSMT4" ShapeID="_x0000_i1542" DrawAspect="Content" ObjectID="_1671422121" r:id="rId1033"/>
        </w:object>
      </w:r>
      <w:r>
        <w:rPr>
          <w:rFonts w:hint="eastAsia"/>
        </w:rPr>
        <w:t>，</w:t>
      </w:r>
      <w:r>
        <w:t>于是有</w:t>
      </w:r>
      <w:r>
        <w:rPr>
          <w:rFonts w:hint="eastAsia"/>
        </w:rPr>
        <w:t>：</w:t>
      </w:r>
    </w:p>
    <w:p w14:paraId="52B50DC5" w14:textId="77777777" w:rsidR="000A7AAC" w:rsidRDefault="000A7AAC" w:rsidP="000A7AAC">
      <w:pPr>
        <w:spacing w:line="400" w:lineRule="atLeast"/>
        <w:ind w:firstLine="480"/>
      </w:pPr>
    </w:p>
    <w:p w14:paraId="06DE1F87" w14:textId="4A80C09F" w:rsidR="000A7AAC" w:rsidRPr="00BB550B" w:rsidRDefault="000A7AAC" w:rsidP="00F0311D">
      <w:pPr>
        <w:pStyle w:val="MTDisplayEquation"/>
      </w:pPr>
      <w:r>
        <w:tab/>
      </w:r>
      <w:r w:rsidRPr="00BB550B">
        <w:object w:dxaOrig="1380" w:dyaOrig="360" w14:anchorId="32520066">
          <v:shape id="_x0000_i1543" type="#_x0000_t75" style="width:69.75pt;height:18pt" o:ole="">
            <v:imagedata r:id="rId1034" o:title=""/>
          </v:shape>
          <o:OLEObject Type="Embed" ProgID="Equation.DSMT4" ShapeID="_x0000_i1543" DrawAspect="Content" ObjectID="_1671422122" r:id="rId1035"/>
        </w:object>
      </w:r>
      <w:r w:rsidRPr="00BB550B">
        <w:tab/>
      </w:r>
      <w:r w:rsidRPr="00BB550B">
        <w:t>（</w:t>
      </w:r>
      <w:r w:rsidRPr="00BB550B">
        <w:rPr>
          <w:rFonts w:hint="eastAsia"/>
        </w:rPr>
        <w:t>5-</w:t>
      </w:r>
      <w:r w:rsidR="00F0311D">
        <w:t>17</w:t>
      </w:r>
      <w:r w:rsidRPr="00BB550B">
        <w:t>）</w:t>
      </w:r>
    </w:p>
    <w:p w14:paraId="126C332C" w14:textId="77777777" w:rsidR="000A7AAC" w:rsidRPr="00645439" w:rsidRDefault="000A7AAC" w:rsidP="000A7AAC">
      <w:pPr>
        <w:ind w:firstLine="480"/>
      </w:pPr>
    </w:p>
    <w:p w14:paraId="5BF3CA24" w14:textId="77777777" w:rsidR="000A7AAC" w:rsidRDefault="000A7AAC" w:rsidP="000A7AAC">
      <w:pPr>
        <w:ind w:firstLine="482"/>
      </w:pPr>
      <w:r w:rsidRPr="00AB41F6">
        <w:rPr>
          <w:b/>
        </w:rPr>
        <w:lastRenderedPageBreak/>
        <w:t>定理</w:t>
      </w:r>
      <w:r w:rsidRPr="00AB41F6">
        <w:rPr>
          <w:rFonts w:hint="eastAsia"/>
          <w:b/>
        </w:rPr>
        <w:t>5-</w:t>
      </w:r>
      <w:r w:rsidRPr="00AB41F6">
        <w:rPr>
          <w:b/>
        </w:rPr>
        <w:t>1</w:t>
      </w:r>
      <w:r>
        <w:t xml:space="preserve"> </w:t>
      </w:r>
      <w:r>
        <w:t>设</w:t>
      </w:r>
      <w:r>
        <w:rPr>
          <w:rFonts w:hint="eastAsia"/>
        </w:rPr>
        <w:t>A</w:t>
      </w:r>
      <w:r>
        <w:rPr>
          <w:rFonts w:hint="eastAsia"/>
        </w:rPr>
        <w:t>、</w:t>
      </w:r>
      <w:r>
        <w:rPr>
          <w:rFonts w:hint="eastAsia"/>
        </w:rPr>
        <w:t>B</w:t>
      </w:r>
      <w:r>
        <w:rPr>
          <w:rFonts w:hint="eastAsia"/>
        </w:rPr>
        <w:t>分别为</w:t>
      </w:r>
      <w:r>
        <w:rPr>
          <w:rFonts w:hint="eastAsia"/>
        </w:rPr>
        <w:t>m</w:t>
      </w:r>
      <w:r>
        <w:rPr>
          <w:rFonts w:hint="eastAsia"/>
        </w:rPr>
        <w:t>阶、</w:t>
      </w:r>
      <w:r>
        <w:rPr>
          <w:rFonts w:hint="eastAsia"/>
        </w:rPr>
        <w:t>n</w:t>
      </w:r>
      <w:r>
        <w:rPr>
          <w:rFonts w:hint="eastAsia"/>
        </w:rPr>
        <w:t>阶可逆矩阵，则</w:t>
      </w:r>
      <w:r w:rsidRPr="000E07AE">
        <w:object w:dxaOrig="660" w:dyaOrig="279" w14:anchorId="0EE60719">
          <v:shape id="_x0000_i1544" type="#_x0000_t75" style="width:33.75pt;height:13.5pt" o:ole="">
            <v:imagedata r:id="rId1036" o:title=""/>
          </v:shape>
          <o:OLEObject Type="Embed" ProgID="Equation.DSMT4" ShapeID="_x0000_i1544" DrawAspect="Content" ObjectID="_1671422123" r:id="rId1037"/>
        </w:object>
      </w:r>
      <w:r>
        <w:t>可逆</w:t>
      </w:r>
      <w:r>
        <w:rPr>
          <w:rFonts w:hint="eastAsia"/>
        </w:rPr>
        <w:t>，</w:t>
      </w:r>
      <w:r>
        <w:t>且</w:t>
      </w:r>
    </w:p>
    <w:p w14:paraId="0848678F" w14:textId="77777777" w:rsidR="00F0311D" w:rsidRDefault="00F0311D" w:rsidP="000A7AAC">
      <w:pPr>
        <w:ind w:firstLine="480"/>
      </w:pPr>
    </w:p>
    <w:p w14:paraId="329EB8E5" w14:textId="35E75F86" w:rsidR="000A7AAC" w:rsidRPr="00F0311D" w:rsidRDefault="000A7AAC" w:rsidP="00F0311D">
      <w:pPr>
        <w:pStyle w:val="MTDisplayEquation"/>
      </w:pPr>
      <w:r>
        <w:tab/>
      </w:r>
      <w:r w:rsidRPr="00F0311D">
        <w:object w:dxaOrig="2120" w:dyaOrig="360" w14:anchorId="29AB0CD8">
          <v:shape id="_x0000_i1545" type="#_x0000_t75" style="width:106.5pt;height:18pt" o:ole="">
            <v:imagedata r:id="rId1038" o:title=""/>
          </v:shape>
          <o:OLEObject Type="Embed" ProgID="Equation.DSMT4" ShapeID="_x0000_i1545" DrawAspect="Content" ObjectID="_1671422124" r:id="rId1039"/>
        </w:object>
      </w:r>
      <w:r w:rsidRPr="00F0311D">
        <w:tab/>
      </w:r>
      <w:r w:rsidRPr="00F0311D">
        <w:t>（</w:t>
      </w:r>
      <w:r w:rsidRPr="00F0311D">
        <w:rPr>
          <w:rFonts w:hint="eastAsia"/>
        </w:rPr>
        <w:t>5-</w:t>
      </w:r>
      <w:r w:rsidR="00F0311D" w:rsidRPr="00F0311D">
        <w:t>18</w:t>
      </w:r>
      <w:r w:rsidRPr="00F0311D">
        <w:t>）</w:t>
      </w:r>
    </w:p>
    <w:p w14:paraId="0E27FFA9" w14:textId="77777777" w:rsidR="000A7AAC" w:rsidRPr="00216C51" w:rsidRDefault="000A7AAC" w:rsidP="000A7AAC">
      <w:pPr>
        <w:ind w:firstLine="480"/>
      </w:pPr>
    </w:p>
    <w:p w14:paraId="2F87C166" w14:textId="77777777" w:rsidR="000A7AAC" w:rsidRDefault="000A7AAC" w:rsidP="000A7AAC">
      <w:pPr>
        <w:ind w:firstLine="480"/>
      </w:pPr>
      <w:r w:rsidRPr="00A13486">
        <w:t>证明</w:t>
      </w:r>
      <w:r w:rsidRPr="00A13486">
        <w:rPr>
          <w:rFonts w:hint="eastAsia"/>
        </w:rPr>
        <w:t>：</w:t>
      </w:r>
    </w:p>
    <w:p w14:paraId="06133914" w14:textId="77777777" w:rsidR="000A7AAC" w:rsidRPr="00A13486" w:rsidRDefault="000A7AAC" w:rsidP="000A7AAC">
      <w:pPr>
        <w:ind w:firstLine="480"/>
      </w:pPr>
    </w:p>
    <w:p w14:paraId="2A8171A2" w14:textId="532ADBD7" w:rsidR="000A7AAC" w:rsidRPr="00F0311D" w:rsidRDefault="000A7AAC" w:rsidP="00F0311D">
      <w:pPr>
        <w:pStyle w:val="MTDisplayEquation"/>
        <w:spacing w:line="240" w:lineRule="auto"/>
      </w:pPr>
      <w:r>
        <w:tab/>
      </w:r>
      <w:r w:rsidRPr="00F0311D">
        <w:object w:dxaOrig="2000" w:dyaOrig="1480" w14:anchorId="22188E3E">
          <v:shape id="_x0000_i1546" type="#_x0000_t75" style="width:100.5pt;height:73.5pt" o:ole="">
            <v:imagedata r:id="rId1040" o:title=""/>
          </v:shape>
          <o:OLEObject Type="Embed" ProgID="Equation.DSMT4" ShapeID="_x0000_i1546" DrawAspect="Content" ObjectID="_1671422125" r:id="rId1041"/>
        </w:object>
      </w:r>
      <w:r w:rsidRPr="00F0311D">
        <w:tab/>
      </w:r>
      <w:r w:rsidRPr="00F0311D">
        <w:t>（</w:t>
      </w:r>
      <w:r w:rsidRPr="00F0311D">
        <w:rPr>
          <w:rFonts w:hint="eastAsia"/>
        </w:rPr>
        <w:t>5-</w:t>
      </w:r>
      <w:r w:rsidR="00F0311D" w:rsidRPr="00F0311D">
        <w:t>19</w:t>
      </w:r>
      <w:r w:rsidRPr="00F0311D">
        <w:t>）</w:t>
      </w:r>
    </w:p>
    <w:p w14:paraId="42F124A0" w14:textId="77777777" w:rsidR="000A7AAC" w:rsidRPr="00216C51" w:rsidRDefault="000A7AAC" w:rsidP="000A7AAC">
      <w:pPr>
        <w:ind w:firstLine="480"/>
      </w:pPr>
    </w:p>
    <w:p w14:paraId="3816E09F" w14:textId="77777777" w:rsidR="000A7AAC" w:rsidRPr="00FD523B" w:rsidRDefault="000A7AAC" w:rsidP="000A7AAC">
      <w:pPr>
        <w:ind w:firstLine="480"/>
      </w:pPr>
      <w:r>
        <w:t>证毕</w:t>
      </w:r>
      <w:r>
        <w:rPr>
          <w:rFonts w:hint="eastAsia"/>
        </w:rPr>
        <w:t>。</w:t>
      </w:r>
    </w:p>
    <w:p w14:paraId="60B40D13" w14:textId="77777777" w:rsidR="000A7AAC" w:rsidRDefault="000A7AAC" w:rsidP="000A7AAC">
      <w:pPr>
        <w:ind w:firstLine="482"/>
      </w:pPr>
      <w:r w:rsidRPr="00AB41F6">
        <w:rPr>
          <w:b/>
        </w:rPr>
        <w:t>定理</w:t>
      </w:r>
      <w:r w:rsidRPr="00AB41F6">
        <w:rPr>
          <w:rFonts w:hint="eastAsia"/>
          <w:b/>
        </w:rPr>
        <w:t>5-</w:t>
      </w:r>
      <w:r w:rsidRPr="00AB41F6">
        <w:rPr>
          <w:b/>
        </w:rPr>
        <w:t>2</w:t>
      </w:r>
      <w:r>
        <w:t xml:space="preserve"> </w:t>
      </w:r>
      <w:r>
        <w:t>设</w:t>
      </w:r>
      <w:r>
        <w:rPr>
          <w:rFonts w:hint="eastAsia"/>
        </w:rPr>
        <w:t>F</w:t>
      </w:r>
      <w:r>
        <w:rPr>
          <w:rFonts w:hint="eastAsia"/>
        </w:rPr>
        <w:t>为</w:t>
      </w:r>
      <w:r>
        <w:rPr>
          <w:rFonts w:hint="eastAsia"/>
        </w:rPr>
        <w:t>m</w:t>
      </w:r>
      <w:r>
        <w:rPr>
          <w:rFonts w:hint="eastAsia"/>
        </w:rPr>
        <w:t>阶可逆矩阵，则</w:t>
      </w:r>
    </w:p>
    <w:p w14:paraId="76667F85" w14:textId="77777777" w:rsidR="000A7AAC" w:rsidRDefault="000A7AAC" w:rsidP="000A7AAC">
      <w:pPr>
        <w:ind w:firstLine="480"/>
      </w:pPr>
    </w:p>
    <w:p w14:paraId="5537078D" w14:textId="0C0FF695" w:rsidR="000A7AAC" w:rsidRPr="00F0311D" w:rsidRDefault="000A7AAC" w:rsidP="00F0311D">
      <w:pPr>
        <w:pStyle w:val="MTDisplayEquation"/>
      </w:pPr>
      <w:r>
        <w:tab/>
      </w:r>
      <w:r w:rsidRPr="00F0311D">
        <w:object w:dxaOrig="1760" w:dyaOrig="360" w14:anchorId="231596D9">
          <v:shape id="_x0000_i1547" type="#_x0000_t75" style="width:88.5pt;height:18pt" o:ole="">
            <v:imagedata r:id="rId1042" o:title=""/>
          </v:shape>
          <o:OLEObject Type="Embed" ProgID="Equation.DSMT4" ShapeID="_x0000_i1547" DrawAspect="Content" ObjectID="_1671422126" r:id="rId1043"/>
        </w:object>
      </w:r>
      <w:r w:rsidRPr="00F0311D">
        <w:tab/>
      </w:r>
      <w:r w:rsidRPr="00F0311D">
        <w:t>（</w:t>
      </w:r>
      <w:r w:rsidRPr="00F0311D">
        <w:rPr>
          <w:rFonts w:hint="eastAsia"/>
        </w:rPr>
        <w:t>5-</w:t>
      </w:r>
      <w:r w:rsidR="00F0311D" w:rsidRPr="00F0311D">
        <w:t>20</w:t>
      </w:r>
      <w:r w:rsidRPr="00F0311D">
        <w:t>）</w:t>
      </w:r>
    </w:p>
    <w:p w14:paraId="3B299E57" w14:textId="77777777" w:rsidR="000A7AAC" w:rsidRPr="00FD523B" w:rsidRDefault="000A7AAC" w:rsidP="000A7AAC">
      <w:pPr>
        <w:ind w:firstLine="480"/>
      </w:pPr>
    </w:p>
    <w:p w14:paraId="46AC3B95" w14:textId="77777777" w:rsidR="000A7AAC" w:rsidRPr="00A13486" w:rsidRDefault="000A7AAC" w:rsidP="000A7AAC">
      <w:pPr>
        <w:ind w:firstLine="480"/>
      </w:pPr>
      <w:r w:rsidRPr="00A13486">
        <w:t>证明</w:t>
      </w:r>
      <w:r w:rsidRPr="00A13486">
        <w:rPr>
          <w:rFonts w:hint="eastAsia"/>
        </w:rPr>
        <w:t>：</w:t>
      </w:r>
    </w:p>
    <w:p w14:paraId="5876A403" w14:textId="77777777" w:rsidR="000A7AAC" w:rsidRDefault="000A7AAC" w:rsidP="000A7AAC">
      <w:pPr>
        <w:ind w:firstLine="480"/>
      </w:pPr>
      <w:r>
        <w:t>容易证明</w:t>
      </w:r>
      <w:r>
        <w:rPr>
          <w:rFonts w:hint="eastAsia"/>
        </w:rPr>
        <w:t>，</w:t>
      </w:r>
      <w:r>
        <w:t>根据定义</w:t>
      </w:r>
      <w:r>
        <w:rPr>
          <w:rFonts w:hint="eastAsia"/>
        </w:rPr>
        <w:t>5-</w:t>
      </w:r>
      <w:r>
        <w:t>1</w:t>
      </w:r>
      <w:r>
        <w:t>可得</w:t>
      </w:r>
      <w:r>
        <w:rPr>
          <w:rFonts w:hint="eastAsia"/>
        </w:rPr>
        <w:t>，</w:t>
      </w:r>
      <w:r w:rsidRPr="000E07AE">
        <w:object w:dxaOrig="3140" w:dyaOrig="360" w14:anchorId="0E48D0C3">
          <v:shape id="_x0000_i1548" type="#_x0000_t75" style="width:157.5pt;height:18pt" o:ole="">
            <v:imagedata r:id="rId1044" o:title=""/>
          </v:shape>
          <o:OLEObject Type="Embed" ProgID="Equation.DSMT4" ShapeID="_x0000_i1548" DrawAspect="Content" ObjectID="_1671422127" r:id="rId1045"/>
        </w:object>
      </w:r>
      <w:r>
        <w:rPr>
          <w:rFonts w:hint="eastAsia"/>
        </w:rPr>
        <w:t>。</w:t>
      </w:r>
      <w:r>
        <w:t>采用归纳假设法进行证明</w:t>
      </w:r>
      <w:r>
        <w:rPr>
          <w:rFonts w:hint="eastAsia"/>
        </w:rPr>
        <w:t>，</w:t>
      </w:r>
      <w:r>
        <w:t>假设</w:t>
      </w:r>
      <w:r>
        <w:rPr>
          <w:rFonts w:hint="eastAsia"/>
        </w:rPr>
        <w:t>：</w:t>
      </w:r>
    </w:p>
    <w:p w14:paraId="5A7EDB9C" w14:textId="77777777" w:rsidR="000A7AAC" w:rsidRDefault="000A7AAC" w:rsidP="000A7AAC">
      <w:pPr>
        <w:ind w:firstLine="480"/>
      </w:pPr>
    </w:p>
    <w:p w14:paraId="4FBBC550" w14:textId="47BD428D" w:rsidR="000A7AAC" w:rsidRPr="00216C51" w:rsidRDefault="000A7AAC" w:rsidP="000A7AAC">
      <w:pPr>
        <w:pStyle w:val="MTDisplayEquation"/>
      </w:pPr>
      <w:r>
        <w:tab/>
      </w:r>
      <w:r w:rsidRPr="00216C51">
        <w:object w:dxaOrig="1760" w:dyaOrig="360" w14:anchorId="1A7D78B9">
          <v:shape id="_x0000_i1549" type="#_x0000_t75" style="width:88.5pt;height:18pt" o:ole="">
            <v:imagedata r:id="rId1046" o:title=""/>
          </v:shape>
          <o:OLEObject Type="Embed" ProgID="Equation.DSMT4" ShapeID="_x0000_i1549" DrawAspect="Content" ObjectID="_1671422128" r:id="rId1047"/>
        </w:object>
      </w:r>
      <w:r w:rsidRPr="00216C51">
        <w:tab/>
      </w:r>
      <w:r w:rsidRPr="00216C51">
        <w:t>（</w:t>
      </w:r>
      <w:r w:rsidRPr="00216C51">
        <w:rPr>
          <w:rFonts w:hint="eastAsia"/>
        </w:rPr>
        <w:t>5-</w:t>
      </w:r>
      <w:r w:rsidR="00F0311D">
        <w:t>21</w:t>
      </w:r>
      <w:r w:rsidRPr="00216C51">
        <w:t>）</w:t>
      </w:r>
    </w:p>
    <w:p w14:paraId="718D7F80" w14:textId="77777777" w:rsidR="000A7AAC" w:rsidRPr="00216C51" w:rsidRDefault="000A7AAC" w:rsidP="000A7AAC">
      <w:pPr>
        <w:ind w:firstLine="480"/>
      </w:pPr>
    </w:p>
    <w:p w14:paraId="5C6151DA" w14:textId="77777777" w:rsidR="000A7AAC" w:rsidRDefault="000A7AAC" w:rsidP="000A7AAC">
      <w:pPr>
        <w:ind w:firstLine="480"/>
      </w:pPr>
      <w:r>
        <w:t>下一步</w:t>
      </w:r>
      <w:r>
        <w:rPr>
          <w:rFonts w:hint="eastAsia"/>
        </w:rPr>
        <w:t>：</w:t>
      </w:r>
    </w:p>
    <w:p w14:paraId="1C8DF7E2" w14:textId="77777777" w:rsidR="000A7AAC" w:rsidRDefault="000A7AAC" w:rsidP="000A7AAC">
      <w:pPr>
        <w:ind w:firstLine="480"/>
      </w:pPr>
    </w:p>
    <w:p w14:paraId="0D6B4ADB" w14:textId="4E804706" w:rsidR="000A7AAC" w:rsidRPr="00F0311D" w:rsidRDefault="000A7AAC" w:rsidP="00F0311D">
      <w:pPr>
        <w:pStyle w:val="MTDisplayEquation"/>
        <w:spacing w:line="240" w:lineRule="auto"/>
      </w:pPr>
      <w:r>
        <w:tab/>
      </w:r>
      <w:r w:rsidRPr="00F0311D">
        <w:object w:dxaOrig="2420" w:dyaOrig="1520" w14:anchorId="5A8D074E">
          <v:shape id="_x0000_i1550" type="#_x0000_t75" style="width:121.5pt;height:76.5pt" o:ole="">
            <v:imagedata r:id="rId1048" o:title=""/>
          </v:shape>
          <o:OLEObject Type="Embed" ProgID="Equation.DSMT4" ShapeID="_x0000_i1550" DrawAspect="Content" ObjectID="_1671422129" r:id="rId1049"/>
        </w:object>
      </w:r>
      <w:r w:rsidRPr="00F0311D">
        <w:tab/>
      </w:r>
      <w:r w:rsidRPr="00F0311D">
        <w:t>（</w:t>
      </w:r>
      <w:r w:rsidRPr="00F0311D">
        <w:rPr>
          <w:rFonts w:hint="eastAsia"/>
        </w:rPr>
        <w:t>5-</w:t>
      </w:r>
      <w:r w:rsidR="00F0311D" w:rsidRPr="00F0311D">
        <w:t>22</w:t>
      </w:r>
      <w:r w:rsidRPr="00F0311D">
        <w:t>）</w:t>
      </w:r>
    </w:p>
    <w:p w14:paraId="68237E69" w14:textId="77777777" w:rsidR="000A7AAC" w:rsidRPr="00216C51" w:rsidRDefault="000A7AAC" w:rsidP="000A7AAC">
      <w:pPr>
        <w:ind w:firstLine="480"/>
      </w:pPr>
    </w:p>
    <w:p w14:paraId="34B56D98" w14:textId="77777777" w:rsidR="000A7AAC" w:rsidRDefault="000A7AAC" w:rsidP="000A7AAC">
      <w:pPr>
        <w:ind w:firstLine="480"/>
      </w:pPr>
      <w:r>
        <w:rPr>
          <w:rFonts w:hint="eastAsia"/>
        </w:rPr>
        <w:t>证毕。</w:t>
      </w:r>
    </w:p>
    <w:p w14:paraId="2F3A25D4" w14:textId="6BA651D1" w:rsidR="000A7AAC" w:rsidRDefault="000A7AAC" w:rsidP="000A7AAC">
      <w:pPr>
        <w:ind w:firstLine="480"/>
      </w:pPr>
      <w:r>
        <w:t>由定理</w:t>
      </w:r>
      <w:r>
        <w:rPr>
          <w:rFonts w:hint="eastAsia"/>
        </w:rPr>
        <w:t>5-</w:t>
      </w:r>
      <w:r>
        <w:t>2</w:t>
      </w:r>
      <w:r>
        <w:t>可得</w:t>
      </w:r>
      <w:r>
        <w:rPr>
          <w:rFonts w:hint="eastAsia"/>
        </w:rPr>
        <w:t>，</w:t>
      </w:r>
      <w:r>
        <w:t>公式</w:t>
      </w:r>
      <w:r>
        <w:rPr>
          <w:rFonts w:hint="eastAsia"/>
        </w:rPr>
        <w:t>5-</w:t>
      </w:r>
      <w:r w:rsidR="00F0311D">
        <w:t>22</w:t>
      </w:r>
      <w:r>
        <w:t>可以变形整理为</w:t>
      </w:r>
      <w:r w:rsidRPr="009E4F28">
        <w:object w:dxaOrig="1380" w:dyaOrig="360" w14:anchorId="6F5E1AB8">
          <v:shape id="_x0000_i1551" type="#_x0000_t75" style="width:69.75pt;height:18pt" o:ole="">
            <v:imagedata r:id="rId1050" o:title=""/>
          </v:shape>
          <o:OLEObject Type="Embed" ProgID="Equation.DSMT4" ShapeID="_x0000_i1551" DrawAspect="Content" ObjectID="_1671422130" r:id="rId1051"/>
        </w:object>
      </w:r>
      <w:r>
        <w:rPr>
          <w:rFonts w:hint="eastAsia"/>
        </w:rPr>
        <w:t>。</w:t>
      </w:r>
      <w:r>
        <w:t>对于极化码</w:t>
      </w:r>
      <w:r>
        <w:rPr>
          <w:rFonts w:hint="eastAsia"/>
        </w:rPr>
        <w:t>，</w:t>
      </w:r>
      <w:r w:rsidRPr="000E07AE">
        <w:object w:dxaOrig="840" w:dyaOrig="300" w14:anchorId="0833E774">
          <v:shape id="_x0000_i1552" type="#_x0000_t75" style="width:42pt;height:15.75pt" o:ole="">
            <v:imagedata r:id="rId1052" o:title=""/>
          </v:shape>
          <o:OLEObject Type="Embed" ProgID="Equation.DSMT4" ShapeID="_x0000_i1552" DrawAspect="Content" ObjectID="_1671422131" r:id="rId1053"/>
        </w:object>
      </w:r>
      <w:r>
        <w:rPr>
          <w:rFonts w:hint="eastAsia"/>
        </w:rPr>
        <w:t>，因此可得：</w:t>
      </w:r>
    </w:p>
    <w:p w14:paraId="64CA060A" w14:textId="77777777" w:rsidR="000A7AAC" w:rsidRDefault="000A7AAC" w:rsidP="000A7AAC">
      <w:pPr>
        <w:ind w:firstLine="480"/>
      </w:pPr>
    </w:p>
    <w:p w14:paraId="3556872C" w14:textId="7D2E6855" w:rsidR="000A7AAC" w:rsidRDefault="000A7AAC" w:rsidP="000A7AAC">
      <w:pPr>
        <w:pStyle w:val="MTDisplayEquation"/>
        <w:spacing w:before="240"/>
      </w:pPr>
      <w:r>
        <w:tab/>
      </w:r>
      <w:r w:rsidRPr="009E4F28">
        <w:object w:dxaOrig="1740" w:dyaOrig="320" w14:anchorId="4A43021D">
          <v:shape id="_x0000_i1553" type="#_x0000_t75" style="width:87.75pt;height:16.5pt" o:ole="">
            <v:imagedata r:id="rId1054" o:title=""/>
          </v:shape>
          <o:OLEObject Type="Embed" ProgID="Equation.DSMT4" ShapeID="_x0000_i1553" DrawAspect="Content" ObjectID="_1671422132" r:id="rId1055"/>
        </w:object>
      </w:r>
      <w:r w:rsidRPr="009E4F28">
        <w:tab/>
      </w:r>
      <w:r w:rsidRPr="009E4F28">
        <w:t>（</w:t>
      </w:r>
      <w:r w:rsidRPr="009E4F28">
        <w:rPr>
          <w:rFonts w:hint="eastAsia"/>
        </w:rPr>
        <w:t>5-</w:t>
      </w:r>
      <w:r w:rsidR="00F0311D">
        <w:t>23</w:t>
      </w:r>
      <w:r w:rsidRPr="009E4F28">
        <w:t>）</w:t>
      </w:r>
    </w:p>
    <w:p w14:paraId="538C7F25" w14:textId="77777777" w:rsidR="000A7AAC" w:rsidRPr="009C7E65" w:rsidRDefault="000A7AAC" w:rsidP="000A7AAC">
      <w:pPr>
        <w:ind w:firstLine="480"/>
      </w:pPr>
    </w:p>
    <w:p w14:paraId="4FF69850" w14:textId="77777777" w:rsidR="000A7AAC" w:rsidRDefault="000A7AAC" w:rsidP="00F0311D">
      <w:pPr>
        <w:ind w:firstLine="480"/>
      </w:pPr>
      <w:r>
        <w:rPr>
          <w:rFonts w:hint="eastAsia"/>
        </w:rPr>
        <w:t>对于极化码中，码字</w:t>
      </w:r>
      <w:r w:rsidRPr="000E07AE">
        <w:object w:dxaOrig="200" w:dyaOrig="220" w14:anchorId="07B4FC7D">
          <v:shape id="_x0000_i1554" type="#_x0000_t75" style="width:10.5pt;height:10.5pt" o:ole="">
            <v:imagedata r:id="rId1056" o:title=""/>
          </v:shape>
          <o:OLEObject Type="Embed" ProgID="Equation.DSMT4" ShapeID="_x0000_i1554" DrawAspect="Content" ObjectID="_1671422133" r:id="rId1057"/>
        </w:object>
      </w:r>
      <w:r>
        <w:t>中的冻结位比特设置为</w:t>
      </w:r>
      <w:r>
        <w:rPr>
          <w:rFonts w:hint="eastAsia"/>
        </w:rPr>
        <w:t>0</w:t>
      </w:r>
      <w:r>
        <w:rPr>
          <w:rFonts w:hint="eastAsia"/>
        </w:rPr>
        <w:t>，因此有：</w:t>
      </w:r>
    </w:p>
    <w:p w14:paraId="423E2827" w14:textId="77777777" w:rsidR="000A7AAC" w:rsidRDefault="000A7AAC" w:rsidP="000A7AAC">
      <w:pPr>
        <w:ind w:firstLine="480"/>
      </w:pPr>
    </w:p>
    <w:p w14:paraId="65973A01" w14:textId="4A2AC439" w:rsidR="000A7AAC" w:rsidRPr="00F0311D" w:rsidRDefault="000A7AAC" w:rsidP="00F0311D">
      <w:pPr>
        <w:pStyle w:val="MTDisplayEquation"/>
      </w:pPr>
      <w:r>
        <w:tab/>
      </w:r>
      <w:r w:rsidRPr="00F0311D">
        <w:object w:dxaOrig="1560" w:dyaOrig="380" w14:anchorId="4546F4BE">
          <v:shape id="_x0000_i1555" type="#_x0000_t75" style="width:78pt;height:19.5pt" o:ole="">
            <v:imagedata r:id="rId1058" o:title=""/>
          </v:shape>
          <o:OLEObject Type="Embed" ProgID="Equation.DSMT4" ShapeID="_x0000_i1555" DrawAspect="Content" ObjectID="_1671422134" r:id="rId1059"/>
        </w:object>
      </w:r>
      <w:r w:rsidRPr="00F0311D">
        <w:tab/>
      </w:r>
      <w:r w:rsidRPr="00F0311D">
        <w:rPr>
          <w:rFonts w:hint="eastAsia"/>
        </w:rPr>
        <w:t>（</w:t>
      </w:r>
      <w:r w:rsidRPr="00F0311D">
        <w:rPr>
          <w:rFonts w:hint="eastAsia"/>
        </w:rPr>
        <w:t>5-</w:t>
      </w:r>
      <w:r w:rsidR="00F0311D" w:rsidRPr="00F0311D">
        <w:t>24</w:t>
      </w:r>
      <w:r w:rsidRPr="00F0311D">
        <w:rPr>
          <w:rFonts w:hint="eastAsia"/>
        </w:rPr>
        <w:t>）</w:t>
      </w:r>
    </w:p>
    <w:p w14:paraId="75993065" w14:textId="77777777" w:rsidR="000A7AAC" w:rsidRPr="009C7E65" w:rsidRDefault="000A7AAC" w:rsidP="000A7AAC">
      <w:pPr>
        <w:ind w:firstLine="480"/>
      </w:pPr>
    </w:p>
    <w:p w14:paraId="10E29273" w14:textId="77777777" w:rsidR="000A7AAC" w:rsidRDefault="000A7AAC" w:rsidP="00F0311D">
      <w:pPr>
        <w:ind w:firstLine="480"/>
      </w:pPr>
      <w:r>
        <w:t>其中</w:t>
      </w:r>
      <w:r w:rsidRPr="00875B81">
        <w:object w:dxaOrig="240" w:dyaOrig="260" w14:anchorId="4E27F2BE">
          <v:shape id="_x0000_i1556" type="#_x0000_t75" style="width:12pt;height:12.75pt" o:ole="">
            <v:imagedata r:id="rId1060" o:title=""/>
          </v:shape>
          <o:OLEObject Type="Embed" ProgID="Equation.DSMT4" ShapeID="_x0000_i1556" DrawAspect="Content" ObjectID="_1671422135" r:id="rId1061"/>
        </w:object>
      </w:r>
      <w:r>
        <w:rPr>
          <w:rFonts w:hint="eastAsia"/>
        </w:rPr>
        <w:t>表示码字</w:t>
      </w:r>
      <w:r w:rsidRPr="000E07AE">
        <w:object w:dxaOrig="200" w:dyaOrig="220" w14:anchorId="6D983511">
          <v:shape id="_x0000_i1557" type="#_x0000_t75" style="width:10.5pt;height:10.5pt" o:ole="">
            <v:imagedata r:id="rId1062" o:title=""/>
          </v:shape>
          <o:OLEObject Type="Embed" ProgID="Equation.DSMT4" ShapeID="_x0000_i1557" DrawAspect="Content" ObjectID="_1671422136" r:id="rId1063"/>
        </w:object>
      </w:r>
      <w:r>
        <w:t>中信息位索引的集合</w:t>
      </w:r>
      <w:r>
        <w:rPr>
          <w:rFonts w:hint="eastAsia"/>
        </w:rPr>
        <w:t>，</w:t>
      </w:r>
      <w:r w:rsidRPr="000E07AE">
        <w:object w:dxaOrig="300" w:dyaOrig="300" w14:anchorId="0338C969">
          <v:shape id="_x0000_i1558" type="#_x0000_t75" style="width:15.75pt;height:15.75pt" o:ole="">
            <v:imagedata r:id="rId1064" o:title=""/>
          </v:shape>
          <o:OLEObject Type="Embed" ProgID="Equation.DSMT4" ShapeID="_x0000_i1558" DrawAspect="Content" ObjectID="_1671422137" r:id="rId1065"/>
        </w:object>
      </w:r>
      <w:r>
        <w:t>表示</w:t>
      </w:r>
      <w:r>
        <w:rPr>
          <w:rFonts w:hint="eastAsia"/>
        </w:rPr>
        <w:t>码字</w:t>
      </w:r>
      <w:r w:rsidRPr="000E07AE">
        <w:object w:dxaOrig="200" w:dyaOrig="220" w14:anchorId="34937AEA">
          <v:shape id="_x0000_i1559" type="#_x0000_t75" style="width:10.5pt;height:10.5pt" o:ole="">
            <v:imagedata r:id="rId1062" o:title=""/>
          </v:shape>
          <o:OLEObject Type="Embed" ProgID="Equation.DSMT4" ShapeID="_x0000_i1559" DrawAspect="Content" ObjectID="_1671422138" r:id="rId1066"/>
        </w:object>
      </w:r>
      <w:r>
        <w:t>中冻结位索引的集合</w:t>
      </w:r>
      <w:r>
        <w:rPr>
          <w:rFonts w:hint="eastAsia"/>
        </w:rPr>
        <w:t>。</w:t>
      </w:r>
      <w:r>
        <w:t>因此定义</w:t>
      </w:r>
      <w:r w:rsidRPr="000E07AE">
        <w:object w:dxaOrig="279" w:dyaOrig="260" w14:anchorId="18DF3E93">
          <v:shape id="_x0000_i1560" type="#_x0000_t75" style="width:13.5pt;height:13.5pt" o:ole="">
            <v:imagedata r:id="rId1067" o:title=""/>
          </v:shape>
          <o:OLEObject Type="Embed" ProgID="Equation.DSMT4" ShapeID="_x0000_i1560" DrawAspect="Content" ObjectID="_1671422139" r:id="rId1068"/>
        </w:object>
      </w:r>
      <w:r>
        <w:t>为极化码冻结位校验矩阵</w:t>
      </w:r>
      <w:r>
        <w:rPr>
          <w:rFonts w:hint="eastAsia"/>
        </w:rPr>
        <w:t>：</w:t>
      </w:r>
    </w:p>
    <w:p w14:paraId="5F18EDB6" w14:textId="77777777" w:rsidR="000A7AAC" w:rsidRDefault="000A7AAC" w:rsidP="000A7AAC">
      <w:pPr>
        <w:ind w:firstLine="480"/>
      </w:pPr>
    </w:p>
    <w:p w14:paraId="5A645833" w14:textId="2715BAE8" w:rsidR="000A7AAC" w:rsidRPr="00F0311D" w:rsidRDefault="000A7AAC" w:rsidP="00F0311D">
      <w:pPr>
        <w:pStyle w:val="MTDisplayEquation"/>
      </w:pPr>
      <w:r>
        <w:tab/>
      </w:r>
      <w:r w:rsidRPr="00F0311D">
        <w:object w:dxaOrig="859" w:dyaOrig="380" w14:anchorId="47705688">
          <v:shape id="_x0000_i1561" type="#_x0000_t75" style="width:43.5pt;height:19.5pt" o:ole="">
            <v:imagedata r:id="rId1069" o:title=""/>
          </v:shape>
          <o:OLEObject Type="Embed" ProgID="Equation.DSMT4" ShapeID="_x0000_i1561" DrawAspect="Content" ObjectID="_1671422140" r:id="rId1070"/>
        </w:object>
      </w:r>
      <w:r w:rsidRPr="00F0311D">
        <w:tab/>
      </w:r>
      <w:r w:rsidRPr="00F0311D">
        <w:rPr>
          <w:rFonts w:hint="eastAsia"/>
        </w:rPr>
        <w:t>（</w:t>
      </w:r>
      <w:r w:rsidRPr="00F0311D">
        <w:rPr>
          <w:rFonts w:hint="eastAsia"/>
        </w:rPr>
        <w:t>5-</w:t>
      </w:r>
      <w:r w:rsidR="00F0311D" w:rsidRPr="00F0311D">
        <w:t>25</w:t>
      </w:r>
      <w:r w:rsidRPr="00F0311D">
        <w:rPr>
          <w:rFonts w:hint="eastAsia"/>
        </w:rPr>
        <w:t>）</w:t>
      </w:r>
    </w:p>
    <w:p w14:paraId="56988ABF" w14:textId="77777777" w:rsidR="000A7AAC" w:rsidRPr="009C7E65" w:rsidRDefault="000A7AAC" w:rsidP="000A7AAC">
      <w:pPr>
        <w:ind w:firstLine="480"/>
      </w:pPr>
    </w:p>
    <w:p w14:paraId="350FA2A5" w14:textId="03660933" w:rsidR="000A7AAC" w:rsidRDefault="000A7AAC" w:rsidP="000A7AAC">
      <w:pPr>
        <w:ind w:firstLine="480"/>
      </w:pPr>
      <w:r w:rsidRPr="00FD523B">
        <w:rPr>
          <w:rFonts w:hint="eastAsia"/>
        </w:rPr>
        <w:t>在极化码的</w:t>
      </w:r>
      <w:r w:rsidRPr="00FD523B">
        <w:rPr>
          <w:rFonts w:hint="eastAsia"/>
        </w:rPr>
        <w:t>BP</w:t>
      </w:r>
      <w:r w:rsidRPr="00FD523B">
        <w:rPr>
          <w:rFonts w:hint="eastAsia"/>
        </w:rPr>
        <w:t>译码算法中，对码字</w:t>
      </w:r>
      <w:r w:rsidRPr="00FD523B">
        <w:object w:dxaOrig="200" w:dyaOrig="220" w14:anchorId="3BB48409">
          <v:shape id="_x0000_i1562" type="#_x0000_t75" style="width:10.5pt;height:10.5pt" o:ole="">
            <v:imagedata r:id="rId1062" o:title=""/>
          </v:shape>
          <o:OLEObject Type="Embed" ProgID="Equation.DSMT4" ShapeID="_x0000_i1562" DrawAspect="Content" ObjectID="_1671422141" r:id="rId1071"/>
        </w:object>
      </w:r>
      <w:r>
        <w:t>的软估计如公式</w:t>
      </w:r>
      <w:r>
        <w:rPr>
          <w:rFonts w:hint="eastAsia"/>
        </w:rPr>
        <w:t>5-</w:t>
      </w:r>
      <w:r>
        <w:t>19</w:t>
      </w:r>
      <w:r>
        <w:t>所示</w:t>
      </w:r>
      <w:r w:rsidRPr="00FD523B">
        <w:rPr>
          <w:rFonts w:hint="eastAsia"/>
        </w:rPr>
        <w:t>，</w:t>
      </w:r>
      <w:r w:rsidRPr="00FD523B">
        <w:t>对码字</w:t>
      </w:r>
      <w:r w:rsidRPr="00FD523B">
        <w:object w:dxaOrig="200" w:dyaOrig="220" w14:anchorId="173A24F0">
          <v:shape id="_x0000_i1563" type="#_x0000_t75" style="width:10.5pt;height:10.5pt" o:ole="">
            <v:imagedata r:id="rId1072" o:title=""/>
          </v:shape>
          <o:OLEObject Type="Embed" ProgID="Equation.DSMT4" ShapeID="_x0000_i1563" DrawAspect="Content" ObjectID="_1671422142" r:id="rId1073"/>
        </w:object>
      </w:r>
      <w:r w:rsidRPr="00FD523B">
        <w:t>的软估计</w:t>
      </w:r>
      <w:r>
        <w:t>如公式</w:t>
      </w:r>
      <w:r>
        <w:rPr>
          <w:rFonts w:hint="eastAsia"/>
        </w:rPr>
        <w:t>5-</w:t>
      </w:r>
      <w:r w:rsidR="00F0311D">
        <w:t>27</w:t>
      </w:r>
      <w:r>
        <w:t>所示</w:t>
      </w:r>
      <w:r w:rsidRPr="00FD523B">
        <w:rPr>
          <w:rFonts w:hint="eastAsia"/>
        </w:rPr>
        <w:t>，</w:t>
      </w:r>
      <w:r w:rsidRPr="00FD523B">
        <w:t>其中</w:t>
      </w:r>
      <w:r w:rsidRPr="00FD523B">
        <w:object w:dxaOrig="1560" w:dyaOrig="320" w14:anchorId="2CA7D298">
          <v:shape id="_x0000_i1564" type="#_x0000_t75" style="width:78pt;height:16.5pt" o:ole="">
            <v:imagedata r:id="rId1074" o:title=""/>
          </v:shape>
          <o:OLEObject Type="Embed" ProgID="Equation.DSMT4" ShapeID="_x0000_i1564" DrawAspect="Content" ObjectID="_1671422143" r:id="rId1075"/>
        </w:object>
      </w:r>
      <w:r w:rsidRPr="00FD523B">
        <w:rPr>
          <w:rFonts w:hint="eastAsia"/>
        </w:rPr>
        <w:t>，</w:t>
      </w:r>
      <w:r w:rsidRPr="00FD523B">
        <w:rPr>
          <w:rFonts w:hint="eastAsia"/>
        </w:rPr>
        <w:t>T</w:t>
      </w:r>
      <w:r w:rsidRPr="00FD523B">
        <w:rPr>
          <w:rFonts w:hint="eastAsia"/>
        </w:rPr>
        <w:t>表示迭代次数。基于</w:t>
      </w:r>
      <w:r w:rsidRPr="00FD523B">
        <w:rPr>
          <w:rFonts w:hint="eastAsia"/>
        </w:rPr>
        <w:t>BP</w:t>
      </w:r>
      <w:r w:rsidRPr="00FD523B">
        <w:rPr>
          <w:rFonts w:hint="eastAsia"/>
        </w:rPr>
        <w:t>译码算法的初始化输入为对数似然比，本文采用</w:t>
      </w:r>
      <w:r w:rsidRPr="00FD523B">
        <w:object w:dxaOrig="240" w:dyaOrig="360" w14:anchorId="3D46EF08">
          <v:shape id="_x0000_i1565" type="#_x0000_t75" style="width:12pt;height:18pt" o:ole="">
            <v:imagedata r:id="rId1076" o:title=""/>
          </v:shape>
          <o:OLEObject Type="Embed" ProgID="Equation.DSMT4" ShapeID="_x0000_i1565" DrawAspect="Content" ObjectID="_1671422144" r:id="rId1077"/>
        </w:object>
      </w:r>
      <w:r w:rsidRPr="00FD523B">
        <w:t>代替文献</w:t>
      </w:r>
      <w:r w:rsidRPr="00FD523B">
        <w:rPr>
          <w:rFonts w:hint="eastAsia"/>
        </w:rPr>
        <w:t>[</w:t>
      </w:r>
      <w:r w:rsidRPr="00FD523B">
        <w:t>851</w:t>
      </w:r>
      <w:r w:rsidRPr="00FD523B">
        <w:rPr>
          <w:rFonts w:hint="eastAsia"/>
        </w:rPr>
        <w:t>]</w:t>
      </w:r>
      <w:r w:rsidRPr="00FD523B">
        <w:rPr>
          <w:rFonts w:hint="eastAsia"/>
        </w:rPr>
        <w:t>中的译码输出</w:t>
      </w:r>
      <w:r w:rsidRPr="00FD523B">
        <w:object w:dxaOrig="180" w:dyaOrig="220" w14:anchorId="654CC944">
          <v:shape id="_x0000_i1566" type="#_x0000_t75" style="width:9.75pt;height:10.5pt" o:ole="">
            <v:imagedata r:id="rId1078" o:title=""/>
          </v:shape>
          <o:OLEObject Type="Embed" ProgID="Equation.DSMT4" ShapeID="_x0000_i1566" DrawAspect="Content" ObjectID="_1671422145" r:id="rId1079"/>
        </w:object>
      </w:r>
      <w:r w:rsidRPr="00FD523B">
        <w:rPr>
          <w:rFonts w:hint="eastAsia"/>
        </w:rPr>
        <w:t>。综上分析，根据</w:t>
      </w:r>
      <w:r w:rsidRPr="00FD523B">
        <w:t>码字</w:t>
      </w:r>
      <w:r w:rsidRPr="00FD523B">
        <w:object w:dxaOrig="200" w:dyaOrig="220" w14:anchorId="4DD21ADB">
          <v:shape id="_x0000_i1567" type="#_x0000_t75" style="width:10.5pt;height:10.5pt" o:ole="">
            <v:imagedata r:id="rId1072" o:title=""/>
          </v:shape>
          <o:OLEObject Type="Embed" ProgID="Equation.DSMT4" ShapeID="_x0000_i1567" DrawAspect="Content" ObjectID="_1671422146" r:id="rId1080"/>
        </w:object>
      </w:r>
      <w:r w:rsidRPr="00FD523B">
        <w:t>的软估计</w:t>
      </w:r>
      <w:r w:rsidRPr="00FD523B">
        <w:object w:dxaOrig="200" w:dyaOrig="279" w14:anchorId="105D25A5">
          <v:shape id="_x0000_i1568" type="#_x0000_t75" style="width:10.5pt;height:13.5pt" o:ole="">
            <v:imagedata r:id="rId1081" o:title=""/>
          </v:shape>
          <o:OLEObject Type="Embed" ProgID="Equation.DSMT4" ShapeID="_x0000_i1568" DrawAspect="Content" ObjectID="_1671422147" r:id="rId1082"/>
        </w:object>
      </w:r>
      <w:r w:rsidRPr="00FD523B">
        <w:t>和冻结位校验矩阵</w:t>
      </w:r>
      <w:r w:rsidRPr="00FD523B">
        <w:object w:dxaOrig="279" w:dyaOrig="260" w14:anchorId="6079D580">
          <v:shape id="_x0000_i1569" type="#_x0000_t75" style="width:13.5pt;height:13.5pt" o:ole="">
            <v:imagedata r:id="rId1067" o:title=""/>
          </v:shape>
          <o:OLEObject Type="Embed" ProgID="Equation.DSMT4" ShapeID="_x0000_i1569" DrawAspect="Content" ObjectID="_1671422148" r:id="rId1083"/>
        </w:object>
      </w:r>
      <w:r w:rsidRPr="00FD523B">
        <w:t>便可以得到极化码的综合征函数</w:t>
      </w:r>
      <w:r>
        <w:rPr>
          <w:rFonts w:hint="eastAsia"/>
        </w:rPr>
        <w:t>。表达式如下所示：</w:t>
      </w:r>
    </w:p>
    <w:p w14:paraId="33DF64F1" w14:textId="77777777" w:rsidR="000A7AAC" w:rsidRDefault="000A7AAC" w:rsidP="000A7AAC">
      <w:pPr>
        <w:ind w:firstLine="480"/>
      </w:pPr>
    </w:p>
    <w:p w14:paraId="1C303297" w14:textId="0ABD6342" w:rsidR="000A7AAC" w:rsidRPr="00F0311D" w:rsidRDefault="000A7AAC" w:rsidP="00F0311D">
      <w:pPr>
        <w:pStyle w:val="MTDisplayEquation"/>
      </w:pPr>
      <w:r>
        <w:tab/>
      </w:r>
      <w:r w:rsidRPr="00F0311D">
        <w:object w:dxaOrig="1320" w:dyaOrig="400" w14:anchorId="3D006FEF">
          <v:shape id="_x0000_i1570" type="#_x0000_t75" style="width:66pt;height:19.5pt" o:ole="">
            <v:imagedata r:id="rId1084" o:title=""/>
          </v:shape>
          <o:OLEObject Type="Embed" ProgID="Equation.DSMT4" ShapeID="_x0000_i1570" DrawAspect="Content" ObjectID="_1671422149" r:id="rId1085"/>
        </w:object>
      </w:r>
      <w:r w:rsidRPr="00F0311D">
        <w:tab/>
      </w:r>
      <w:r w:rsidRPr="00F0311D">
        <w:rPr>
          <w:rFonts w:hint="eastAsia"/>
        </w:rPr>
        <w:t>（</w:t>
      </w:r>
      <w:r w:rsidRPr="00F0311D">
        <w:rPr>
          <w:rFonts w:hint="eastAsia"/>
        </w:rPr>
        <w:t>5-</w:t>
      </w:r>
      <w:r w:rsidR="00F0311D" w:rsidRPr="00F0311D">
        <w:t>26</w:t>
      </w:r>
      <w:r w:rsidRPr="00F0311D">
        <w:rPr>
          <w:rFonts w:hint="eastAsia"/>
        </w:rPr>
        <w:t>）</w:t>
      </w:r>
    </w:p>
    <w:p w14:paraId="001197D0" w14:textId="77777777" w:rsidR="000A7AAC" w:rsidRPr="00B77CA4" w:rsidRDefault="000A7AAC" w:rsidP="000A7AAC">
      <w:pPr>
        <w:ind w:firstLine="480"/>
      </w:pPr>
    </w:p>
    <w:p w14:paraId="3DF9A895" w14:textId="6D7AC7CC" w:rsidR="000A7AAC" w:rsidRPr="00B77CA4" w:rsidRDefault="000A7AAC" w:rsidP="000A7AAC">
      <w:pPr>
        <w:pStyle w:val="MTDisplayEquation"/>
      </w:pPr>
      <w:r>
        <w:tab/>
      </w:r>
      <w:r w:rsidRPr="00B77CA4">
        <w:object w:dxaOrig="1340" w:dyaOrig="400" w14:anchorId="54D2F4E5">
          <v:shape id="_x0000_i1571" type="#_x0000_t75" style="width:67.5pt;height:19.5pt" o:ole="">
            <v:imagedata r:id="rId1086" o:title=""/>
          </v:shape>
          <o:OLEObject Type="Embed" ProgID="Equation.DSMT4" ShapeID="_x0000_i1571" DrawAspect="Content" ObjectID="_1671422150" r:id="rId1087"/>
        </w:object>
      </w:r>
      <w:r>
        <w:tab/>
      </w:r>
      <w:r w:rsidRPr="00B77CA4">
        <w:rPr>
          <w:rFonts w:hint="eastAsia"/>
        </w:rPr>
        <w:t>（</w:t>
      </w:r>
      <w:r w:rsidRPr="00B77CA4">
        <w:rPr>
          <w:rFonts w:hint="eastAsia"/>
        </w:rPr>
        <w:t>5-</w:t>
      </w:r>
      <w:r w:rsidR="00F0311D">
        <w:t>27</w:t>
      </w:r>
      <w:r w:rsidRPr="00B77CA4">
        <w:rPr>
          <w:rFonts w:hint="eastAsia"/>
        </w:rPr>
        <w:t>）</w:t>
      </w:r>
    </w:p>
    <w:p w14:paraId="2DC52171" w14:textId="77777777" w:rsidR="000A7AAC" w:rsidRDefault="000A7AAC" w:rsidP="000A7AAC">
      <w:pPr>
        <w:ind w:firstLine="480"/>
      </w:pPr>
    </w:p>
    <w:p w14:paraId="7EA0ADD6" w14:textId="6E482F91" w:rsidR="000A7AAC" w:rsidRDefault="000A7AAC" w:rsidP="000A7AAC">
      <w:pPr>
        <w:pStyle w:val="MTDisplayEquation"/>
        <w:spacing w:line="240" w:lineRule="auto"/>
        <w:ind w:firstLineChars="0" w:firstLine="0"/>
      </w:pPr>
      <w:r>
        <w:tab/>
      </w:r>
      <w:r w:rsidRPr="00F21046">
        <w:object w:dxaOrig="3700" w:dyaOrig="600" w14:anchorId="3C09E390">
          <v:shape id="_x0000_i1572" type="#_x0000_t75" style="width:202.5pt;height:33.75pt" o:ole="">
            <v:imagedata r:id="rId1088" o:title=""/>
          </v:shape>
          <o:OLEObject Type="Embed" ProgID="Equation.DSMT4" ShapeID="_x0000_i1572" DrawAspect="Content" ObjectID="_1671422151" r:id="rId1089"/>
        </w:object>
      </w:r>
      <w:r>
        <w:tab/>
      </w:r>
      <w:r>
        <w:rPr>
          <w:rFonts w:hint="eastAsia"/>
        </w:rPr>
        <w:t>（</w:t>
      </w:r>
      <w:r>
        <w:rPr>
          <w:rFonts w:hint="eastAsia"/>
        </w:rPr>
        <w:t>5-</w:t>
      </w:r>
      <w:r w:rsidR="00F0311D">
        <w:t>28</w:t>
      </w:r>
      <w:r>
        <w:rPr>
          <w:rFonts w:hint="eastAsia"/>
        </w:rPr>
        <w:t>）</w:t>
      </w:r>
    </w:p>
    <w:p w14:paraId="7539D703" w14:textId="77777777" w:rsidR="000A7AAC" w:rsidRDefault="000A7AAC" w:rsidP="000A7AAC">
      <w:pPr>
        <w:ind w:firstLine="480"/>
      </w:pPr>
    </w:p>
    <w:p w14:paraId="46FA7A10" w14:textId="77777777" w:rsidR="000A7AAC" w:rsidRDefault="000A7AAC" w:rsidP="00F0311D">
      <w:pPr>
        <w:ind w:firstLine="480"/>
      </w:pPr>
      <w:r>
        <w:t>其中</w:t>
      </w:r>
      <w:r w:rsidRPr="00875B81">
        <w:object w:dxaOrig="400" w:dyaOrig="220" w14:anchorId="626BD424">
          <v:shape id="_x0000_i1573" type="#_x0000_t75" style="width:23.25pt;height:12.75pt" o:ole="">
            <v:imagedata r:id="rId1090" o:title=""/>
          </v:shape>
          <o:OLEObject Type="Embed" ProgID="Equation.DSMT4" ShapeID="_x0000_i1573" DrawAspect="Content" ObjectID="_1671422152" r:id="rId1091"/>
        </w:object>
      </w:r>
      <w:r>
        <w:t>表示冻结位校验矩阵中第</w:t>
      </w:r>
      <w:r w:rsidRPr="00875B81">
        <w:object w:dxaOrig="139" w:dyaOrig="260" w14:anchorId="5DB65832">
          <v:shape id="_x0000_i1574" type="#_x0000_t75" style="width:6.75pt;height:12.75pt" o:ole="">
            <v:imagedata r:id="rId1092" o:title=""/>
          </v:shape>
          <o:OLEObject Type="Embed" ProgID="Equation.DSMT4" ShapeID="_x0000_i1574" DrawAspect="Content" ObjectID="_1671422153" r:id="rId1093"/>
        </w:object>
      </w:r>
      <w:r>
        <w:t>行元素值为</w:t>
      </w:r>
      <w:r>
        <w:rPr>
          <w:rFonts w:hint="eastAsia"/>
        </w:rPr>
        <w:t>1</w:t>
      </w:r>
      <w:r>
        <w:rPr>
          <w:rFonts w:hint="eastAsia"/>
        </w:rPr>
        <w:t>的索引集合。</w:t>
      </w:r>
    </w:p>
    <w:p w14:paraId="122987EA" w14:textId="2A54C2CA" w:rsidR="000A7AAC" w:rsidRDefault="000A7AAC" w:rsidP="000A7AAC">
      <w:pPr>
        <w:ind w:firstLine="480"/>
      </w:pPr>
      <w:r>
        <w:rPr>
          <w:rFonts w:hint="eastAsia"/>
        </w:rPr>
        <w:t>公式</w:t>
      </w:r>
      <w:r w:rsidRPr="004C7738">
        <w:rPr>
          <w:rFonts w:hint="eastAsia"/>
        </w:rPr>
        <w:t>5-</w:t>
      </w:r>
      <w:r w:rsidR="00F0311D">
        <w:t>28</w:t>
      </w:r>
      <w:r>
        <w:t>中</w:t>
      </w:r>
      <w:r w:rsidRPr="004C7738">
        <w:t>对</w:t>
      </w:r>
      <w:r w:rsidRPr="004C7738">
        <w:object w:dxaOrig="260" w:dyaOrig="380" w14:anchorId="37625E51">
          <v:shape id="_x0000_i1575" type="#_x0000_t75" style="width:12.75pt;height:18.75pt" o:ole="">
            <v:imagedata r:id="rId1094" o:title=""/>
          </v:shape>
          <o:OLEObject Type="Embed" ProgID="Equation.DSMT4" ShapeID="_x0000_i1575" DrawAspect="Content" ObjectID="_1671422154" r:id="rId1095"/>
        </w:object>
      </w:r>
      <w:r w:rsidRPr="004C7738">
        <w:t>求偏导</w:t>
      </w:r>
      <w:r>
        <w:rPr>
          <w:rFonts w:hint="eastAsia"/>
        </w:rPr>
        <w:t>，</w:t>
      </w:r>
      <w:r>
        <w:t>可得</w:t>
      </w:r>
      <w:r>
        <w:rPr>
          <w:rFonts w:hint="eastAsia"/>
        </w:rPr>
        <w:t>：</w:t>
      </w:r>
    </w:p>
    <w:p w14:paraId="5E4FD627" w14:textId="77777777" w:rsidR="000A7AAC" w:rsidRDefault="000A7AAC" w:rsidP="000A7AAC">
      <w:pPr>
        <w:ind w:firstLine="480"/>
      </w:pPr>
    </w:p>
    <w:p w14:paraId="37D76E36" w14:textId="0DD124A1" w:rsidR="000A7AAC" w:rsidRPr="00F0311D" w:rsidRDefault="000A7AAC" w:rsidP="00F0311D">
      <w:pPr>
        <w:pStyle w:val="MTDisplayEquation"/>
        <w:spacing w:line="240" w:lineRule="auto"/>
      </w:pPr>
      <w:r w:rsidRPr="00F0311D">
        <w:object w:dxaOrig="7100" w:dyaOrig="4800" w14:anchorId="53C90F55">
          <v:shape id="_x0000_i1576" type="#_x0000_t75" style="width:354.75pt;height:240pt" o:ole="">
            <v:imagedata r:id="rId1096" o:title=""/>
          </v:shape>
          <o:OLEObject Type="Embed" ProgID="Equation.DSMT4" ShapeID="_x0000_i1576" DrawAspect="Content" ObjectID="_1671422155" r:id="rId1097"/>
        </w:object>
      </w:r>
      <w:r w:rsidRPr="00F0311D">
        <w:t>（</w:t>
      </w:r>
      <w:r w:rsidRPr="00F0311D">
        <w:rPr>
          <w:rFonts w:hint="eastAsia"/>
        </w:rPr>
        <w:t>5-</w:t>
      </w:r>
      <w:r w:rsidR="00F0311D" w:rsidRPr="00F0311D">
        <w:t>29</w:t>
      </w:r>
      <w:r w:rsidRPr="00F0311D">
        <w:t>）</w:t>
      </w:r>
    </w:p>
    <w:p w14:paraId="5EABD180" w14:textId="77777777" w:rsidR="000A7AAC" w:rsidRDefault="000A7AAC" w:rsidP="000A7AAC">
      <w:pPr>
        <w:ind w:firstLine="480"/>
      </w:pPr>
    </w:p>
    <w:p w14:paraId="00910B13" w14:textId="77777777" w:rsidR="000A7AAC" w:rsidRDefault="000A7AAC" w:rsidP="00F0311D">
      <w:pPr>
        <w:spacing w:line="240" w:lineRule="auto"/>
        <w:ind w:firstLine="480"/>
      </w:pPr>
      <w:r w:rsidRPr="00926A3B">
        <w:t>式</w:t>
      </w:r>
      <w:r w:rsidRPr="00926A3B">
        <w:rPr>
          <w:rFonts w:hint="eastAsia"/>
        </w:rPr>
        <w:t>5-</w:t>
      </w:r>
      <w:r>
        <w:t>22</w:t>
      </w:r>
      <w:r w:rsidRPr="00926A3B">
        <w:t>中，第二步右边偏导数为</w:t>
      </w:r>
      <w:r w:rsidRPr="00926A3B">
        <w:rPr>
          <w:rFonts w:hint="eastAsia"/>
        </w:rPr>
        <w:t>0</w:t>
      </w:r>
      <w:r>
        <w:rPr>
          <w:rFonts w:hint="eastAsia"/>
        </w:rPr>
        <w:t>，并且</w:t>
      </w:r>
      <w:r w:rsidRPr="00875B81">
        <w:object w:dxaOrig="2460" w:dyaOrig="700" w14:anchorId="635E1BC6">
          <v:shape id="_x0000_i1577" type="#_x0000_t75" style="width:123.75pt;height:35.25pt" o:ole="">
            <v:imagedata r:id="rId1098" o:title=""/>
          </v:shape>
          <o:OLEObject Type="Embed" ProgID="Equation.DSMT4" ShapeID="_x0000_i1577" DrawAspect="Content" ObjectID="_1671422156" r:id="rId1099"/>
        </w:object>
      </w:r>
      <w:r>
        <w:rPr>
          <w:rFonts w:hint="eastAsia"/>
        </w:rPr>
        <w:t>。</w:t>
      </w:r>
      <w:r w:rsidRPr="00926A3B">
        <w:rPr>
          <w:rFonts w:hint="eastAsia"/>
        </w:rPr>
        <w:t>从该公式中可以看出，如果节点</w:t>
      </w:r>
      <w:r w:rsidRPr="00926A3B">
        <w:object w:dxaOrig="1140" w:dyaOrig="620" w14:anchorId="2C5C6A59">
          <v:shape id="_x0000_i1578" type="#_x0000_t75" style="width:57.75pt;height:30.75pt" o:ole="">
            <v:imagedata r:id="rId1100" o:title=""/>
          </v:shape>
          <o:OLEObject Type="Embed" ProgID="Equation.DSMT4" ShapeID="_x0000_i1578" DrawAspect="Content" ObjectID="_1671422157" r:id="rId1101"/>
        </w:object>
      </w:r>
      <w:r>
        <w:rPr>
          <w:rFonts w:hint="eastAsia"/>
        </w:rPr>
        <w:t>，</w:t>
      </w:r>
      <w:r>
        <w:t>那么此时第</w:t>
      </w:r>
      <w:r w:rsidRPr="00875B81">
        <w:rPr>
          <w:position w:val="-6"/>
        </w:rPr>
        <w:object w:dxaOrig="139" w:dyaOrig="260" w14:anchorId="7068B5FD">
          <v:shape id="_x0000_i1579" type="#_x0000_t75" style="width:6.75pt;height:12.75pt" o:ole="">
            <v:imagedata r:id="rId1102" o:title=""/>
          </v:shape>
          <o:OLEObject Type="Embed" ProgID="Equation.DSMT4" ShapeID="_x0000_i1579" DrawAspect="Content" ObjectID="_1671422158" r:id="rId1103"/>
        </w:object>
      </w:r>
      <w:r>
        <w:t>个校验节点对应的综合征值对该变量节点</w:t>
      </w:r>
      <w:r w:rsidRPr="00875B81">
        <w:object w:dxaOrig="200" w:dyaOrig="300" w14:anchorId="7C1AAD0F">
          <v:shape id="_x0000_i1580" type="#_x0000_t75" style="width:10.5pt;height:15.75pt" o:ole="">
            <v:imagedata r:id="rId1104" o:title=""/>
          </v:shape>
          <o:OLEObject Type="Embed" ProgID="Equation.DSMT4" ShapeID="_x0000_i1580" DrawAspect="Content" ObjectID="_1671422159" r:id="rId1105"/>
        </w:object>
      </w:r>
      <w:r>
        <w:t>的偏导数为</w:t>
      </w:r>
      <w:r>
        <w:rPr>
          <w:rFonts w:hint="eastAsia"/>
        </w:rPr>
        <w:t>0</w:t>
      </w:r>
      <w:r>
        <w:rPr>
          <w:rFonts w:hint="eastAsia"/>
        </w:rPr>
        <w:t>。此时校验节点</w:t>
      </w:r>
      <w:r w:rsidRPr="00875B81">
        <w:rPr>
          <w:position w:val="-6"/>
        </w:rPr>
        <w:object w:dxaOrig="139" w:dyaOrig="260" w14:anchorId="266E05EC">
          <v:shape id="_x0000_i1581" type="#_x0000_t75" style="width:6.75pt;height:12.75pt" o:ole="">
            <v:imagedata r:id="rId1102" o:title=""/>
          </v:shape>
          <o:OLEObject Type="Embed" ProgID="Equation.DSMT4" ShapeID="_x0000_i1581" DrawAspect="Content" ObjectID="_1671422160" r:id="rId1106"/>
        </w:object>
      </w:r>
      <w:r>
        <w:t>综合征值对神经网络中的梯度不依赖变量节点</w:t>
      </w:r>
      <w:r w:rsidRPr="00875B81">
        <w:object w:dxaOrig="200" w:dyaOrig="300" w14:anchorId="65E5F0BF">
          <v:shape id="_x0000_i1582" type="#_x0000_t75" style="width:10.5pt;height:15.75pt" o:ole="">
            <v:imagedata r:id="rId1104" o:title=""/>
          </v:shape>
          <o:OLEObject Type="Embed" ProgID="Equation.DSMT4" ShapeID="_x0000_i1582" DrawAspect="Content" ObjectID="_1671422161" r:id="rId1107"/>
        </w:object>
      </w:r>
      <w:r>
        <w:rPr>
          <w:rFonts w:hint="eastAsia"/>
        </w:rPr>
        <w:t>。</w:t>
      </w:r>
      <w:r>
        <w:t>换句话说</w:t>
      </w:r>
      <w:r>
        <w:rPr>
          <w:rFonts w:hint="eastAsia"/>
        </w:rPr>
        <w:t>，</w:t>
      </w:r>
      <w:r>
        <w:t>每个校验节点只校验一个变量节点</w:t>
      </w:r>
      <w:r>
        <w:rPr>
          <w:rFonts w:hint="eastAsia"/>
        </w:rPr>
        <w:t>，</w:t>
      </w:r>
      <w:r>
        <w:t>该节点为对应的所有变量节点中绝对值最小的节点</w:t>
      </w:r>
      <w:r>
        <w:rPr>
          <w:rFonts w:hint="eastAsia"/>
        </w:rPr>
        <w:t>。</w:t>
      </w:r>
    </w:p>
    <w:p w14:paraId="1FE8B39A" w14:textId="5F9C8CCE" w:rsidR="000A7AAC" w:rsidRDefault="000A7AAC" w:rsidP="000A7AAC">
      <w:pPr>
        <w:ind w:firstLine="480"/>
      </w:pPr>
      <w:r>
        <w:rPr>
          <w:rFonts w:hint="eastAsia"/>
        </w:rPr>
        <w:t>值得一提的是，公式</w:t>
      </w:r>
      <w:r>
        <w:rPr>
          <w:rFonts w:hint="eastAsia"/>
        </w:rPr>
        <w:t>5-</w:t>
      </w:r>
      <w:r w:rsidR="00F0311D">
        <w:t>28</w:t>
      </w:r>
      <w:r>
        <w:t>还有另外一种描述形式</w:t>
      </w:r>
      <w:r>
        <w:rPr>
          <w:rFonts w:hint="eastAsia"/>
        </w:rPr>
        <w:t>，</w:t>
      </w:r>
      <w:r>
        <w:t>即用</w:t>
      </w:r>
      <w:r>
        <w:rPr>
          <w:rFonts w:hint="eastAsia"/>
        </w:rPr>
        <w:t>Tann</w:t>
      </w:r>
      <w:r>
        <w:t>er</w:t>
      </w:r>
      <w:r>
        <w:t>图进行表示</w:t>
      </w:r>
      <w:r>
        <w:rPr>
          <w:rFonts w:hint="eastAsia"/>
        </w:rPr>
        <w:t>。</w:t>
      </w:r>
      <w:r>
        <w:t>如图</w:t>
      </w:r>
      <w:r>
        <w:rPr>
          <w:rFonts w:hint="eastAsia"/>
        </w:rPr>
        <w:t>5.4</w:t>
      </w:r>
      <w:r>
        <w:rPr>
          <w:rFonts w:hint="eastAsia"/>
        </w:rPr>
        <w:t>所示，表示的是码长为</w:t>
      </w:r>
      <w:r>
        <w:rPr>
          <w:rFonts w:hint="eastAsia"/>
        </w:rPr>
        <w:t>N=8</w:t>
      </w:r>
      <w:r>
        <w:rPr>
          <w:rFonts w:hint="eastAsia"/>
        </w:rPr>
        <w:t>、信息位长度</w:t>
      </w:r>
      <w:r>
        <w:rPr>
          <w:rFonts w:hint="eastAsia"/>
        </w:rPr>
        <w:t>K=4</w:t>
      </w:r>
      <w:r>
        <w:rPr>
          <w:rFonts w:hint="eastAsia"/>
        </w:rPr>
        <w:t>时综合征函数的</w:t>
      </w:r>
      <w:r>
        <w:rPr>
          <w:rFonts w:hint="eastAsia"/>
        </w:rPr>
        <w:t>Tanner</w:t>
      </w:r>
      <w:r>
        <w:rPr>
          <w:rFonts w:hint="eastAsia"/>
        </w:rPr>
        <w:t>图。</w:t>
      </w:r>
    </w:p>
    <w:p w14:paraId="3D3ED1A5" w14:textId="77777777" w:rsidR="000A7AAC" w:rsidRDefault="000A7AAC" w:rsidP="000A7AAC">
      <w:pPr>
        <w:ind w:firstLine="480"/>
      </w:pPr>
    </w:p>
    <w:p w14:paraId="2DFD7159" w14:textId="77777777" w:rsidR="000A7AAC" w:rsidRDefault="000A7AAC" w:rsidP="000A7AAC">
      <w:pPr>
        <w:pStyle w:val="24"/>
        <w:ind w:firstLine="480"/>
      </w:pPr>
      <w:r>
        <w:object w:dxaOrig="13643" w:dyaOrig="3927" w14:anchorId="4151AA33">
          <v:shape id="_x0000_i1583" type="#_x0000_t75" style="width:439.5pt;height:126.75pt" o:ole="">
            <v:imagedata r:id="rId1108" o:title=""/>
          </v:shape>
          <o:OLEObject Type="Embed" ProgID="Visio.Drawing.11" ShapeID="_x0000_i1583" DrawAspect="Content" ObjectID="_1671422162" r:id="rId1109"/>
        </w:object>
      </w:r>
    </w:p>
    <w:p w14:paraId="6EF224F7" w14:textId="13D2B280" w:rsidR="000A7AAC" w:rsidRDefault="000A7AAC" w:rsidP="00F0311D">
      <w:pPr>
        <w:pStyle w:val="-0"/>
        <w:spacing w:after="240"/>
      </w:pPr>
      <w:bookmarkStart w:id="537" w:name="_Toc35877451"/>
      <w:r w:rsidRPr="00E67E50">
        <w:rPr>
          <w:rFonts w:hint="eastAsia"/>
        </w:rPr>
        <w:t>综合征函数</w:t>
      </w:r>
      <w:r w:rsidRPr="00E67E50">
        <w:rPr>
          <w:rFonts w:hint="eastAsia"/>
        </w:rPr>
        <w:t>Tanner</w:t>
      </w:r>
      <w:r w:rsidRPr="00E67E50">
        <w:rPr>
          <w:rFonts w:hint="eastAsia"/>
        </w:rPr>
        <w:t>图表示</w:t>
      </w:r>
      <w:bookmarkEnd w:id="537"/>
    </w:p>
    <w:p w14:paraId="5A811C6D" w14:textId="77777777" w:rsidR="000A7AAC" w:rsidRDefault="000A7AAC" w:rsidP="000A7AAC">
      <w:pPr>
        <w:ind w:firstLine="480"/>
      </w:pPr>
    </w:p>
    <w:p w14:paraId="262C75D0" w14:textId="1D7AA231" w:rsidR="000A7AAC" w:rsidRDefault="000A7AAC" w:rsidP="000A7AAC">
      <w:pPr>
        <w:ind w:firstLine="480"/>
      </w:pPr>
      <w:r w:rsidRPr="007F693B">
        <w:t>图</w:t>
      </w:r>
      <w:r w:rsidRPr="007F693B">
        <w:rPr>
          <w:rFonts w:hint="eastAsia"/>
        </w:rPr>
        <w:t>5.4</w:t>
      </w:r>
      <w:r w:rsidRPr="007F693B">
        <w:rPr>
          <w:rFonts w:hint="eastAsia"/>
        </w:rPr>
        <w:t>对应的冻结位校验矩阵如公式</w:t>
      </w:r>
      <w:r w:rsidRPr="007F693B">
        <w:rPr>
          <w:rFonts w:hint="eastAsia"/>
        </w:rPr>
        <w:t>5-</w:t>
      </w:r>
      <w:r w:rsidR="00F0311D">
        <w:t>28</w:t>
      </w:r>
      <w:r w:rsidRPr="007F693B">
        <w:t>所示</w:t>
      </w:r>
      <w:r w:rsidRPr="007F693B">
        <w:rPr>
          <w:rFonts w:hint="eastAsia"/>
        </w:rPr>
        <w:t>。从图中可以看出，</w:t>
      </w:r>
      <w:r w:rsidRPr="007F693B">
        <w:rPr>
          <w:rFonts w:hint="eastAsia"/>
        </w:rPr>
        <w:t>4</w:t>
      </w:r>
      <w:r w:rsidRPr="007F693B">
        <w:rPr>
          <w:rFonts w:hint="eastAsia"/>
        </w:rPr>
        <w:t>个校验节点</w:t>
      </w:r>
      <w:r w:rsidRPr="007F693B">
        <w:object w:dxaOrig="220" w:dyaOrig="360" w14:anchorId="74FB460F">
          <v:shape id="_x0000_i1584" type="#_x0000_t75" style="width:11.25pt;height:18pt" o:ole="">
            <v:imagedata r:id="rId1110" o:title=""/>
          </v:shape>
          <o:OLEObject Type="Embed" ProgID="Equation.DSMT4" ShapeID="_x0000_i1584" DrawAspect="Content" ObjectID="_1671422163" r:id="rId1111"/>
        </w:object>
      </w:r>
      <w:r w:rsidRPr="007F693B">
        <w:t>到</w:t>
      </w:r>
      <w:r w:rsidRPr="007F693B">
        <w:object w:dxaOrig="240" w:dyaOrig="360" w14:anchorId="66BB9DFD">
          <v:shape id="_x0000_i1585" type="#_x0000_t75" style="width:12pt;height:18pt" o:ole="">
            <v:imagedata r:id="rId1112" o:title=""/>
          </v:shape>
          <o:OLEObject Type="Embed" ProgID="Equation.DSMT4" ShapeID="_x0000_i1585" DrawAspect="Content" ObjectID="_1671422164" r:id="rId1113"/>
        </w:object>
      </w:r>
      <w:r w:rsidRPr="007F693B">
        <w:t>根据校验矩阵对</w:t>
      </w:r>
      <w:r w:rsidRPr="007F693B">
        <w:rPr>
          <w:rFonts w:hint="eastAsia"/>
        </w:rPr>
        <w:t>8</w:t>
      </w:r>
      <w:r w:rsidRPr="007F693B">
        <w:rPr>
          <w:rFonts w:hint="eastAsia"/>
        </w:rPr>
        <w:t>位比特进行校验，对信息位的校验密度明显高于冻结位校验密度。通过校验节点计算出的综合征，可以实现比特翻转校验。校验节点对信息位校</w:t>
      </w:r>
      <w:r w:rsidRPr="007F693B">
        <w:rPr>
          <w:rFonts w:hint="eastAsia"/>
        </w:rPr>
        <w:lastRenderedPageBreak/>
        <w:t>验密度大，意味着该综合征对信息位比特翻转更为敏感，对信息位校验能力大于对冻结位校验能力。</w:t>
      </w:r>
    </w:p>
    <w:p w14:paraId="12B07BD7" w14:textId="77777777" w:rsidR="000A7AAC" w:rsidRPr="007F693B" w:rsidRDefault="000A7AAC" w:rsidP="000A7AAC">
      <w:pPr>
        <w:ind w:firstLine="480"/>
      </w:pPr>
    </w:p>
    <w:p w14:paraId="178BA154" w14:textId="7B401FCB" w:rsidR="000A7AAC" w:rsidRDefault="000A7AAC" w:rsidP="000A7AAC">
      <w:pPr>
        <w:pStyle w:val="MTDisplayEquation"/>
        <w:spacing w:line="240" w:lineRule="auto"/>
      </w:pPr>
      <w:r>
        <w:tab/>
      </w:r>
      <w:r w:rsidRPr="00E67E50">
        <w:object w:dxaOrig="3120" w:dyaOrig="1440" w14:anchorId="46A8EC85">
          <v:shape id="_x0000_i1586" type="#_x0000_t75" style="width:156pt;height:1in" o:ole="">
            <v:imagedata r:id="rId1114" o:title=""/>
          </v:shape>
          <o:OLEObject Type="Embed" ProgID="Equation.DSMT4" ShapeID="_x0000_i1586" DrawAspect="Content" ObjectID="_1671422165" r:id="rId1115"/>
        </w:object>
      </w:r>
      <w:r>
        <w:tab/>
      </w:r>
      <w:r w:rsidRPr="00E67E50">
        <w:t>（</w:t>
      </w:r>
      <w:r w:rsidRPr="00E67E50">
        <w:rPr>
          <w:rFonts w:hint="eastAsia"/>
        </w:rPr>
        <w:t>5-</w:t>
      </w:r>
      <w:r w:rsidR="00F0311D">
        <w:t>30</w:t>
      </w:r>
      <w:r w:rsidRPr="00E67E50">
        <w:t>）</w:t>
      </w:r>
    </w:p>
    <w:p w14:paraId="62B8CC29" w14:textId="77777777" w:rsidR="000A7AAC" w:rsidRPr="00E67E50" w:rsidRDefault="000A7AAC" w:rsidP="000A7AAC">
      <w:pPr>
        <w:ind w:firstLine="480"/>
      </w:pPr>
    </w:p>
    <w:p w14:paraId="667D2705" w14:textId="77777777" w:rsidR="000A7AAC" w:rsidRDefault="000A7AAC" w:rsidP="00F0311D">
      <w:pPr>
        <w:ind w:firstLine="480"/>
      </w:pPr>
      <w:r>
        <w:t>下面以码长</w:t>
      </w:r>
      <w:r>
        <w:rPr>
          <w:rFonts w:hint="eastAsia"/>
        </w:rPr>
        <w:t>N=</w:t>
      </w:r>
      <w:r>
        <w:t>8</w:t>
      </w:r>
      <w:r>
        <w:rPr>
          <w:rFonts w:hint="eastAsia"/>
        </w:rPr>
        <w:t>、</w:t>
      </w:r>
      <w:r>
        <w:t>信息位长度</w:t>
      </w:r>
      <w:r>
        <w:rPr>
          <w:rFonts w:hint="eastAsia"/>
        </w:rPr>
        <w:t>K=</w:t>
      </w:r>
      <w:r>
        <w:t>4</w:t>
      </w:r>
      <w:r>
        <w:rPr>
          <w:rFonts w:hint="eastAsia"/>
        </w:rPr>
        <w:t>为例</w:t>
      </w:r>
      <w:r>
        <w:t>进行说明</w:t>
      </w:r>
      <w:r>
        <w:rPr>
          <w:rFonts w:hint="eastAsia"/>
        </w:rPr>
        <w:t>。选取信噪比</w:t>
      </w:r>
      <w:r w:rsidRPr="00886D19">
        <w:object w:dxaOrig="740" w:dyaOrig="360" w14:anchorId="59867C96">
          <v:shape id="_x0000_i1587" type="#_x0000_t75" style="width:36.75pt;height:18pt" o:ole="">
            <v:imagedata r:id="rId1116" o:title=""/>
          </v:shape>
          <o:OLEObject Type="Embed" ProgID="Equation.DSMT4" ShapeID="_x0000_i1587" DrawAspect="Content" ObjectID="_1671422166" r:id="rId1117"/>
        </w:object>
      </w:r>
      <w:r>
        <w:rPr>
          <w:rFonts w:hint="eastAsia"/>
        </w:rPr>
        <w:t>=</w:t>
      </w:r>
      <w:r>
        <w:t>2</w:t>
      </w:r>
      <w:r>
        <w:rPr>
          <w:rFonts w:hint="eastAsia"/>
        </w:rPr>
        <w:t>、</w:t>
      </w:r>
      <w:r>
        <w:t>迭代次数为</w:t>
      </w:r>
      <w:r>
        <w:rPr>
          <w:rFonts w:hint="eastAsia"/>
        </w:rPr>
        <w:t>3</w:t>
      </w:r>
      <w:r>
        <w:rPr>
          <w:rFonts w:hint="eastAsia"/>
        </w:rPr>
        <w:t>。根据公式</w:t>
      </w:r>
      <w:r>
        <w:rPr>
          <w:rFonts w:hint="eastAsia"/>
        </w:rPr>
        <w:t>5-</w:t>
      </w:r>
      <w:r>
        <w:t>20</w:t>
      </w:r>
      <w:r>
        <w:t>得到</w:t>
      </w:r>
      <w:r w:rsidRPr="00886D19">
        <w:rPr>
          <w:position w:val="-6"/>
        </w:rPr>
        <w:object w:dxaOrig="200" w:dyaOrig="220" w14:anchorId="17667145">
          <v:shape id="_x0000_i1588" type="#_x0000_t75" style="width:10.5pt;height:11.25pt" o:ole="">
            <v:imagedata r:id="rId1118" o:title=""/>
          </v:shape>
          <o:OLEObject Type="Embed" ProgID="Equation.DSMT4" ShapeID="_x0000_i1588" DrawAspect="Content" ObjectID="_1671422167" r:id="rId1119"/>
        </w:object>
      </w:r>
      <w:r>
        <w:t>的估计</w:t>
      </w:r>
      <w:r>
        <w:rPr>
          <w:rFonts w:hint="eastAsia"/>
        </w:rPr>
        <w:t>：</w:t>
      </w:r>
      <w:r w:rsidRPr="00875B81">
        <w:rPr>
          <w:position w:val="-6"/>
        </w:rPr>
        <w:object w:dxaOrig="200" w:dyaOrig="279" w14:anchorId="50141153">
          <v:shape id="_x0000_i1589" type="#_x0000_t75" style="width:10.5pt;height:13.5pt" o:ole="">
            <v:imagedata r:id="rId1120" o:title=""/>
          </v:shape>
          <o:OLEObject Type="Embed" ProgID="Equation.DSMT4" ShapeID="_x0000_i1589" DrawAspect="Content" ObjectID="_1671422168" r:id="rId1121"/>
        </w:object>
      </w:r>
      <w:r>
        <w:rPr>
          <w:rFonts w:hint="eastAsia"/>
        </w:rPr>
        <w:t>=</w:t>
      </w:r>
      <w:r>
        <w:t>[</w:t>
      </w:r>
      <w:r>
        <w:rPr>
          <w:rFonts w:hint="eastAsia"/>
        </w:rPr>
        <w:t>-</w:t>
      </w:r>
      <w:r>
        <w:t>5.25625647</w:t>
      </w:r>
      <w:r>
        <w:rPr>
          <w:rFonts w:hint="eastAsia"/>
        </w:rPr>
        <w:t>，</w:t>
      </w:r>
      <w:r>
        <w:t>-6.08386274</w:t>
      </w:r>
      <w:r>
        <w:rPr>
          <w:rFonts w:hint="eastAsia"/>
        </w:rPr>
        <w:t>，</w:t>
      </w:r>
      <w:r>
        <w:t>5.05664357</w:t>
      </w:r>
      <w:r>
        <w:rPr>
          <w:rFonts w:hint="eastAsia"/>
        </w:rPr>
        <w:t>，</w:t>
      </w:r>
    </w:p>
    <w:p w14:paraId="6A4EDAC2" w14:textId="77777777" w:rsidR="000A7AAC" w:rsidRDefault="000A7AAC" w:rsidP="000A7AAC">
      <w:pPr>
        <w:spacing w:line="240" w:lineRule="auto"/>
        <w:ind w:firstLineChars="0" w:firstLine="0"/>
      </w:pPr>
      <w:r>
        <w:t>-6.24594641</w:t>
      </w:r>
      <w:r>
        <w:rPr>
          <w:rFonts w:hint="eastAsia"/>
        </w:rPr>
        <w:t>，</w:t>
      </w:r>
      <w:r>
        <w:t>5.09128457</w:t>
      </w:r>
      <w:r>
        <w:rPr>
          <w:rFonts w:hint="eastAsia"/>
        </w:rPr>
        <w:t>，</w:t>
      </w:r>
      <w:r>
        <w:t>-6.28011915</w:t>
      </w:r>
      <w:r>
        <w:rPr>
          <w:rFonts w:hint="eastAsia"/>
        </w:rPr>
        <w:t>，</w:t>
      </w:r>
      <w:r>
        <w:t>5.19285976</w:t>
      </w:r>
      <w:r>
        <w:rPr>
          <w:rFonts w:hint="eastAsia"/>
        </w:rPr>
        <w:t>，</w:t>
      </w:r>
      <w:r>
        <w:t>-6.29240998]</w:t>
      </w:r>
      <w:r>
        <w:rPr>
          <w:rFonts w:hint="eastAsia"/>
        </w:rPr>
        <w:t>。</w:t>
      </w:r>
    </w:p>
    <w:p w14:paraId="6E2B2C8D" w14:textId="77777777" w:rsidR="000A7AAC" w:rsidRDefault="000A7AAC" w:rsidP="000A7AAC">
      <w:pPr>
        <w:ind w:firstLine="480"/>
      </w:pPr>
      <w:r>
        <w:t>根据公式</w:t>
      </w:r>
      <w:r>
        <w:rPr>
          <w:rFonts w:hint="eastAsia"/>
        </w:rPr>
        <w:t>5-</w:t>
      </w:r>
      <w:r>
        <w:t>24</w:t>
      </w:r>
      <w:r>
        <w:t>校验矩阵与公式</w:t>
      </w:r>
      <w:r>
        <w:rPr>
          <w:rFonts w:hint="eastAsia"/>
        </w:rPr>
        <w:t>5-</w:t>
      </w:r>
      <w:r>
        <w:t>21</w:t>
      </w:r>
      <w:r>
        <w:rPr>
          <w:rFonts w:hint="eastAsia"/>
        </w:rPr>
        <w:t>，</w:t>
      </w:r>
      <w:r>
        <w:t>计算出软综合征为</w:t>
      </w:r>
      <w:r>
        <w:rPr>
          <w:rFonts w:hint="eastAsia"/>
        </w:rPr>
        <w:t>：</w:t>
      </w:r>
      <w:r w:rsidRPr="007F7E00">
        <w:object w:dxaOrig="1240" w:dyaOrig="320" w14:anchorId="2CE96BE7">
          <v:shape id="_x0000_i1590" type="#_x0000_t75" style="width:61.5pt;height:16.5pt" o:ole="">
            <v:imagedata r:id="rId1122" o:title=""/>
          </v:shape>
          <o:OLEObject Type="Embed" ProgID="Equation.DSMT4" ShapeID="_x0000_i1590" DrawAspect="Content" ObjectID="_1671422169" r:id="rId1123"/>
        </w:object>
      </w:r>
      <w:r>
        <w:rPr>
          <w:rFonts w:hint="eastAsia"/>
        </w:rPr>
        <w:t>=</w:t>
      </w:r>
    </w:p>
    <w:p w14:paraId="470A9700" w14:textId="65E58706" w:rsidR="007E65A2" w:rsidRPr="00F3061F" w:rsidRDefault="000A7AAC" w:rsidP="000A7AAC">
      <w:pPr>
        <w:spacing w:line="240" w:lineRule="auto"/>
        <w:ind w:firstLineChars="0" w:firstLine="0"/>
      </w:pPr>
      <w:r>
        <w:rPr>
          <w:rFonts w:hint="eastAsia"/>
        </w:rPr>
        <w:t>[-</w:t>
      </w:r>
      <w:r>
        <w:t xml:space="preserve"> 5.05664357</w:t>
      </w:r>
      <w:r>
        <w:rPr>
          <w:rFonts w:hint="eastAsia"/>
        </w:rPr>
        <w:t>，</w:t>
      </w:r>
      <w:r>
        <w:t>6.08386274</w:t>
      </w:r>
      <w:r>
        <w:rPr>
          <w:rFonts w:hint="eastAsia"/>
        </w:rPr>
        <w:t>，</w:t>
      </w:r>
      <w:r>
        <w:t>5.05664357</w:t>
      </w:r>
      <w:r>
        <w:rPr>
          <w:rFonts w:hint="eastAsia"/>
        </w:rPr>
        <w:t>，</w:t>
      </w:r>
      <w:r>
        <w:t>5.09128457</w:t>
      </w:r>
      <w:r>
        <w:rPr>
          <w:rFonts w:hint="eastAsia"/>
        </w:rPr>
        <w:t>]</w:t>
      </w:r>
      <w:r>
        <w:rPr>
          <w:rFonts w:hint="eastAsia"/>
        </w:rPr>
        <w:t>。</w:t>
      </w:r>
    </w:p>
    <w:p w14:paraId="36C2BEB3" w14:textId="77777777" w:rsidR="000A7AAC" w:rsidRDefault="000A7AAC" w:rsidP="000A7AAC">
      <w:pPr>
        <w:pStyle w:val="20"/>
      </w:pPr>
      <w:bookmarkStart w:id="538" w:name="_Toc35086267"/>
      <w:bookmarkStart w:id="539" w:name="_Toc35722049"/>
      <w:bookmarkStart w:id="540" w:name="_Toc35722169"/>
      <w:bookmarkStart w:id="541" w:name="_Toc35725835"/>
      <w:bookmarkStart w:id="542" w:name="_Toc35726039"/>
      <w:bookmarkStart w:id="543" w:name="_Toc35766665"/>
      <w:bookmarkStart w:id="544" w:name="_Toc35875634"/>
      <w:r>
        <w:t>实验设计与结果分析</w:t>
      </w:r>
      <w:bookmarkEnd w:id="538"/>
      <w:bookmarkEnd w:id="539"/>
      <w:bookmarkEnd w:id="540"/>
      <w:bookmarkEnd w:id="541"/>
      <w:bookmarkEnd w:id="542"/>
      <w:bookmarkEnd w:id="543"/>
      <w:bookmarkEnd w:id="544"/>
    </w:p>
    <w:p w14:paraId="681AA1B5" w14:textId="77777777" w:rsidR="000A7AAC" w:rsidRDefault="000A7AAC" w:rsidP="000A7AAC">
      <w:pPr>
        <w:pStyle w:val="3"/>
      </w:pPr>
      <w:bookmarkStart w:id="545" w:name="_Toc35722050"/>
      <w:bookmarkStart w:id="546" w:name="_Toc35722170"/>
      <w:bookmarkStart w:id="547" w:name="_Toc35725836"/>
      <w:bookmarkStart w:id="548" w:name="_Toc35726040"/>
      <w:bookmarkStart w:id="549" w:name="_Toc35766666"/>
      <w:bookmarkStart w:id="550" w:name="_Toc35875635"/>
      <w:r>
        <w:t>实验设置</w:t>
      </w:r>
      <w:bookmarkEnd w:id="545"/>
      <w:bookmarkEnd w:id="546"/>
      <w:bookmarkEnd w:id="547"/>
      <w:bookmarkEnd w:id="548"/>
      <w:bookmarkEnd w:id="549"/>
      <w:bookmarkEnd w:id="550"/>
    </w:p>
    <w:p w14:paraId="60BA7DEF" w14:textId="77777777" w:rsidR="000A7AAC" w:rsidRDefault="000A7AAC" w:rsidP="000A7AAC">
      <w:pPr>
        <w:ind w:firstLine="480"/>
      </w:pPr>
      <w:r>
        <w:t>根据</w:t>
      </w:r>
      <w:r>
        <w:rPr>
          <w:rFonts w:hint="eastAsia"/>
        </w:rPr>
        <w:t>5</w:t>
      </w:r>
      <w:r>
        <w:t>.3</w:t>
      </w:r>
      <w:r>
        <w:t>小节所述</w:t>
      </w:r>
      <w:r>
        <w:rPr>
          <w:rFonts w:hint="eastAsia"/>
        </w:rPr>
        <w:t>，本实验主要用于验证基于综合征损失函数的无监督学习极化码译码的可行性。其可行性的依据在于，相对传统</w:t>
      </w:r>
      <w:r>
        <w:rPr>
          <w:rFonts w:hint="eastAsia"/>
        </w:rPr>
        <w:t>BP</w:t>
      </w:r>
      <w:r>
        <w:rPr>
          <w:rFonts w:hint="eastAsia"/>
        </w:rPr>
        <w:t>译码算法在译码性能上是否有提升。本实验还将以二进制交叉熵（</w:t>
      </w:r>
      <w:r>
        <w:rPr>
          <w:rFonts w:hint="eastAsia"/>
        </w:rPr>
        <w:t>BCE</w:t>
      </w:r>
      <w:r>
        <w:rPr>
          <w:rFonts w:hint="eastAsia"/>
        </w:rPr>
        <w:t>）损失函数的有监督学习设为对照组。另外，还对无监督学习方法的相关性质进行实验分析。由于实验设备计算能力的限制，本实验以（</w:t>
      </w:r>
      <w:r>
        <w:rPr>
          <w:rFonts w:hint="eastAsia"/>
        </w:rPr>
        <w:t>64,32</w:t>
      </w:r>
      <w:r>
        <w:rPr>
          <w:rFonts w:hint="eastAsia"/>
        </w:rPr>
        <w:t>）码为实验对象，为了保证实验结果可对比性，本实验中所有置信度传播译码均没有早期终止机制，对于有监督学习和无监督学习训练参数均相同。</w:t>
      </w:r>
    </w:p>
    <w:p w14:paraId="6D7E2A37" w14:textId="7EDC85A3" w:rsidR="000A7AAC" w:rsidRDefault="008D0F01" w:rsidP="00F0311D">
      <w:pPr>
        <w:ind w:firstLine="480"/>
      </w:pPr>
      <w:r>
        <w:t>本实验的实验环境如表</w:t>
      </w:r>
      <w:r>
        <w:rPr>
          <w:rFonts w:hint="eastAsia"/>
        </w:rPr>
        <w:t>4.1</w:t>
      </w:r>
      <w:r>
        <w:rPr>
          <w:rFonts w:hint="eastAsia"/>
        </w:rPr>
        <w:t>所示，由于实验环境的限制，无法对码长</w:t>
      </w:r>
      <w:r w:rsidR="007164F7">
        <w:rPr>
          <w:rFonts w:hint="eastAsia"/>
        </w:rPr>
        <w:t>更长情况下进行实验，只能选择码长</w:t>
      </w:r>
      <w:r w:rsidR="007164F7">
        <w:rPr>
          <w:rFonts w:hint="eastAsia"/>
        </w:rPr>
        <w:t>64</w:t>
      </w:r>
      <w:r w:rsidR="007164F7">
        <w:rPr>
          <w:rFonts w:hint="eastAsia"/>
        </w:rPr>
        <w:t>进行实验</w:t>
      </w:r>
      <w:r>
        <w:rPr>
          <w:rFonts w:hint="eastAsia"/>
        </w:rPr>
        <w:t>。</w:t>
      </w:r>
      <w:r w:rsidR="000A7AAC">
        <w:t>在实验中</w:t>
      </w:r>
      <w:r w:rsidR="000A7AAC">
        <w:rPr>
          <w:rFonts w:hint="eastAsia"/>
        </w:rPr>
        <w:t>，</w:t>
      </w:r>
      <w:r w:rsidR="000A7AAC">
        <w:t>网络训练次数</w:t>
      </w:r>
      <w:r w:rsidR="000A7AAC">
        <w:rPr>
          <w:rFonts w:hint="eastAsia"/>
        </w:rPr>
        <w:t>、</w:t>
      </w:r>
      <w:r w:rsidR="000A7AAC">
        <w:t>分批处理的批量大小以及学习速率均</w:t>
      </w:r>
      <w:r w:rsidR="000A7AAC">
        <w:rPr>
          <w:rFonts w:hint="eastAsia"/>
        </w:rPr>
        <w:t>，</w:t>
      </w:r>
      <w:r w:rsidR="000A7AAC">
        <w:t>通过相关实验选取而获得</w:t>
      </w:r>
      <w:r w:rsidR="000A7AAC">
        <w:rPr>
          <w:rFonts w:hint="eastAsia"/>
        </w:rPr>
        <w:t>。训练的批量数据每次随机生成，训练数据的噪声信噪比集合为</w:t>
      </w:r>
      <w:r w:rsidR="000A7AAC" w:rsidRPr="003B786D">
        <w:object w:dxaOrig="1860" w:dyaOrig="360" w14:anchorId="11DD5317">
          <v:shape id="_x0000_i1591" type="#_x0000_t75" style="width:93.75pt;height:18pt" o:ole="">
            <v:imagedata r:id="rId1124" o:title=""/>
          </v:shape>
          <o:OLEObject Type="Embed" ProgID="Equation.DSMT4" ShapeID="_x0000_i1591" DrawAspect="Content" ObjectID="_1671422170" r:id="rId1125"/>
        </w:object>
      </w:r>
      <w:r w:rsidR="007164F7">
        <w:rPr>
          <w:rFonts w:hint="eastAsia"/>
        </w:rPr>
        <w:t>，</w:t>
      </w:r>
      <w:r w:rsidR="007164F7">
        <w:t>每条训练数据随机选取信噪比噪声进行加噪处理</w:t>
      </w:r>
      <w:r w:rsidR="000A7AAC">
        <w:rPr>
          <w:rFonts w:hint="eastAsia"/>
        </w:rPr>
        <w:t>。</w:t>
      </w:r>
      <w:r w:rsidR="000A7AAC">
        <w:t>批处理的数据大小</w:t>
      </w:r>
      <w:r w:rsidR="000A7AAC">
        <w:t>batch size</w:t>
      </w:r>
      <w:r w:rsidR="000A7AAC">
        <w:t>为</w:t>
      </w:r>
      <w:r w:rsidR="000A7AAC">
        <w:rPr>
          <w:rFonts w:hint="eastAsia"/>
        </w:rPr>
        <w:t>128</w:t>
      </w:r>
      <w:r w:rsidR="000A7AAC">
        <w:rPr>
          <w:rFonts w:hint="eastAsia"/>
        </w:rPr>
        <w:t>。学习速率设置为</w:t>
      </w:r>
      <w:r w:rsidR="000A7AAC">
        <w:rPr>
          <w:rFonts w:hint="eastAsia"/>
        </w:rPr>
        <w:t>0.001</w:t>
      </w:r>
      <w:r w:rsidR="00F91000">
        <w:rPr>
          <w:rFonts w:hint="eastAsia"/>
        </w:rPr>
        <w:t>，测试数据集大小</w:t>
      </w:r>
      <w:r w:rsidR="000A7AAC">
        <w:rPr>
          <w:rFonts w:hint="eastAsia"/>
        </w:rPr>
        <w:t>为</w:t>
      </w:r>
      <w:r w:rsidR="000A7AAC">
        <w:rPr>
          <w:rFonts w:hint="eastAsia"/>
        </w:rPr>
        <w:t>128000</w:t>
      </w:r>
      <w:r w:rsidR="000A7AAC">
        <w:rPr>
          <w:rFonts w:hint="eastAsia"/>
        </w:rPr>
        <w:t>。在模型的训练过程中，每间隔一定的训练程度进行译码性能测试。经过一定程度的训练后，译码性能几乎不再增加。此时认为网络模型达到最佳训练效果，参数训练达到收敛。</w:t>
      </w:r>
    </w:p>
    <w:p w14:paraId="67CC26A2" w14:textId="77777777" w:rsidR="008D0F01" w:rsidRDefault="008D0F01" w:rsidP="00F0311D">
      <w:pPr>
        <w:ind w:firstLine="480"/>
      </w:pPr>
    </w:p>
    <w:p w14:paraId="1DF30C11" w14:textId="77777777" w:rsidR="008D0F01" w:rsidRDefault="008D0F01" w:rsidP="00F0311D">
      <w:pPr>
        <w:ind w:firstLine="480"/>
      </w:pPr>
    </w:p>
    <w:p w14:paraId="4B23FC8B" w14:textId="77777777" w:rsidR="008D0F01" w:rsidRDefault="008D0F01" w:rsidP="00F0311D">
      <w:pPr>
        <w:ind w:firstLine="480"/>
      </w:pPr>
    </w:p>
    <w:p w14:paraId="3E9C2CD9" w14:textId="77777777" w:rsidR="008D0F01" w:rsidRPr="00E27589" w:rsidRDefault="008D0F01" w:rsidP="00F0311D">
      <w:pPr>
        <w:ind w:firstLine="480"/>
      </w:pPr>
    </w:p>
    <w:p w14:paraId="1C266B81" w14:textId="77777777" w:rsidR="000A7AAC" w:rsidRPr="0005117D" w:rsidRDefault="000A7AAC" w:rsidP="000A7AAC">
      <w:pPr>
        <w:pStyle w:val="3"/>
      </w:pPr>
      <w:bookmarkStart w:id="551" w:name="_Toc35722051"/>
      <w:bookmarkStart w:id="552" w:name="_Toc35722171"/>
      <w:bookmarkStart w:id="553" w:name="_Toc35725837"/>
      <w:bookmarkStart w:id="554" w:name="_Toc35726041"/>
      <w:bookmarkStart w:id="555" w:name="_Toc35766667"/>
      <w:bookmarkStart w:id="556" w:name="_Toc35875636"/>
      <w:r>
        <w:lastRenderedPageBreak/>
        <w:t>实验结果与分析</w:t>
      </w:r>
      <w:bookmarkEnd w:id="551"/>
      <w:bookmarkEnd w:id="552"/>
      <w:bookmarkEnd w:id="553"/>
      <w:bookmarkEnd w:id="554"/>
      <w:bookmarkEnd w:id="555"/>
      <w:bookmarkEnd w:id="556"/>
    </w:p>
    <w:p w14:paraId="08F70085" w14:textId="77777777" w:rsidR="000A7AAC" w:rsidRDefault="000A7AAC" w:rsidP="000A7AAC">
      <w:pPr>
        <w:pStyle w:val="aff1"/>
        <w:widowControl/>
        <w:numPr>
          <w:ilvl w:val="0"/>
          <w:numId w:val="32"/>
        </w:numPr>
        <w:ind w:firstLineChars="0"/>
      </w:pPr>
      <w:r>
        <w:rPr>
          <w:rFonts w:hint="eastAsia"/>
        </w:rPr>
        <w:t>误码率与误帧率仿真结果与分析</w:t>
      </w:r>
    </w:p>
    <w:p w14:paraId="06DB9AD4" w14:textId="77777777" w:rsidR="000A7AAC" w:rsidRDefault="000A7AAC" w:rsidP="000A7AAC">
      <w:pPr>
        <w:ind w:left="280" w:firstLineChars="0"/>
      </w:pPr>
    </w:p>
    <w:p w14:paraId="31CF6672" w14:textId="77777777" w:rsidR="000A7AAC" w:rsidRDefault="000A7AAC" w:rsidP="000A7AAC">
      <w:pPr>
        <w:pStyle w:val="24"/>
        <w:ind w:firstLine="480"/>
      </w:pPr>
      <w:r w:rsidRPr="00022A34">
        <w:rPr>
          <w:noProof/>
        </w:rPr>
        <w:drawing>
          <wp:inline distT="0" distB="0" distL="0" distR="0" wp14:anchorId="6E9D44A4" wp14:editId="225F3068">
            <wp:extent cx="4631171" cy="3475892"/>
            <wp:effectExtent l="0" t="0" r="0" b="0"/>
            <wp:docPr id="18" name="图片 18" descr="C:\Users\12275\Desktop\picture\图5.5不同迭代次数下无监督学习误码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Users\12275\Desktop\picture\图5.5不同迭代次数下无监督学习误码率.png"/>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657898" cy="3495952"/>
                    </a:xfrm>
                    <a:prstGeom prst="rect">
                      <a:avLst/>
                    </a:prstGeom>
                    <a:noFill/>
                    <a:ln>
                      <a:noFill/>
                    </a:ln>
                  </pic:spPr>
                </pic:pic>
              </a:graphicData>
            </a:graphic>
          </wp:inline>
        </w:drawing>
      </w:r>
    </w:p>
    <w:p w14:paraId="7C99FC6D" w14:textId="1C76919A" w:rsidR="000A7AAC" w:rsidRDefault="000A7AAC" w:rsidP="00265DAE">
      <w:pPr>
        <w:pStyle w:val="-0"/>
        <w:spacing w:after="240"/>
      </w:pPr>
      <w:bookmarkStart w:id="557" w:name="_Toc35877452"/>
      <w:r w:rsidRPr="00265DAE">
        <w:t>(64,32)</w:t>
      </w:r>
      <w:r w:rsidRPr="00265DAE">
        <w:t>极化码无监督学习在不同迭代次数下误码率</w:t>
      </w:r>
      <w:bookmarkEnd w:id="557"/>
    </w:p>
    <w:p w14:paraId="76011A7D" w14:textId="77777777" w:rsidR="008D0F01" w:rsidRPr="008D0F01" w:rsidRDefault="008D0F01" w:rsidP="008D0F01">
      <w:pPr>
        <w:ind w:firstLine="480"/>
      </w:pPr>
    </w:p>
    <w:p w14:paraId="714260ED" w14:textId="35C5B468" w:rsidR="004270CF" w:rsidRDefault="004270CF" w:rsidP="009A5F2F">
      <w:pPr>
        <w:ind w:firstLine="480"/>
      </w:pPr>
      <w:r>
        <w:t>图</w:t>
      </w:r>
      <w:r>
        <w:rPr>
          <w:rFonts w:hint="eastAsia"/>
        </w:rPr>
        <w:t>5.5</w:t>
      </w:r>
      <w:r>
        <w:rPr>
          <w:rFonts w:hint="eastAsia"/>
        </w:rPr>
        <w:t>所示本文提出的无监督学习极化码译码方法在不同迭代次数下的误码率。</w:t>
      </w:r>
      <w:r w:rsidR="009A5F2F">
        <w:rPr>
          <w:rFonts w:hint="eastAsia"/>
        </w:rPr>
        <w:t>所需的神经网络层数与</w:t>
      </w:r>
      <w:r w:rsidR="009A5F2F">
        <w:rPr>
          <w:rFonts w:hint="eastAsia"/>
        </w:rPr>
        <w:t>BP</w:t>
      </w:r>
      <w:r w:rsidR="009A5F2F">
        <w:rPr>
          <w:rFonts w:hint="eastAsia"/>
        </w:rPr>
        <w:t>迭代次数的关系为</w:t>
      </w:r>
      <w:r w:rsidR="009A5F2F" w:rsidRPr="00886D19">
        <w:object w:dxaOrig="2280" w:dyaOrig="320" w14:anchorId="746B21FA">
          <v:shape id="_x0000_i1592" type="#_x0000_t75" style="width:113.25pt;height:15.75pt" o:ole="">
            <v:imagedata r:id="rId1127" o:title=""/>
          </v:shape>
          <o:OLEObject Type="Embed" ProgID="Equation.DSMT4" ShapeID="_x0000_i1592" DrawAspect="Content" ObjectID="_1671422171" r:id="rId1128"/>
        </w:object>
      </w:r>
      <w:r w:rsidR="009A5F2F">
        <w:rPr>
          <w:rFonts w:hint="eastAsia"/>
        </w:rPr>
        <w:t>，</w:t>
      </w:r>
      <w:r w:rsidR="009A5F2F">
        <w:t>其中</w:t>
      </w:r>
      <w:r w:rsidR="009A5F2F" w:rsidRPr="00886D19">
        <w:object w:dxaOrig="1080" w:dyaOrig="360" w14:anchorId="654CE9F7">
          <v:shape id="_x0000_i1593" type="#_x0000_t75" style="width:53.25pt;height:18pt" o:ole="">
            <v:imagedata r:id="rId1129" o:title=""/>
          </v:shape>
          <o:OLEObject Type="Embed" ProgID="Equation.DSMT4" ShapeID="_x0000_i1593" DrawAspect="Content" ObjectID="_1671422172" r:id="rId1130"/>
        </w:object>
      </w:r>
      <w:r w:rsidR="009A5F2F">
        <w:rPr>
          <w:rFonts w:hint="eastAsia"/>
        </w:rPr>
        <w:t>，</w:t>
      </w:r>
      <w:r w:rsidR="009A5F2F" w:rsidRPr="00886D19">
        <w:object w:dxaOrig="420" w:dyaOrig="260" w14:anchorId="04DB4415">
          <v:shape id="_x0000_i1594" type="#_x0000_t75" style="width:21pt;height:12.75pt" o:ole="">
            <v:imagedata r:id="rId1131" o:title=""/>
          </v:shape>
          <o:OLEObject Type="Embed" ProgID="Equation.DSMT4" ShapeID="_x0000_i1594" DrawAspect="Content" ObjectID="_1671422173" r:id="rId1132"/>
        </w:object>
      </w:r>
      <w:r w:rsidR="009A5F2F">
        <w:t>表示迭代次数</w:t>
      </w:r>
      <w:r w:rsidR="009A5F2F">
        <w:rPr>
          <w:rFonts w:hint="eastAsia"/>
        </w:rPr>
        <w:t>。</w:t>
      </w:r>
      <w:r w:rsidR="009A5F2F">
        <w:t>可以看到</w:t>
      </w:r>
      <w:r w:rsidR="009A5F2F">
        <w:rPr>
          <w:rFonts w:hint="eastAsia"/>
        </w:rPr>
        <w:t>，</w:t>
      </w:r>
      <w:r w:rsidR="009A5F2F">
        <w:t>随着迭代次数的增大</w:t>
      </w:r>
      <w:r w:rsidR="009A5F2F">
        <w:rPr>
          <w:rFonts w:hint="eastAsia"/>
        </w:rPr>
        <w:t>，</w:t>
      </w:r>
      <w:r w:rsidR="009A5F2F">
        <w:t>误码率逐渐降低</w:t>
      </w:r>
      <w:r w:rsidR="009A5F2F">
        <w:rPr>
          <w:rFonts w:hint="eastAsia"/>
        </w:rPr>
        <w:t>。当迭代次数超过</w:t>
      </w:r>
      <w:r w:rsidR="009A5F2F">
        <w:rPr>
          <w:rFonts w:hint="eastAsia"/>
        </w:rPr>
        <w:t>5</w:t>
      </w:r>
      <w:r w:rsidR="009A5F2F">
        <w:rPr>
          <w:rFonts w:hint="eastAsia"/>
        </w:rPr>
        <w:t>后，误码率几乎不随迭代次数的增加而明显降低。因此选择迭代次数</w:t>
      </w:r>
      <w:r w:rsidR="009A5F2F">
        <w:rPr>
          <w:rFonts w:hint="eastAsia"/>
        </w:rPr>
        <w:t>5</w:t>
      </w:r>
      <w:r w:rsidR="009A5F2F">
        <w:rPr>
          <w:rFonts w:hint="eastAsia"/>
        </w:rPr>
        <w:t>为期望的迭代次数，此时网路的层数为</w:t>
      </w:r>
      <w:r w:rsidR="009A5F2F">
        <w:rPr>
          <w:rFonts w:hint="eastAsia"/>
        </w:rPr>
        <w:t>57</w:t>
      </w:r>
      <w:r w:rsidR="009A5F2F">
        <w:rPr>
          <w:rFonts w:hint="eastAsia"/>
        </w:rPr>
        <w:t>。</w:t>
      </w:r>
    </w:p>
    <w:p w14:paraId="562DD530" w14:textId="13277CF7" w:rsidR="000A7AAC" w:rsidRPr="00172FA1" w:rsidRDefault="000A7AAC" w:rsidP="008D0F01">
      <w:pPr>
        <w:ind w:firstLine="480"/>
      </w:pPr>
      <w:r>
        <w:t>误码率和误帧率的对比结果如图</w:t>
      </w:r>
      <w:r>
        <w:rPr>
          <w:rFonts w:hint="eastAsia"/>
        </w:rPr>
        <w:t>5.6</w:t>
      </w:r>
      <w:r>
        <w:rPr>
          <w:rFonts w:hint="eastAsia"/>
        </w:rPr>
        <w:t>和图</w:t>
      </w:r>
      <w:r>
        <w:rPr>
          <w:rFonts w:hint="eastAsia"/>
        </w:rPr>
        <w:t>5.7</w:t>
      </w:r>
      <w:r>
        <w:rPr>
          <w:rFonts w:hint="eastAsia"/>
        </w:rPr>
        <w:t>所示，图中红色表示传统的</w:t>
      </w:r>
      <w:r>
        <w:rPr>
          <w:rFonts w:hint="eastAsia"/>
        </w:rPr>
        <w:t>BP</w:t>
      </w:r>
      <w:r>
        <w:rPr>
          <w:rFonts w:hint="eastAsia"/>
        </w:rPr>
        <w:t>算法译码，绿色表示本文提出的无监督学习的极化码译码，蓝色表示有监督学习的极化码译码。从结果可以看出，本文提出的无监督学习极化码译码，可以有效提升</w:t>
      </w:r>
      <w:r>
        <w:rPr>
          <w:rFonts w:hint="eastAsia"/>
        </w:rPr>
        <w:t>BP</w:t>
      </w:r>
      <w:r>
        <w:rPr>
          <w:rFonts w:hint="eastAsia"/>
        </w:rPr>
        <w:t>译码算法</w:t>
      </w:r>
      <w:r w:rsidR="008D0F01">
        <w:rPr>
          <w:rFonts w:hint="eastAsia"/>
        </w:rPr>
        <w:t>的译码性能。另外，本文提出的无监督学习译码方法相比有监督学习仍然有</w:t>
      </w:r>
      <w:r>
        <w:rPr>
          <w:rFonts w:hint="eastAsia"/>
        </w:rPr>
        <w:t>一段差距。结合误码率和误帧率进行分析，无监督学习</w:t>
      </w:r>
      <w:r w:rsidR="008D0F01">
        <w:rPr>
          <w:rFonts w:hint="eastAsia"/>
        </w:rPr>
        <w:t>对误帧率译码性能的提升不如对误码率提升大</w:t>
      </w:r>
      <w:r>
        <w:rPr>
          <w:rFonts w:hint="eastAsia"/>
        </w:rPr>
        <w:t>。由公式</w:t>
      </w:r>
      <w:r>
        <w:rPr>
          <w:rFonts w:hint="eastAsia"/>
        </w:rPr>
        <w:t>5-</w:t>
      </w:r>
      <w:r>
        <w:t>22</w:t>
      </w:r>
      <w:r>
        <w:t>分析可知</w:t>
      </w:r>
      <w:r w:rsidR="0078491F">
        <w:rPr>
          <w:rFonts w:hint="eastAsia"/>
        </w:rPr>
        <w:t>，</w:t>
      </w:r>
      <w:r w:rsidR="008D0F01">
        <w:rPr>
          <w:rFonts w:hint="eastAsia"/>
        </w:rPr>
        <w:t>综合征的位数为</w:t>
      </w:r>
      <w:r w:rsidR="008D0F01" w:rsidRPr="00886D19">
        <w:object w:dxaOrig="680" w:dyaOrig="279" w14:anchorId="0495A602">
          <v:shape id="_x0000_i1595" type="#_x0000_t75" style="width:33.75pt;height:14.25pt" o:ole="">
            <v:imagedata r:id="rId1133" o:title=""/>
          </v:shape>
          <o:OLEObject Type="Embed" ProgID="Equation.DSMT4" ShapeID="_x0000_i1595" DrawAspect="Content" ObjectID="_1671422174" r:id="rId1134"/>
        </w:object>
      </w:r>
      <w:r w:rsidR="008D0F01">
        <w:rPr>
          <w:rFonts w:hint="eastAsia"/>
        </w:rPr>
        <w:t>，</w:t>
      </w:r>
      <w:r w:rsidR="008D0F01">
        <w:t>且每个综合征元素只会校正一位码字</w:t>
      </w:r>
      <w:r w:rsidR="008D0F01">
        <w:rPr>
          <w:rFonts w:hint="eastAsia"/>
        </w:rPr>
        <w:t>，</w:t>
      </w:r>
      <w:r w:rsidR="008D0F01">
        <w:t>因而当码字的比特翻转位数较多时</w:t>
      </w:r>
      <w:r w:rsidR="008D0F01">
        <w:rPr>
          <w:rFonts w:hint="eastAsia"/>
        </w:rPr>
        <w:t>，</w:t>
      </w:r>
      <w:r w:rsidR="008D0F01">
        <w:t>不能对所有的翻转比特进行校正</w:t>
      </w:r>
      <w:r w:rsidR="008D0F01">
        <w:rPr>
          <w:rFonts w:hint="eastAsia"/>
        </w:rPr>
        <w:t>。</w:t>
      </w:r>
    </w:p>
    <w:p w14:paraId="54EE6098" w14:textId="77777777" w:rsidR="000A7AAC" w:rsidRDefault="000A7AAC" w:rsidP="000A7AAC">
      <w:pPr>
        <w:ind w:firstLineChars="0" w:firstLine="0"/>
      </w:pPr>
    </w:p>
    <w:p w14:paraId="57FC9669" w14:textId="2E18C835" w:rsidR="000A7AAC" w:rsidRDefault="004270CF" w:rsidP="000A7AAC">
      <w:pPr>
        <w:pStyle w:val="24"/>
        <w:ind w:firstLine="480"/>
      </w:pPr>
      <w:r w:rsidRPr="004270CF">
        <w:rPr>
          <w:noProof/>
        </w:rPr>
        <w:lastRenderedPageBreak/>
        <w:drawing>
          <wp:inline distT="0" distB="0" distL="0" distR="0" wp14:anchorId="095BC54A" wp14:editId="59FC4FD2">
            <wp:extent cx="5040000" cy="3780000"/>
            <wp:effectExtent l="0" t="0" r="8255" b="0"/>
            <wp:docPr id="16" name="图片 16" descr="C:\Users\12275\Desktop\picture\图5.6 (64,32)极化码置无监督学习误码率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Users\12275\Desktop\picture\图5.6 (64,32)极化码置无监督学习误码率对比.png"/>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10232944" w14:textId="0BBC8AAE" w:rsidR="000A7AAC" w:rsidRPr="00265DAE" w:rsidRDefault="000A7AAC" w:rsidP="00265DAE">
      <w:pPr>
        <w:pStyle w:val="-0"/>
        <w:spacing w:after="240"/>
      </w:pPr>
      <w:bookmarkStart w:id="558" w:name="_Toc35877453"/>
      <w:r w:rsidRPr="00265DAE">
        <w:rPr>
          <w:rFonts w:hint="eastAsia"/>
        </w:rPr>
        <w:t>极化码</w:t>
      </w:r>
      <w:r w:rsidRPr="00265DAE">
        <w:t>无监督学习误码率对比</w:t>
      </w:r>
      <w:bookmarkEnd w:id="558"/>
    </w:p>
    <w:p w14:paraId="2FF2D77E" w14:textId="77777777" w:rsidR="000A7AAC" w:rsidRPr="00B423F8" w:rsidRDefault="000A7AAC" w:rsidP="000A7AAC">
      <w:pPr>
        <w:ind w:firstLine="480"/>
      </w:pPr>
    </w:p>
    <w:p w14:paraId="1241C2AF" w14:textId="4E0EE99B" w:rsidR="000A7AAC" w:rsidRDefault="004270CF" w:rsidP="000A7AAC">
      <w:pPr>
        <w:pStyle w:val="24"/>
        <w:ind w:firstLine="480"/>
      </w:pPr>
      <w:r w:rsidRPr="004270CF">
        <w:rPr>
          <w:noProof/>
        </w:rPr>
        <w:drawing>
          <wp:inline distT="0" distB="0" distL="0" distR="0" wp14:anchorId="468403BE" wp14:editId="3F8F231A">
            <wp:extent cx="5040000" cy="3780000"/>
            <wp:effectExtent l="0" t="0" r="8255" b="0"/>
            <wp:docPr id="17" name="图片 17" descr="C:\Users\12275\Desktop\picture\图5.7(64,32)极化码无监督学习误帧率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C:\Users\12275\Desktop\picture\图5.7(64,32)极化码无监督学习误帧率对比.png"/>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7FD6791B" w14:textId="5B20DE7F" w:rsidR="000A7AAC" w:rsidRPr="00265DAE" w:rsidRDefault="000A7AAC" w:rsidP="00265DAE">
      <w:pPr>
        <w:pStyle w:val="-0"/>
        <w:spacing w:after="240"/>
      </w:pPr>
      <w:bookmarkStart w:id="559" w:name="_Toc35877454"/>
      <w:r w:rsidRPr="00265DAE">
        <w:rPr>
          <w:rFonts w:hint="eastAsia"/>
        </w:rPr>
        <w:t>(</w:t>
      </w:r>
      <w:r w:rsidRPr="00265DAE">
        <w:t>64,32</w:t>
      </w:r>
      <w:r w:rsidRPr="00265DAE">
        <w:rPr>
          <w:rFonts w:hint="eastAsia"/>
        </w:rPr>
        <w:t>)</w:t>
      </w:r>
      <w:r w:rsidRPr="00265DAE">
        <w:rPr>
          <w:rFonts w:hint="eastAsia"/>
        </w:rPr>
        <w:t>极化码</w:t>
      </w:r>
      <w:r w:rsidRPr="00265DAE">
        <w:t>无监督学习误帧率对比</w:t>
      </w:r>
      <w:bookmarkEnd w:id="559"/>
    </w:p>
    <w:p w14:paraId="61F0F03A" w14:textId="16C8444A" w:rsidR="000A7AAC" w:rsidRDefault="000A7AAC" w:rsidP="000A7AAC">
      <w:pPr>
        <w:pStyle w:val="aff1"/>
        <w:widowControl/>
        <w:numPr>
          <w:ilvl w:val="0"/>
          <w:numId w:val="32"/>
        </w:numPr>
        <w:ind w:firstLineChars="0"/>
      </w:pPr>
      <w:r>
        <w:lastRenderedPageBreak/>
        <w:t>权重分布结果</w:t>
      </w:r>
      <w:r w:rsidR="007164F7">
        <w:t>与</w:t>
      </w:r>
      <w:r>
        <w:t>分析</w:t>
      </w:r>
    </w:p>
    <w:p w14:paraId="733CBECE" w14:textId="111EDA7D" w:rsidR="000A7AAC" w:rsidRDefault="007164F7" w:rsidP="007164F7">
      <w:pPr>
        <w:ind w:firstLine="480"/>
        <w:textAlignment w:val="auto"/>
      </w:pPr>
      <w:r>
        <w:rPr>
          <w:rFonts w:hint="eastAsia"/>
        </w:rPr>
        <w:t>图</w:t>
      </w:r>
      <w:r>
        <w:rPr>
          <w:rFonts w:hint="eastAsia"/>
        </w:rPr>
        <w:t>5.8</w:t>
      </w:r>
      <w:r>
        <w:rPr>
          <w:rFonts w:hint="eastAsia"/>
        </w:rPr>
        <w:t>所示为公式</w:t>
      </w:r>
      <w:r>
        <w:rPr>
          <w:rFonts w:hint="eastAsia"/>
        </w:rPr>
        <w:t>5-</w:t>
      </w:r>
      <w:r>
        <w:t>8</w:t>
      </w:r>
      <w:r>
        <w:t>中权重</w:t>
      </w:r>
      <w:r w:rsidRPr="0092317B">
        <w:rPr>
          <w:position w:val="-14"/>
        </w:rPr>
        <w:object w:dxaOrig="380" w:dyaOrig="380" w14:anchorId="5C971EFE">
          <v:shape id="_x0000_i1596" type="#_x0000_t75" style="width:18.75pt;height:18.75pt" o:ole="">
            <v:imagedata r:id="rId1137" o:title=""/>
          </v:shape>
          <o:OLEObject Type="Embed" ProgID="Equation.DSMT4" ShapeID="_x0000_i1596" DrawAspect="Content" ObjectID="_1671422175" r:id="rId1138"/>
        </w:object>
      </w:r>
      <w:r>
        <w:t>与</w:t>
      </w:r>
      <w:r w:rsidRPr="0092317B">
        <w:rPr>
          <w:position w:val="-14"/>
        </w:rPr>
        <w:object w:dxaOrig="380" w:dyaOrig="380" w14:anchorId="1E0934C9">
          <v:shape id="_x0000_i1597" type="#_x0000_t75" style="width:18.75pt;height:18.75pt" o:ole="">
            <v:imagedata r:id="rId1139" o:title=""/>
          </v:shape>
          <o:OLEObject Type="Embed" ProgID="Equation.DSMT4" ShapeID="_x0000_i1597" DrawAspect="Content" ObjectID="_1671422176" r:id="rId1140"/>
        </w:object>
      </w:r>
      <w:r>
        <w:t>的核密度估计分布</w:t>
      </w:r>
      <w:r w:rsidR="007D330A">
        <w:rPr>
          <w:rFonts w:hint="eastAsia"/>
        </w:rPr>
        <w:t>，</w:t>
      </w:r>
      <w:r w:rsidR="007D330A">
        <w:t>其中核函数选择高斯核函数</w:t>
      </w:r>
      <w:r w:rsidR="007D330A">
        <w:rPr>
          <w:rFonts w:hint="eastAsia"/>
        </w:rPr>
        <w:t>。</w:t>
      </w:r>
      <w:r>
        <w:t>以一次批梯度训练为一个</w:t>
      </w:r>
      <w:r>
        <w:rPr>
          <w:rFonts w:hint="eastAsia"/>
        </w:rPr>
        <w:t>batch</w:t>
      </w:r>
      <w:r>
        <w:rPr>
          <w:rFonts w:hint="eastAsia"/>
        </w:rPr>
        <w:t>，随着</w:t>
      </w:r>
      <w:r>
        <w:rPr>
          <w:rFonts w:hint="eastAsia"/>
        </w:rPr>
        <w:t>batch</w:t>
      </w:r>
      <w:r>
        <w:rPr>
          <w:rFonts w:hint="eastAsia"/>
        </w:rPr>
        <w:t>数量的增大，也就是神经网络训练的加深，</w:t>
      </w:r>
      <w:r w:rsidR="007D330A">
        <w:rPr>
          <w:rFonts w:hint="eastAsia"/>
        </w:rPr>
        <w:t>参数的分布中偏离</w:t>
      </w:r>
      <w:r w:rsidR="007D330A">
        <w:rPr>
          <w:rFonts w:hint="eastAsia"/>
        </w:rPr>
        <w:t>1</w:t>
      </w:r>
      <w:r w:rsidR="007D330A">
        <w:rPr>
          <w:rFonts w:hint="eastAsia"/>
        </w:rPr>
        <w:t>的概率越来越大，接近</w:t>
      </w:r>
      <w:r w:rsidR="007D330A">
        <w:rPr>
          <w:rFonts w:hint="eastAsia"/>
        </w:rPr>
        <w:t>1</w:t>
      </w:r>
      <w:r w:rsidR="007D330A">
        <w:rPr>
          <w:rFonts w:hint="eastAsia"/>
        </w:rPr>
        <w:t>的概率越来越小。相对传统</w:t>
      </w:r>
      <w:r w:rsidR="007D330A">
        <w:rPr>
          <w:rFonts w:hint="eastAsia"/>
        </w:rPr>
        <w:t>BP</w:t>
      </w:r>
      <w:r w:rsidR="007D330A">
        <w:rPr>
          <w:rFonts w:hint="eastAsia"/>
        </w:rPr>
        <w:t>算法给出的经验值，即权重统一为</w:t>
      </w:r>
      <w:r w:rsidR="007D330A">
        <w:rPr>
          <w:rFonts w:hint="eastAsia"/>
        </w:rPr>
        <w:t>0</w:t>
      </w:r>
      <w:r w:rsidR="007D330A">
        <w:t>.</w:t>
      </w:r>
      <w:r w:rsidR="007D330A">
        <w:rPr>
          <w:rFonts w:hint="eastAsia"/>
        </w:rPr>
        <w:t>9375</w:t>
      </w:r>
      <w:r w:rsidR="007D330A">
        <w:rPr>
          <w:rFonts w:hint="eastAsia"/>
        </w:rPr>
        <w:t>，神经网络方法实现权重</w:t>
      </w:r>
      <w:r w:rsidR="00767D6F">
        <w:rPr>
          <w:rFonts w:hint="eastAsia"/>
        </w:rPr>
        <w:t>相对</w:t>
      </w:r>
      <w:r w:rsidR="007D330A">
        <w:rPr>
          <w:rFonts w:hint="eastAsia"/>
        </w:rPr>
        <w:t>合理</w:t>
      </w:r>
      <w:r w:rsidR="00767D6F">
        <w:rPr>
          <w:rFonts w:hint="eastAsia"/>
        </w:rPr>
        <w:t>的</w:t>
      </w:r>
      <w:r w:rsidR="007D330A">
        <w:rPr>
          <w:rFonts w:hint="eastAsia"/>
        </w:rPr>
        <w:t>分布，从而提高了译码性能。</w:t>
      </w:r>
    </w:p>
    <w:p w14:paraId="7C70C797" w14:textId="5D0FBC3E" w:rsidR="000A7AAC" w:rsidRDefault="007164F7" w:rsidP="000A7AAC">
      <w:pPr>
        <w:pStyle w:val="24"/>
        <w:ind w:firstLine="480"/>
      </w:pPr>
      <w:r w:rsidRPr="007164F7">
        <w:rPr>
          <w:noProof/>
        </w:rPr>
        <w:drawing>
          <wp:inline distT="0" distB="0" distL="0" distR="0" wp14:anchorId="7FD923CA" wp14:editId="7587D794">
            <wp:extent cx="5040000" cy="3780000"/>
            <wp:effectExtent l="0" t="0" r="8255" b="0"/>
            <wp:docPr id="44" name="图片 44" descr="C:\Users\12275\Desktop\picture\图5.8(64,32)极化码迭代次数5时权重分布变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Users\12275\Desktop\picture\图5.8(64,32)极化码迭代次数5时权重分布变化.png"/>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B5CDE03" w14:textId="220AAA57" w:rsidR="000A7AAC" w:rsidRDefault="000A7AAC" w:rsidP="000A4FB5">
      <w:pPr>
        <w:pStyle w:val="-0"/>
        <w:spacing w:after="240"/>
      </w:pPr>
      <w:bookmarkStart w:id="560" w:name="_Toc35877455"/>
      <w:r w:rsidRPr="00022A34">
        <w:rPr>
          <w:rFonts w:hint="eastAsia"/>
        </w:rPr>
        <w:t>(64,32)</w:t>
      </w:r>
      <w:r w:rsidR="007164F7">
        <w:rPr>
          <w:rFonts w:hint="eastAsia"/>
        </w:rPr>
        <w:t>极化码迭代次数</w:t>
      </w:r>
      <w:r w:rsidRPr="00022A34">
        <w:rPr>
          <w:rFonts w:hint="eastAsia"/>
        </w:rPr>
        <w:t>5</w:t>
      </w:r>
      <w:r w:rsidR="007164F7">
        <w:rPr>
          <w:rFonts w:hint="eastAsia"/>
        </w:rPr>
        <w:t>时</w:t>
      </w:r>
      <w:r w:rsidRPr="00022A34">
        <w:rPr>
          <w:rFonts w:hint="eastAsia"/>
        </w:rPr>
        <w:t>权重分布变化</w:t>
      </w:r>
      <w:bookmarkEnd w:id="560"/>
    </w:p>
    <w:p w14:paraId="541D9963" w14:textId="77777777" w:rsidR="000A4FB5" w:rsidRPr="000A4FB5" w:rsidRDefault="000A4FB5" w:rsidP="000A4FB5">
      <w:pPr>
        <w:ind w:firstLine="480"/>
      </w:pPr>
    </w:p>
    <w:p w14:paraId="059146A7" w14:textId="43C6987C" w:rsidR="000A7AAC" w:rsidRDefault="000A7AAC" w:rsidP="000A7AAC">
      <w:pPr>
        <w:pStyle w:val="20"/>
      </w:pPr>
      <w:bookmarkStart w:id="561" w:name="_Toc35766668"/>
      <w:bookmarkStart w:id="562" w:name="_Toc35875637"/>
      <w:r>
        <w:t>本章小结</w:t>
      </w:r>
      <w:bookmarkEnd w:id="561"/>
      <w:bookmarkEnd w:id="562"/>
    </w:p>
    <w:p w14:paraId="0E9255F7" w14:textId="3F530FB8" w:rsidR="000A4FB5" w:rsidRPr="009D4661" w:rsidRDefault="000A4FB5" w:rsidP="000A4FB5">
      <w:pPr>
        <w:ind w:firstLine="480"/>
      </w:pPr>
      <w:r>
        <w:t>本文首先分析了置信度传播译码算法中采用最小和算法带来的误差</w:t>
      </w:r>
      <w:r>
        <w:rPr>
          <w:rFonts w:hint="eastAsia"/>
        </w:rPr>
        <w:t>。</w:t>
      </w:r>
      <w:r>
        <w:t>接着简要描述基于神经网络的置信度传播算法</w:t>
      </w:r>
      <w:r>
        <w:rPr>
          <w:rFonts w:hint="eastAsia"/>
        </w:rPr>
        <w:t>，</w:t>
      </w:r>
      <w:r>
        <w:t>以及可以降低该误差</w:t>
      </w:r>
      <w:r>
        <w:rPr>
          <w:rFonts w:hint="eastAsia"/>
        </w:rPr>
        <w:t>。</w:t>
      </w:r>
      <w:r>
        <w:t>然后本文提出了基于综合征的无监督学习极化码译码算法</w:t>
      </w:r>
      <w:r>
        <w:rPr>
          <w:rFonts w:hint="eastAsia"/>
        </w:rPr>
        <w:t>。仿真结果表明，本无提出的方法有效提升了译码性能。</w:t>
      </w:r>
      <w:r>
        <w:t>与以交叉熵损失函数为代表的有监督学习相比</w:t>
      </w:r>
      <w:r>
        <w:rPr>
          <w:rFonts w:hint="eastAsia"/>
        </w:rPr>
        <w:t>，</w:t>
      </w:r>
      <w:r>
        <w:t>本文提出的无监督学习方法开辟了新的神经网络学习方式</w:t>
      </w:r>
      <w:r>
        <w:rPr>
          <w:rFonts w:hint="eastAsia"/>
        </w:rPr>
        <w:t>。</w:t>
      </w:r>
      <w:r>
        <w:t>不需要标签就能实现网络训练的特性</w:t>
      </w:r>
      <w:r>
        <w:rPr>
          <w:rFonts w:hint="eastAsia"/>
        </w:rPr>
        <w:t>，</w:t>
      </w:r>
      <w:r>
        <w:t>使得在训练神经网络模型上更加便捷</w:t>
      </w:r>
      <w:r>
        <w:rPr>
          <w:rFonts w:hint="eastAsia"/>
        </w:rPr>
        <w:t>。</w:t>
      </w:r>
    </w:p>
    <w:p w14:paraId="1345DA4D" w14:textId="77777777" w:rsidR="00C33393" w:rsidRPr="000A4FB5" w:rsidRDefault="00C33393" w:rsidP="00C33393">
      <w:pPr>
        <w:ind w:firstLine="480"/>
      </w:pPr>
    </w:p>
    <w:p w14:paraId="79D472D1" w14:textId="77777777" w:rsidR="00C33393" w:rsidRDefault="00C33393" w:rsidP="00C33393">
      <w:pPr>
        <w:ind w:firstLine="480"/>
      </w:pPr>
    </w:p>
    <w:p w14:paraId="786B4083" w14:textId="77777777" w:rsidR="00C33393" w:rsidRDefault="00C33393" w:rsidP="00C33393">
      <w:pPr>
        <w:ind w:firstLineChars="0" w:firstLine="0"/>
        <w:sectPr w:rsidR="00C33393" w:rsidSect="005F0E92">
          <w:headerReference w:type="default" r:id="rId1142"/>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3150175C" w14:textId="6447CB94" w:rsidR="000A7AAC" w:rsidRDefault="000A7AAC" w:rsidP="000A7AAC">
      <w:pPr>
        <w:pStyle w:val="10"/>
      </w:pPr>
      <w:bookmarkStart w:id="563" w:name="_Toc35766669"/>
      <w:bookmarkStart w:id="564" w:name="_Ref35864221"/>
      <w:bookmarkStart w:id="565" w:name="_Toc35875638"/>
      <w:r>
        <w:lastRenderedPageBreak/>
        <w:t>总结与展望</w:t>
      </w:r>
      <w:bookmarkEnd w:id="563"/>
      <w:bookmarkEnd w:id="564"/>
      <w:bookmarkEnd w:id="565"/>
    </w:p>
    <w:p w14:paraId="689D0215" w14:textId="3159D6CA" w:rsidR="000A7AAC" w:rsidRDefault="000A7AAC" w:rsidP="00256281">
      <w:pPr>
        <w:pStyle w:val="20"/>
      </w:pPr>
      <w:bookmarkStart w:id="566" w:name="_Toc35766670"/>
      <w:bookmarkStart w:id="567" w:name="_Toc35875639"/>
      <w:r>
        <w:t>总结</w:t>
      </w:r>
      <w:bookmarkEnd w:id="566"/>
      <w:bookmarkEnd w:id="567"/>
    </w:p>
    <w:p w14:paraId="4E5A965D" w14:textId="77777777" w:rsidR="00D9344E" w:rsidRPr="00D9344E" w:rsidRDefault="00D9344E" w:rsidP="000A4FB5">
      <w:pPr>
        <w:ind w:left="480" w:firstLineChars="0" w:firstLine="0"/>
      </w:pPr>
    </w:p>
    <w:p w14:paraId="5E91DE0B" w14:textId="1D0043F5" w:rsidR="000A7AAC" w:rsidRDefault="000A7AAC" w:rsidP="00256281">
      <w:pPr>
        <w:pStyle w:val="20"/>
      </w:pPr>
      <w:bookmarkStart w:id="568" w:name="_Toc35766671"/>
      <w:bookmarkStart w:id="569" w:name="_Toc35875640"/>
      <w:r>
        <w:t>展望</w:t>
      </w:r>
      <w:bookmarkEnd w:id="568"/>
      <w:bookmarkEnd w:id="569"/>
    </w:p>
    <w:p w14:paraId="6A65BB6A" w14:textId="77777777" w:rsidR="000A7AAC" w:rsidRDefault="000A7AAC" w:rsidP="000A7AAC">
      <w:pPr>
        <w:ind w:firstLineChars="0" w:firstLine="0"/>
      </w:pPr>
    </w:p>
    <w:p w14:paraId="043A477D" w14:textId="77777777" w:rsidR="000A7AAC" w:rsidRDefault="000A7AAC" w:rsidP="000A7AAC">
      <w:pPr>
        <w:ind w:firstLine="480"/>
      </w:pPr>
    </w:p>
    <w:p w14:paraId="589A1F1C" w14:textId="77777777" w:rsidR="000A7AAC" w:rsidRDefault="000A7AAC" w:rsidP="000A7AAC">
      <w:pPr>
        <w:ind w:firstLine="480"/>
        <w:sectPr w:rsidR="000A7AAC" w:rsidSect="00C33393">
          <w:headerReference w:type="default" r:id="rId11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3C834D3F" w14:textId="77777777" w:rsidR="00355DAD" w:rsidRDefault="00355DAD" w:rsidP="003642A1">
      <w:pPr>
        <w:pStyle w:val="-1"/>
      </w:pPr>
      <w:bookmarkStart w:id="570" w:name="_Toc480788726"/>
      <w:bookmarkStart w:id="571" w:name="_Toc35766672"/>
      <w:bookmarkStart w:id="572" w:name="_Toc35875641"/>
      <w:bookmarkStart w:id="573" w:name="_Toc156291166"/>
      <w:bookmarkStart w:id="574" w:name="_Toc156292018"/>
      <w:bookmarkStart w:id="575" w:name="_Toc163533804"/>
      <w:bookmarkEnd w:id="130"/>
      <w:r w:rsidRPr="001930C0">
        <w:lastRenderedPageBreak/>
        <w:t>参考文献</w:t>
      </w:r>
      <w:bookmarkEnd w:id="570"/>
      <w:bookmarkEnd w:id="571"/>
      <w:bookmarkEnd w:id="572"/>
    </w:p>
    <w:p w14:paraId="6E6027C5" w14:textId="10759FE5" w:rsidR="002341A3" w:rsidRDefault="00172343" w:rsidP="00984FE9">
      <w:pPr>
        <w:pStyle w:val="aff1"/>
        <w:numPr>
          <w:ilvl w:val="0"/>
          <w:numId w:val="38"/>
        </w:numPr>
        <w:ind w:firstLineChars="0"/>
        <w:rPr>
          <w:sz w:val="21"/>
        </w:rPr>
      </w:pPr>
      <w:bookmarkStart w:id="576" w:name="_Ref60066934"/>
      <w:r w:rsidRPr="00984FE9">
        <w:rPr>
          <w:sz w:val="21"/>
        </w:rPr>
        <w:t>newzoo,</w:t>
      </w:r>
      <w:r w:rsidR="00E17BD3" w:rsidRPr="00984FE9">
        <w:rPr>
          <w:rFonts w:hint="eastAsia"/>
          <w:sz w:val="21"/>
        </w:rPr>
        <w:t>“</w:t>
      </w:r>
      <w:r w:rsidR="00CC301F" w:rsidRPr="00984FE9">
        <w:rPr>
          <w:rFonts w:hint="eastAsia"/>
          <w:sz w:val="21"/>
        </w:rPr>
        <w:t>2020</w:t>
      </w:r>
      <w:r w:rsidR="00CC301F" w:rsidRPr="00984FE9">
        <w:rPr>
          <w:rFonts w:hint="eastAsia"/>
          <w:sz w:val="21"/>
        </w:rPr>
        <w:t>全球移动市场报告</w:t>
      </w:r>
      <w:r w:rsidR="00E17BD3" w:rsidRPr="00984FE9">
        <w:rPr>
          <w:rFonts w:hint="eastAsia"/>
          <w:sz w:val="21"/>
        </w:rPr>
        <w:t>”</w:t>
      </w:r>
      <w:r w:rsidR="00CC301F" w:rsidRPr="00984FE9">
        <w:rPr>
          <w:rFonts w:hint="eastAsia"/>
          <w:sz w:val="21"/>
        </w:rPr>
        <w:t>,</w:t>
      </w:r>
      <w:r w:rsidR="00CC301F" w:rsidRPr="00984FE9">
        <w:rPr>
          <w:sz w:val="21"/>
        </w:rPr>
        <w:t>2020</w:t>
      </w:r>
      <w:bookmarkEnd w:id="576"/>
    </w:p>
    <w:p w14:paraId="0A7E9CA0" w14:textId="77777777" w:rsidR="00A65404" w:rsidRPr="00A65404" w:rsidRDefault="00A65404" w:rsidP="00A65404">
      <w:pPr>
        <w:pStyle w:val="aff1"/>
        <w:numPr>
          <w:ilvl w:val="0"/>
          <w:numId w:val="38"/>
        </w:numPr>
        <w:ind w:firstLineChars="0"/>
        <w:rPr>
          <w:sz w:val="21"/>
        </w:rPr>
      </w:pPr>
      <w:bookmarkStart w:id="577" w:name="_Ref60084086"/>
      <w:r w:rsidRPr="00A65404">
        <w:rPr>
          <w:sz w:val="21"/>
        </w:rPr>
        <w:t>Hoebeke J, Moerman I, Dhoedt B, et al. An overview of mobile ad hoc networks: applications and challenges[J]. Journal-Communications Network, 2004, 3(3): 60-66.</w:t>
      </w:r>
      <w:bookmarkEnd w:id="577"/>
    </w:p>
    <w:p w14:paraId="4401D14F" w14:textId="77777777" w:rsidR="00E66DE1" w:rsidRPr="00E66DE1" w:rsidRDefault="00E66DE1" w:rsidP="00E66DE1">
      <w:pPr>
        <w:pStyle w:val="aff1"/>
        <w:numPr>
          <w:ilvl w:val="0"/>
          <w:numId w:val="38"/>
        </w:numPr>
        <w:ind w:firstLineChars="0"/>
        <w:rPr>
          <w:sz w:val="21"/>
        </w:rPr>
      </w:pPr>
      <w:bookmarkStart w:id="578" w:name="_Ref60147744"/>
      <w:r w:rsidRPr="00E66DE1">
        <w:rPr>
          <w:sz w:val="21"/>
        </w:rPr>
        <w:t>Jubin J, Tornow J D. The DARPA packet radio network protocols[J]. Proceedings of the IEEE, 1987, 75(1): 21-32.</w:t>
      </w:r>
      <w:bookmarkEnd w:id="578"/>
    </w:p>
    <w:p w14:paraId="0B83C114" w14:textId="57059DB1" w:rsidR="00A65404" w:rsidRPr="00A978BE" w:rsidRDefault="00A978BE" w:rsidP="00984FE9">
      <w:pPr>
        <w:pStyle w:val="aff1"/>
        <w:numPr>
          <w:ilvl w:val="0"/>
          <w:numId w:val="38"/>
        </w:numPr>
        <w:ind w:firstLineChars="0"/>
        <w:rPr>
          <w:sz w:val="21"/>
        </w:rPr>
      </w:pPr>
      <w:bookmarkStart w:id="579" w:name="_Ref60166738"/>
      <w:r w:rsidRPr="00A978BE">
        <w:rPr>
          <w:sz w:val="21"/>
        </w:rPr>
        <w:t>朱丽平</w:t>
      </w:r>
      <w:r w:rsidRPr="00A978BE">
        <w:rPr>
          <w:sz w:val="21"/>
        </w:rPr>
        <w:t>,</w:t>
      </w:r>
      <w:r w:rsidRPr="00A978BE">
        <w:rPr>
          <w:sz w:val="21"/>
        </w:rPr>
        <w:t>邓慧茹</w:t>
      </w:r>
      <w:r w:rsidRPr="00A978BE">
        <w:rPr>
          <w:sz w:val="21"/>
        </w:rPr>
        <w:t>,</w:t>
      </w:r>
      <w:r w:rsidRPr="00A978BE">
        <w:rPr>
          <w:sz w:val="21"/>
        </w:rPr>
        <w:t>焦雄伟</w:t>
      </w:r>
      <w:r w:rsidRPr="00A978BE">
        <w:rPr>
          <w:sz w:val="21"/>
        </w:rPr>
        <w:t>,</w:t>
      </w:r>
      <w:r w:rsidRPr="00A978BE">
        <w:rPr>
          <w:sz w:val="21"/>
        </w:rPr>
        <w:t>赵小兵</w:t>
      </w:r>
      <w:r w:rsidRPr="00A978BE">
        <w:rPr>
          <w:sz w:val="21"/>
        </w:rPr>
        <w:t>.</w:t>
      </w:r>
      <w:r w:rsidRPr="00A978BE">
        <w:rPr>
          <w:sz w:val="21"/>
        </w:rPr>
        <w:t>基于</w:t>
      </w:r>
      <w:r w:rsidRPr="00A978BE">
        <w:rPr>
          <w:sz w:val="21"/>
        </w:rPr>
        <w:t>Ad-hoc</w:t>
      </w:r>
      <w:r w:rsidRPr="00A978BE">
        <w:rPr>
          <w:sz w:val="21"/>
        </w:rPr>
        <w:t>的</w:t>
      </w:r>
      <w:r w:rsidRPr="00A978BE">
        <w:rPr>
          <w:sz w:val="21"/>
        </w:rPr>
        <w:t>Android</w:t>
      </w:r>
      <w:r w:rsidRPr="00A978BE">
        <w:rPr>
          <w:sz w:val="21"/>
        </w:rPr>
        <w:t>手机多媒体通信开发与实现</w:t>
      </w:r>
      <w:r w:rsidRPr="00A978BE">
        <w:rPr>
          <w:sz w:val="21"/>
        </w:rPr>
        <w:t>[J].</w:t>
      </w:r>
      <w:r w:rsidRPr="00A978BE">
        <w:rPr>
          <w:sz w:val="21"/>
        </w:rPr>
        <w:t>电视技术</w:t>
      </w:r>
      <w:r w:rsidRPr="00A978BE">
        <w:rPr>
          <w:sz w:val="21"/>
        </w:rPr>
        <w:t>,2017,41(02):28-34.</w:t>
      </w:r>
      <w:bookmarkEnd w:id="579"/>
    </w:p>
    <w:p w14:paraId="0D7F7309" w14:textId="5204E5C5" w:rsidR="00A978BE" w:rsidRPr="00A978BE" w:rsidRDefault="00A978BE" w:rsidP="00984FE9">
      <w:pPr>
        <w:pStyle w:val="aff1"/>
        <w:numPr>
          <w:ilvl w:val="0"/>
          <w:numId w:val="38"/>
        </w:numPr>
        <w:ind w:firstLineChars="0"/>
        <w:rPr>
          <w:sz w:val="21"/>
        </w:rPr>
      </w:pPr>
      <w:r w:rsidRPr="00A978BE">
        <w:rPr>
          <w:sz w:val="21"/>
        </w:rPr>
        <w:t>殷勇</w:t>
      </w:r>
      <w:r w:rsidRPr="00A978BE">
        <w:rPr>
          <w:sz w:val="21"/>
        </w:rPr>
        <w:t>. Android</w:t>
      </w:r>
      <w:r w:rsidRPr="00A978BE">
        <w:rPr>
          <w:sz w:val="21"/>
        </w:rPr>
        <w:t>平台上</w:t>
      </w:r>
      <w:r w:rsidRPr="00A978BE">
        <w:rPr>
          <w:sz w:val="21"/>
        </w:rPr>
        <w:t>Ad-Hoc</w:t>
      </w:r>
      <w:r w:rsidRPr="00A978BE">
        <w:rPr>
          <w:sz w:val="21"/>
        </w:rPr>
        <w:t>通信模式的研究与实现</w:t>
      </w:r>
      <w:r w:rsidRPr="00A978BE">
        <w:rPr>
          <w:sz w:val="21"/>
        </w:rPr>
        <w:t>[D].</w:t>
      </w:r>
      <w:r w:rsidRPr="00A978BE">
        <w:rPr>
          <w:sz w:val="21"/>
        </w:rPr>
        <w:t>西安电子科技大学</w:t>
      </w:r>
      <w:r w:rsidRPr="00A978BE">
        <w:rPr>
          <w:sz w:val="21"/>
        </w:rPr>
        <w:t>,2013.</w:t>
      </w:r>
    </w:p>
    <w:p w14:paraId="20EF9B92" w14:textId="76F92BC3" w:rsidR="00A978BE" w:rsidRPr="00A978BE" w:rsidRDefault="00A978BE" w:rsidP="00984FE9">
      <w:pPr>
        <w:pStyle w:val="aff1"/>
        <w:numPr>
          <w:ilvl w:val="0"/>
          <w:numId w:val="38"/>
        </w:numPr>
        <w:ind w:firstLineChars="0"/>
        <w:rPr>
          <w:sz w:val="21"/>
        </w:rPr>
      </w:pPr>
      <w:r w:rsidRPr="00A978BE">
        <w:rPr>
          <w:sz w:val="21"/>
        </w:rPr>
        <w:t>张道宁</w:t>
      </w:r>
      <w:r w:rsidRPr="00A978BE">
        <w:rPr>
          <w:sz w:val="21"/>
        </w:rPr>
        <w:t xml:space="preserve">. </w:t>
      </w:r>
      <w:r w:rsidRPr="00A978BE">
        <w:rPr>
          <w:sz w:val="21"/>
        </w:rPr>
        <w:t>基于</w:t>
      </w:r>
      <w:r w:rsidRPr="00A978BE">
        <w:rPr>
          <w:sz w:val="21"/>
        </w:rPr>
        <w:t>Android</w:t>
      </w:r>
      <w:r w:rsidRPr="00A978BE">
        <w:rPr>
          <w:sz w:val="21"/>
        </w:rPr>
        <w:t>智能终端的</w:t>
      </w:r>
      <w:r w:rsidRPr="00A978BE">
        <w:rPr>
          <w:sz w:val="21"/>
        </w:rPr>
        <w:t>AdHoc</w:t>
      </w:r>
      <w:r w:rsidRPr="00A978BE">
        <w:rPr>
          <w:sz w:val="21"/>
        </w:rPr>
        <w:t>功能库的设计与实现</w:t>
      </w:r>
      <w:r w:rsidRPr="00A978BE">
        <w:rPr>
          <w:sz w:val="21"/>
        </w:rPr>
        <w:t>[D].</w:t>
      </w:r>
      <w:r w:rsidRPr="00A978BE">
        <w:rPr>
          <w:sz w:val="21"/>
        </w:rPr>
        <w:t>北京邮电大学</w:t>
      </w:r>
      <w:r w:rsidRPr="00A978BE">
        <w:rPr>
          <w:sz w:val="21"/>
        </w:rPr>
        <w:t>,2015.</w:t>
      </w:r>
    </w:p>
    <w:p w14:paraId="79E2AFB7" w14:textId="3A2B8AA2" w:rsidR="002341A3" w:rsidRDefault="00A978BE" w:rsidP="00342ED2">
      <w:pPr>
        <w:pStyle w:val="aff1"/>
        <w:numPr>
          <w:ilvl w:val="0"/>
          <w:numId w:val="38"/>
        </w:numPr>
        <w:ind w:firstLineChars="0"/>
        <w:rPr>
          <w:sz w:val="21"/>
        </w:rPr>
      </w:pPr>
      <w:r w:rsidRPr="00A978BE">
        <w:rPr>
          <w:sz w:val="21"/>
        </w:rPr>
        <w:t>Alam T, Aljohani M. Design and implementation of an Ad Hoc Network among Android smart devices[C]//2015 International Conference on Green Computing and Internet of Things (ICGCIoT). IEEE, 2015: 1322-1327.</w:t>
      </w:r>
      <w:r w:rsidR="00342ED2" w:rsidRPr="00342ED2">
        <w:rPr>
          <w:sz w:val="21"/>
        </w:rPr>
        <w:t xml:space="preserve"> </w:t>
      </w:r>
    </w:p>
    <w:p w14:paraId="33724C48" w14:textId="5284D63F" w:rsidR="00342ED2" w:rsidRDefault="00342ED2" w:rsidP="00342ED2">
      <w:pPr>
        <w:pStyle w:val="aff1"/>
        <w:numPr>
          <w:ilvl w:val="0"/>
          <w:numId w:val="38"/>
        </w:numPr>
        <w:ind w:firstLineChars="0"/>
        <w:rPr>
          <w:sz w:val="21"/>
        </w:rPr>
      </w:pPr>
      <w:bookmarkStart w:id="580" w:name="_Ref60170745"/>
      <w:r>
        <w:rPr>
          <w:sz w:val="21"/>
        </w:rPr>
        <w:t>“</w:t>
      </w:r>
      <w:r w:rsidR="00C85446">
        <w:rPr>
          <w:rFonts w:hint="eastAsia"/>
          <w:sz w:val="21"/>
        </w:rPr>
        <w:t>W</w:t>
      </w:r>
      <w:r w:rsidR="00C85446">
        <w:rPr>
          <w:sz w:val="21"/>
        </w:rPr>
        <w:t xml:space="preserve">LAN </w:t>
      </w:r>
      <w:r w:rsidR="00C85446">
        <w:rPr>
          <w:rFonts w:hint="eastAsia"/>
          <w:sz w:val="21"/>
        </w:rPr>
        <w:t>dire</w:t>
      </w:r>
      <w:r w:rsidR="00C85446">
        <w:rPr>
          <w:sz w:val="21"/>
        </w:rPr>
        <w:t>ct connection (peer-to-peer connection or P2P) overview</w:t>
      </w:r>
      <w:r>
        <w:rPr>
          <w:sz w:val="21"/>
        </w:rPr>
        <w:t>”,</w:t>
      </w:r>
      <w:r w:rsidRPr="000E1EB8">
        <w:rPr>
          <w:sz w:val="21"/>
        </w:rPr>
        <w:t xml:space="preserve"> </w:t>
      </w:r>
      <w:hyperlink r:id="rId1144" w:history="1">
        <w:r w:rsidR="00182C5F" w:rsidRPr="00821CF7">
          <w:rPr>
            <w:rStyle w:val="a9"/>
            <w:sz w:val="21"/>
          </w:rPr>
          <w:t>https://developer.android.com/guide/topics/connectivity/wifip2p,2020</w:t>
        </w:r>
      </w:hyperlink>
      <w:bookmarkEnd w:id="580"/>
    </w:p>
    <w:p w14:paraId="1AC9420A" w14:textId="039B3CF9" w:rsidR="00182C5F" w:rsidRDefault="00182C5F" w:rsidP="00182C5F">
      <w:pPr>
        <w:pStyle w:val="aff1"/>
        <w:numPr>
          <w:ilvl w:val="0"/>
          <w:numId w:val="38"/>
        </w:numPr>
        <w:ind w:firstLineChars="0"/>
        <w:rPr>
          <w:sz w:val="21"/>
        </w:rPr>
      </w:pPr>
      <w:bookmarkStart w:id="581" w:name="_Ref60231820"/>
      <w:r w:rsidRPr="00182C5F">
        <w:rPr>
          <w:sz w:val="21"/>
        </w:rPr>
        <w:t>Motta R, Pasquale J. Wireless P2P: Problem or opportunity[C]//Proceedings of the Second IARIA Conference on Advances in P2P Systems. 2010: 32-37.</w:t>
      </w:r>
      <w:bookmarkEnd w:id="581"/>
    </w:p>
    <w:p w14:paraId="54A24AE1" w14:textId="77777777" w:rsidR="003A17B2" w:rsidRPr="003A17B2" w:rsidRDefault="003A17B2" w:rsidP="003A17B2">
      <w:pPr>
        <w:pStyle w:val="aff1"/>
        <w:numPr>
          <w:ilvl w:val="0"/>
          <w:numId w:val="38"/>
        </w:numPr>
        <w:ind w:firstLineChars="0"/>
        <w:rPr>
          <w:sz w:val="21"/>
        </w:rPr>
      </w:pPr>
      <w:bookmarkStart w:id="582" w:name="_Ref60232583"/>
      <w:r w:rsidRPr="003A17B2">
        <w:rPr>
          <w:sz w:val="21"/>
        </w:rPr>
        <w:t>Shahin A A, Younis M. Alert dissemination protocol using service discovery in Wi-Fi direct[C]//2015 IEEE International Conference on Communications (ICC). IEEE, 2015: 7018-7023.</w:t>
      </w:r>
      <w:bookmarkEnd w:id="582"/>
    </w:p>
    <w:p w14:paraId="58CDC33F" w14:textId="77777777" w:rsidR="00743BE0" w:rsidRPr="00743BE0" w:rsidRDefault="00743BE0" w:rsidP="00743BE0">
      <w:pPr>
        <w:pStyle w:val="aff1"/>
        <w:numPr>
          <w:ilvl w:val="0"/>
          <w:numId w:val="38"/>
        </w:numPr>
        <w:ind w:firstLineChars="0"/>
        <w:rPr>
          <w:sz w:val="21"/>
        </w:rPr>
      </w:pPr>
      <w:bookmarkStart w:id="583" w:name="_Ref60232868"/>
      <w:r w:rsidRPr="00743BE0">
        <w:rPr>
          <w:sz w:val="21"/>
        </w:rPr>
        <w:t>Park J E, Park J, Lee M J. DirectSpace: A collaborative framework for supporting group workspaces over Wi-Fi direct[M]//Mobile, Ubiquitous, and Intelligent Computing. Springer, Berlin, Heidelberg, 2014: 55-61.</w:t>
      </w:r>
      <w:bookmarkEnd w:id="583"/>
    </w:p>
    <w:p w14:paraId="3BF90F7D" w14:textId="77777777" w:rsidR="00B8463F" w:rsidRPr="00B8463F" w:rsidRDefault="00B8463F" w:rsidP="00B8463F">
      <w:pPr>
        <w:pStyle w:val="aff1"/>
        <w:numPr>
          <w:ilvl w:val="0"/>
          <w:numId w:val="38"/>
        </w:numPr>
        <w:ind w:firstLineChars="0"/>
        <w:rPr>
          <w:sz w:val="21"/>
        </w:rPr>
      </w:pPr>
      <w:bookmarkStart w:id="584" w:name="_Ref60233173"/>
      <w:r w:rsidRPr="00B8463F">
        <w:rPr>
          <w:sz w:val="21"/>
        </w:rPr>
        <w:t>Conti M, Delmastro F, Minutiello G, et al. Experimenting opportunistic networks with WiFi Direct[C]//2013 IFIP Wireless Days (WD). IEEE, 2013: 1-6.</w:t>
      </w:r>
      <w:bookmarkEnd w:id="584"/>
    </w:p>
    <w:p w14:paraId="2393CCE1" w14:textId="77777777" w:rsidR="0017059B" w:rsidRPr="0017059B" w:rsidRDefault="0017059B" w:rsidP="0017059B">
      <w:pPr>
        <w:pStyle w:val="aff1"/>
        <w:numPr>
          <w:ilvl w:val="0"/>
          <w:numId w:val="38"/>
        </w:numPr>
        <w:ind w:firstLineChars="0"/>
        <w:rPr>
          <w:sz w:val="21"/>
        </w:rPr>
      </w:pPr>
      <w:bookmarkStart w:id="585" w:name="_Ref60233224"/>
      <w:r w:rsidRPr="0017059B">
        <w:rPr>
          <w:sz w:val="21"/>
        </w:rPr>
        <w:t>Camps-Mur D, Garcia-Saavedra A, Serrano P. Device-to-device communications with Wi-Fi Direct: overview and experimentation[J]. IEEE wireless communications, 2013, 20(3): 96-104.</w:t>
      </w:r>
      <w:bookmarkEnd w:id="585"/>
    </w:p>
    <w:p w14:paraId="5B9F190D" w14:textId="77777777" w:rsidR="00F24244" w:rsidRPr="00F24244" w:rsidRDefault="00F24244" w:rsidP="00F24244">
      <w:pPr>
        <w:pStyle w:val="aff1"/>
        <w:numPr>
          <w:ilvl w:val="0"/>
          <w:numId w:val="38"/>
        </w:numPr>
        <w:ind w:firstLineChars="0"/>
        <w:rPr>
          <w:sz w:val="21"/>
        </w:rPr>
      </w:pPr>
      <w:bookmarkStart w:id="586" w:name="_Ref60233957"/>
      <w:r w:rsidRPr="00F24244">
        <w:rPr>
          <w:sz w:val="21"/>
        </w:rPr>
        <w:t>Wong P, Varikota V, Nguyen D, et al. Automatic Android-basedWireless Mesh Networks[J]. Informatica, 2014, 38(4).</w:t>
      </w:r>
      <w:bookmarkEnd w:id="586"/>
    </w:p>
    <w:p w14:paraId="035FC9F4" w14:textId="77777777" w:rsidR="00A2583B" w:rsidRPr="00A95087" w:rsidRDefault="00A2583B" w:rsidP="00A95087">
      <w:pPr>
        <w:pStyle w:val="aff1"/>
        <w:numPr>
          <w:ilvl w:val="0"/>
          <w:numId w:val="38"/>
        </w:numPr>
        <w:ind w:firstLineChars="0"/>
        <w:rPr>
          <w:sz w:val="21"/>
        </w:rPr>
      </w:pPr>
      <w:r w:rsidRPr="00A95087">
        <w:rPr>
          <w:sz w:val="21"/>
        </w:rPr>
        <w:t>Shahin A A, Younis M. A framework for P2P networking of smart devices using Wi-Fi direct[C]//2014 IEEE 25th Annual International Symposium on Personal, Indoor, and Mobile Radio Communication (PIMRC). IEEE, 2014: 2082-2087.</w:t>
      </w:r>
    </w:p>
    <w:p w14:paraId="3CEF02AB" w14:textId="77777777" w:rsidR="00AA3083" w:rsidRPr="00AA3083" w:rsidRDefault="00AA3083" w:rsidP="00AA3083">
      <w:pPr>
        <w:pStyle w:val="aff1"/>
        <w:numPr>
          <w:ilvl w:val="0"/>
          <w:numId w:val="38"/>
        </w:numPr>
        <w:ind w:firstLineChars="0"/>
        <w:rPr>
          <w:sz w:val="21"/>
        </w:rPr>
      </w:pPr>
      <w:r w:rsidRPr="00AA3083">
        <w:rPr>
          <w:sz w:val="21"/>
        </w:rPr>
        <w:lastRenderedPageBreak/>
        <w:t>Duan Y, Borgiattino C, Casetti C, et al. Wi-Fi Direct multi-group data dissemination for public safety[C]//WTC 2014; World Telecommunications Congress 2014. VDE, 2014: 1-6.</w:t>
      </w:r>
    </w:p>
    <w:p w14:paraId="26FE7238" w14:textId="77777777" w:rsidR="008D29C7" w:rsidRPr="008D29C7" w:rsidRDefault="008D29C7" w:rsidP="008D29C7">
      <w:pPr>
        <w:pStyle w:val="aff1"/>
        <w:numPr>
          <w:ilvl w:val="0"/>
          <w:numId w:val="38"/>
        </w:numPr>
        <w:ind w:firstLineChars="0"/>
        <w:rPr>
          <w:sz w:val="21"/>
        </w:rPr>
      </w:pPr>
      <w:bookmarkStart w:id="587" w:name="_Ref60235875"/>
      <w:r w:rsidRPr="008D29C7">
        <w:rPr>
          <w:sz w:val="21"/>
        </w:rPr>
        <w:t>Shahin A A, Younis M. IP subnet negotiation in Wi-Fi direct for seamless multi-group communications[C]//2016 IEEE 12th International Conference on Wireless and Mobile Computing, Networking and Communications (WiMob). IEEE, 2016: 1-7.</w:t>
      </w:r>
      <w:bookmarkEnd w:id="587"/>
    </w:p>
    <w:p w14:paraId="32C3AC21" w14:textId="77777777" w:rsidR="00753316" w:rsidRPr="00753316" w:rsidRDefault="00753316" w:rsidP="00753316">
      <w:pPr>
        <w:pStyle w:val="aff1"/>
        <w:numPr>
          <w:ilvl w:val="0"/>
          <w:numId w:val="38"/>
        </w:numPr>
        <w:ind w:firstLineChars="0"/>
        <w:rPr>
          <w:sz w:val="21"/>
        </w:rPr>
      </w:pPr>
      <w:bookmarkStart w:id="588" w:name="_Ref60236036"/>
      <w:r w:rsidRPr="00753316">
        <w:rPr>
          <w:sz w:val="21"/>
        </w:rPr>
        <w:t>Marinho R P, Menegato U B, de Oliveira R A R. Mobile devices routing using wi-fi direct technology[C]//Advanced International Conference on Telecomunications. 2015: 83-89.</w:t>
      </w:r>
      <w:bookmarkEnd w:id="588"/>
    </w:p>
    <w:p w14:paraId="32FE02DF" w14:textId="77777777" w:rsidR="00342CB5" w:rsidRPr="00342CB5" w:rsidRDefault="00342CB5" w:rsidP="00342CB5">
      <w:pPr>
        <w:pStyle w:val="aff1"/>
        <w:numPr>
          <w:ilvl w:val="0"/>
          <w:numId w:val="38"/>
        </w:numPr>
        <w:ind w:firstLineChars="0"/>
        <w:rPr>
          <w:sz w:val="21"/>
        </w:rPr>
      </w:pPr>
      <w:r w:rsidRPr="00342CB5">
        <w:rPr>
          <w:sz w:val="21"/>
        </w:rPr>
        <w:t>Teranishi Y, Shimojo S. MONAC: SNS message dissemination over smartphone-based DTN and cloud[C]//2011 IEEE International Conference on Peer-to-Peer Computing. IEEE, 2011: 158-159.</w:t>
      </w:r>
    </w:p>
    <w:p w14:paraId="6B2ACC9A" w14:textId="77777777" w:rsidR="00077FD9" w:rsidRPr="00077FD9" w:rsidRDefault="00077FD9" w:rsidP="00077FD9">
      <w:pPr>
        <w:pStyle w:val="aff1"/>
        <w:numPr>
          <w:ilvl w:val="0"/>
          <w:numId w:val="38"/>
        </w:numPr>
        <w:ind w:firstLineChars="0"/>
        <w:rPr>
          <w:sz w:val="21"/>
        </w:rPr>
      </w:pPr>
      <w:r w:rsidRPr="00077FD9">
        <w:rPr>
          <w:sz w:val="21"/>
        </w:rPr>
        <w:t>Teranishi Y, Shimojo S. MONAC: SNS message dissemination over smartphone-based DTN and cloud[C]//2011 IEEE International Conference on Peer-to-Peer Computing. IEEE, 2011: 158-159.</w:t>
      </w:r>
    </w:p>
    <w:p w14:paraId="757ECE22" w14:textId="77777777" w:rsidR="003A17B2" w:rsidRPr="00182C5F" w:rsidRDefault="003A17B2" w:rsidP="00182C5F">
      <w:pPr>
        <w:pStyle w:val="aff1"/>
        <w:numPr>
          <w:ilvl w:val="0"/>
          <w:numId w:val="38"/>
        </w:numPr>
        <w:ind w:firstLineChars="0"/>
        <w:rPr>
          <w:sz w:val="21"/>
        </w:rPr>
      </w:pPr>
    </w:p>
    <w:p w14:paraId="087C0921" w14:textId="77777777" w:rsidR="002341A3" w:rsidRPr="00182C5F" w:rsidRDefault="002341A3" w:rsidP="00D9344E">
      <w:pPr>
        <w:ind w:firstLineChars="0" w:firstLine="0"/>
        <w:rPr>
          <w:sz w:val="21"/>
        </w:rPr>
      </w:pPr>
    </w:p>
    <w:p w14:paraId="1976DE07" w14:textId="77777777" w:rsidR="002341A3" w:rsidRDefault="002341A3" w:rsidP="00D9344E">
      <w:pPr>
        <w:ind w:firstLineChars="0" w:firstLine="0"/>
        <w:rPr>
          <w:sz w:val="21"/>
        </w:rPr>
      </w:pPr>
    </w:p>
    <w:p w14:paraId="00307E60" w14:textId="77777777" w:rsidR="002341A3" w:rsidRDefault="002341A3" w:rsidP="00D9344E">
      <w:pPr>
        <w:ind w:firstLineChars="0" w:firstLine="0"/>
        <w:rPr>
          <w:sz w:val="21"/>
        </w:rPr>
      </w:pPr>
    </w:p>
    <w:p w14:paraId="5F6CD575" w14:textId="77777777" w:rsidR="002341A3" w:rsidRDefault="002341A3" w:rsidP="00D9344E">
      <w:pPr>
        <w:ind w:firstLineChars="0" w:firstLine="0"/>
        <w:rPr>
          <w:sz w:val="21"/>
        </w:rPr>
      </w:pPr>
    </w:p>
    <w:p w14:paraId="4EB1D7C3" w14:textId="7AE85927" w:rsidR="00355DAD" w:rsidRPr="00D9344E" w:rsidRDefault="00355DAD" w:rsidP="002341A3">
      <w:pPr>
        <w:pStyle w:val="a"/>
        <w:numPr>
          <w:ilvl w:val="0"/>
          <w:numId w:val="0"/>
        </w:numPr>
        <w:ind w:left="420"/>
      </w:pPr>
    </w:p>
    <w:p w14:paraId="17AF2A9C" w14:textId="77777777" w:rsidR="00355DAD" w:rsidRDefault="00355DAD" w:rsidP="00355DAD">
      <w:pPr>
        <w:widowControl/>
        <w:spacing w:line="240" w:lineRule="auto"/>
        <w:ind w:firstLineChars="0" w:firstLine="0"/>
        <w:jc w:val="left"/>
        <w:rPr>
          <w:rFonts w:eastAsia="黑体"/>
          <w:snapToGrid w:val="0"/>
          <w:kern w:val="0"/>
          <w:sz w:val="32"/>
          <w:szCs w:val="44"/>
        </w:rPr>
      </w:pPr>
      <w:bookmarkStart w:id="589" w:name="_Toc211067524"/>
      <w:bookmarkEnd w:id="50"/>
      <w:bookmarkEnd w:id="51"/>
      <w:bookmarkEnd w:id="52"/>
      <w:bookmarkEnd w:id="53"/>
      <w:bookmarkEnd w:id="54"/>
      <w:bookmarkEnd w:id="55"/>
      <w:bookmarkEnd w:id="56"/>
      <w:bookmarkEnd w:id="57"/>
      <w:bookmarkEnd w:id="58"/>
      <w:bookmarkEnd w:id="59"/>
      <w:bookmarkEnd w:id="60"/>
      <w:bookmarkEnd w:id="61"/>
      <w:bookmarkEnd w:id="62"/>
      <w:r>
        <w:br w:type="page"/>
      </w:r>
    </w:p>
    <w:p w14:paraId="36026330" w14:textId="77777777" w:rsidR="00355DAD" w:rsidRDefault="00355DAD" w:rsidP="00355DAD">
      <w:pPr>
        <w:widowControl/>
        <w:spacing w:line="240" w:lineRule="auto"/>
        <w:ind w:firstLineChars="0" w:firstLine="0"/>
        <w:jc w:val="left"/>
        <w:sectPr w:rsidR="00355DAD" w:rsidSect="005F0E92">
          <w:headerReference w:type="default" r:id="rId1145"/>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lastRenderedPageBreak/>
        <w:br w:type="page"/>
      </w:r>
    </w:p>
    <w:p w14:paraId="14A3EAFA" w14:textId="77777777" w:rsidR="00355DAD" w:rsidRPr="00256281" w:rsidRDefault="00355DAD" w:rsidP="00256281">
      <w:pPr>
        <w:pStyle w:val="-1"/>
      </w:pPr>
      <w:bookmarkStart w:id="590" w:name="_Toc480788727"/>
      <w:bookmarkStart w:id="591" w:name="_Toc35766673"/>
      <w:bookmarkStart w:id="592" w:name="_Toc35875642"/>
      <w:r w:rsidRPr="00256281">
        <w:lastRenderedPageBreak/>
        <w:t>致谢</w:t>
      </w:r>
      <w:bookmarkEnd w:id="589"/>
      <w:bookmarkEnd w:id="590"/>
      <w:bookmarkEnd w:id="591"/>
      <w:bookmarkEnd w:id="592"/>
    </w:p>
    <w:p w14:paraId="07D1C1C2" w14:textId="2934390A" w:rsidR="00355DAD" w:rsidRDefault="00355DAD" w:rsidP="00984FE9">
      <w:pPr>
        <w:pStyle w:val="a"/>
        <w:numPr>
          <w:ilvl w:val="0"/>
          <w:numId w:val="0"/>
        </w:numPr>
        <w:ind w:left="420"/>
      </w:pPr>
      <w:bookmarkStart w:id="593" w:name="_Ref60066801"/>
    </w:p>
    <w:p w14:paraId="537CF31F" w14:textId="77777777" w:rsidR="00984FE9" w:rsidRPr="004249C3" w:rsidRDefault="00984FE9" w:rsidP="00984FE9">
      <w:pPr>
        <w:pStyle w:val="a"/>
        <w:numPr>
          <w:ilvl w:val="0"/>
          <w:numId w:val="0"/>
        </w:numPr>
        <w:ind w:left="420"/>
        <w:sectPr w:rsidR="00984FE9" w:rsidRPr="004249C3" w:rsidSect="005F0E92">
          <w:headerReference w:type="default" r:id="rId1146"/>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1502DFA9" w14:textId="77777777" w:rsidR="001E2A8A" w:rsidRPr="001E2A8A" w:rsidRDefault="001E2A8A" w:rsidP="001E2A8A">
      <w:pPr>
        <w:keepNext/>
        <w:keepLines/>
        <w:spacing w:before="480" w:after="360"/>
        <w:ind w:firstLineChars="0" w:firstLine="0"/>
        <w:jc w:val="center"/>
        <w:outlineLvl w:val="0"/>
        <w:rPr>
          <w:rFonts w:eastAsia="黑体"/>
          <w:bCs/>
          <w:noProof w:val="0"/>
          <w:snapToGrid w:val="0"/>
          <w:kern w:val="0"/>
          <w:sz w:val="32"/>
          <w:szCs w:val="44"/>
        </w:rPr>
      </w:pPr>
      <w:bookmarkStart w:id="594" w:name="_Toc480487031"/>
      <w:bookmarkStart w:id="595" w:name="_Toc480788728"/>
      <w:bookmarkStart w:id="596" w:name="_Toc35766674"/>
      <w:bookmarkStart w:id="597" w:name="_Toc35875643"/>
      <w:bookmarkEnd w:id="573"/>
      <w:bookmarkEnd w:id="574"/>
      <w:bookmarkEnd w:id="575"/>
      <w:bookmarkEnd w:id="593"/>
      <w:r w:rsidRPr="001E2A8A">
        <w:rPr>
          <w:rFonts w:eastAsia="黑体"/>
          <w:bCs/>
          <w:noProof w:val="0"/>
          <w:snapToGrid w:val="0"/>
          <w:kern w:val="0"/>
          <w:sz w:val="32"/>
          <w:szCs w:val="44"/>
        </w:rPr>
        <w:lastRenderedPageBreak/>
        <w:t>作者简介</w:t>
      </w:r>
      <w:bookmarkEnd w:id="594"/>
      <w:bookmarkEnd w:id="595"/>
      <w:bookmarkEnd w:id="596"/>
      <w:bookmarkEnd w:id="597"/>
    </w:p>
    <w:p w14:paraId="2A4B0201" w14:textId="77777777" w:rsidR="001E2A8A" w:rsidRPr="001E2A8A" w:rsidRDefault="001E2A8A" w:rsidP="002341A3">
      <w:pPr>
        <w:pStyle w:val="a"/>
        <w:numPr>
          <w:ilvl w:val="0"/>
          <w:numId w:val="10"/>
        </w:numPr>
      </w:pPr>
      <w:bookmarkStart w:id="598" w:name="_Toc406370026"/>
      <w:bookmarkStart w:id="599" w:name="_Toc406371084"/>
      <w:bookmarkStart w:id="600" w:name="_Toc406399667"/>
      <w:bookmarkStart w:id="601" w:name="_Toc406404546"/>
      <w:bookmarkStart w:id="602" w:name="_Toc406405809"/>
      <w:bookmarkStart w:id="603" w:name="_Toc406406988"/>
      <w:bookmarkStart w:id="604" w:name="_Toc408905477"/>
      <w:bookmarkStart w:id="605" w:name="_Toc408908538"/>
      <w:r w:rsidRPr="001E2A8A">
        <w:t>基本情况</w:t>
      </w:r>
      <w:bookmarkEnd w:id="598"/>
      <w:bookmarkEnd w:id="599"/>
      <w:bookmarkEnd w:id="600"/>
      <w:bookmarkEnd w:id="601"/>
      <w:bookmarkEnd w:id="602"/>
      <w:bookmarkEnd w:id="603"/>
      <w:bookmarkEnd w:id="604"/>
      <w:bookmarkEnd w:id="605"/>
    </w:p>
    <w:p w14:paraId="6E888171" w14:textId="77777777" w:rsidR="001E2A8A" w:rsidRPr="001E2A8A" w:rsidRDefault="001E2A8A" w:rsidP="00106578">
      <w:pPr>
        <w:pStyle w:val="aff1"/>
        <w:keepNext/>
        <w:keepLines/>
        <w:numPr>
          <w:ilvl w:val="0"/>
          <w:numId w:val="10"/>
        </w:numPr>
        <w:spacing w:before="360" w:after="240"/>
        <w:ind w:firstLineChars="0"/>
        <w:outlineLvl w:val="4"/>
        <w:rPr>
          <w:b/>
          <w:snapToGrid w:val="0"/>
          <w:kern w:val="0"/>
          <w:sz w:val="30"/>
          <w:szCs w:val="30"/>
        </w:rPr>
      </w:pPr>
      <w:bookmarkStart w:id="606" w:name="_Toc406370027"/>
      <w:bookmarkStart w:id="607" w:name="_Toc406371085"/>
      <w:bookmarkStart w:id="608" w:name="_Toc406399668"/>
      <w:bookmarkStart w:id="609" w:name="_Toc406404547"/>
      <w:bookmarkStart w:id="610" w:name="_Toc406405810"/>
      <w:bookmarkStart w:id="611" w:name="_Toc406406989"/>
      <w:bookmarkStart w:id="612" w:name="_Toc408905478"/>
      <w:bookmarkStart w:id="613" w:name="_Toc408908539"/>
      <w:r w:rsidRPr="001E2A8A">
        <w:rPr>
          <w:b/>
          <w:snapToGrid w:val="0"/>
          <w:kern w:val="0"/>
          <w:sz w:val="30"/>
          <w:szCs w:val="30"/>
        </w:rPr>
        <w:t>教育背景</w:t>
      </w:r>
      <w:bookmarkEnd w:id="606"/>
      <w:bookmarkEnd w:id="607"/>
      <w:bookmarkEnd w:id="608"/>
      <w:bookmarkEnd w:id="609"/>
      <w:bookmarkEnd w:id="610"/>
      <w:bookmarkEnd w:id="611"/>
      <w:bookmarkEnd w:id="612"/>
      <w:bookmarkEnd w:id="613"/>
    </w:p>
    <w:p w14:paraId="42B74B26" w14:textId="77777777" w:rsidR="001E2A8A" w:rsidRPr="001E2A8A" w:rsidRDefault="001E2A8A" w:rsidP="00106578">
      <w:pPr>
        <w:pStyle w:val="aff1"/>
        <w:keepNext/>
        <w:keepLines/>
        <w:numPr>
          <w:ilvl w:val="0"/>
          <w:numId w:val="10"/>
        </w:numPr>
        <w:spacing w:before="360" w:after="240"/>
        <w:ind w:firstLineChars="0"/>
        <w:outlineLvl w:val="4"/>
        <w:rPr>
          <w:b/>
          <w:snapToGrid w:val="0"/>
          <w:kern w:val="0"/>
          <w:sz w:val="30"/>
          <w:szCs w:val="30"/>
        </w:rPr>
      </w:pPr>
      <w:bookmarkStart w:id="614" w:name="_Toc406370028"/>
      <w:bookmarkStart w:id="615" w:name="_Toc406371086"/>
      <w:bookmarkStart w:id="616" w:name="_Toc406399669"/>
      <w:bookmarkStart w:id="617" w:name="_Toc406404548"/>
      <w:bookmarkStart w:id="618" w:name="_Toc406405811"/>
      <w:bookmarkStart w:id="619" w:name="_Toc406406990"/>
      <w:bookmarkStart w:id="620" w:name="_Toc408905479"/>
      <w:bookmarkStart w:id="621" w:name="_Toc408908540"/>
      <w:r w:rsidRPr="001E2A8A">
        <w:rPr>
          <w:b/>
          <w:snapToGrid w:val="0"/>
          <w:kern w:val="0"/>
          <w:sz w:val="30"/>
          <w:szCs w:val="30"/>
        </w:rPr>
        <w:t>攻读硕士学位期间的研究成果</w:t>
      </w:r>
      <w:bookmarkEnd w:id="614"/>
      <w:bookmarkEnd w:id="615"/>
      <w:bookmarkEnd w:id="616"/>
      <w:bookmarkEnd w:id="617"/>
      <w:bookmarkEnd w:id="618"/>
      <w:bookmarkEnd w:id="619"/>
      <w:bookmarkEnd w:id="620"/>
      <w:bookmarkEnd w:id="621"/>
    </w:p>
    <w:p w14:paraId="0CCAC8B3" w14:textId="77777777" w:rsidR="001E2A8A" w:rsidRPr="001E2A8A" w:rsidRDefault="001E2A8A" w:rsidP="00106578">
      <w:pPr>
        <w:pStyle w:val="aff1"/>
        <w:keepNext/>
        <w:keepLines/>
        <w:numPr>
          <w:ilvl w:val="1"/>
          <w:numId w:val="10"/>
        </w:numPr>
        <w:spacing w:before="360" w:after="240"/>
        <w:ind w:firstLineChars="0"/>
        <w:contextualSpacing/>
        <w:outlineLvl w:val="5"/>
        <w:rPr>
          <w:b/>
          <w:snapToGrid w:val="0"/>
          <w:kern w:val="0"/>
          <w:sz w:val="28"/>
          <w:szCs w:val="28"/>
        </w:rPr>
      </w:pPr>
      <w:bookmarkStart w:id="622" w:name="_Toc406370030"/>
      <w:bookmarkStart w:id="623" w:name="_Toc406371088"/>
      <w:bookmarkStart w:id="624" w:name="_Toc406399671"/>
      <w:bookmarkStart w:id="625" w:name="_Toc406404550"/>
      <w:bookmarkStart w:id="626" w:name="_Toc406405813"/>
      <w:bookmarkStart w:id="627" w:name="_Toc406406992"/>
      <w:bookmarkStart w:id="628" w:name="_Toc408905481"/>
      <w:bookmarkStart w:id="629" w:name="_Toc408908542"/>
      <w:bookmarkStart w:id="630" w:name="_Toc411229388"/>
      <w:r w:rsidRPr="001E2A8A">
        <w:rPr>
          <w:b/>
          <w:snapToGrid w:val="0"/>
          <w:kern w:val="0"/>
          <w:sz w:val="28"/>
          <w:szCs w:val="28"/>
        </w:rPr>
        <w:t>申请（授权）专利</w:t>
      </w:r>
      <w:bookmarkEnd w:id="622"/>
      <w:bookmarkEnd w:id="623"/>
      <w:bookmarkEnd w:id="624"/>
      <w:bookmarkEnd w:id="625"/>
      <w:bookmarkEnd w:id="626"/>
      <w:bookmarkEnd w:id="627"/>
      <w:bookmarkEnd w:id="628"/>
      <w:bookmarkEnd w:id="629"/>
      <w:bookmarkEnd w:id="630"/>
    </w:p>
    <w:p w14:paraId="1C3642D0" w14:textId="4DB42E5B" w:rsidR="00023E69" w:rsidRPr="00CF2449" w:rsidRDefault="00023E69" w:rsidP="00634230">
      <w:pPr>
        <w:ind w:left="845" w:firstLineChars="0" w:firstLine="0"/>
      </w:pPr>
    </w:p>
    <w:sectPr w:rsidR="00023E69" w:rsidRPr="00CF2449" w:rsidSect="005F0E92">
      <w:headerReference w:type="default" r:id="rId1147"/>
      <w:headerReference w:type="first" r:id="rId1148"/>
      <w:footerReference w:type="first" r:id="rId1149"/>
      <w:type w:val="oddPage"/>
      <w:pgSz w:w="11907" w:h="16840" w:code="9"/>
      <w:pgMar w:top="1701" w:right="1418" w:bottom="1134" w:left="1418" w:header="1134" w:footer="992" w:gutter="284"/>
      <w:cols w:space="425"/>
      <w:docGrid w:linePitch="366" w:charSpace="743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B3D9" w16cex:dateUtc="2020-03-26T15:06:00Z"/>
  <w16cex:commentExtensible w16cex:durableId="2227B3EB" w16cex:dateUtc="2020-03-26T15:06:00Z"/>
  <w16cex:commentExtensible w16cex:durableId="2227B61B" w16cex:dateUtc="2020-03-26T15:15:00Z"/>
  <w16cex:commentExtensible w16cex:durableId="2227B833" w16cex:dateUtc="2020-03-26T15:24:00Z"/>
  <w16cex:commentExtensible w16cex:durableId="222EE7BE" w16cex:dateUtc="2020-04-01T02:13:00Z"/>
  <w16cex:commentExtensible w16cex:durableId="222EE82F" w16cex:dateUtc="2020-04-01T02:15:00Z"/>
  <w16cex:commentExtensible w16cex:durableId="222EE8BD" w16cex:dateUtc="2020-04-01T02: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350571" w16cid:durableId="2227B3D9"/>
  <w16cid:commentId w16cid:paraId="4D1E8390" w16cid:durableId="2227B3EB"/>
  <w16cid:commentId w16cid:paraId="1909188C" w16cid:durableId="2227B61B"/>
  <w16cid:commentId w16cid:paraId="54F50DCD" w16cid:durableId="2227B833"/>
  <w16cid:commentId w16cid:paraId="2E9F8539" w16cid:durableId="222EE7BE"/>
  <w16cid:commentId w16cid:paraId="3146D906" w16cid:durableId="222EE82F"/>
  <w16cid:commentId w16cid:paraId="32F73C74" w16cid:durableId="222EE8B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F3BEDE" w14:textId="77777777" w:rsidR="00097BDA" w:rsidRDefault="00097BDA" w:rsidP="00F95083">
      <w:pPr>
        <w:ind w:firstLine="480"/>
      </w:pPr>
      <w:r>
        <w:separator/>
      </w:r>
    </w:p>
    <w:p w14:paraId="58EE1859" w14:textId="77777777" w:rsidR="00097BDA" w:rsidRDefault="00097BDA" w:rsidP="00F95083">
      <w:pPr>
        <w:ind w:firstLine="480"/>
      </w:pPr>
    </w:p>
    <w:p w14:paraId="4128F608" w14:textId="77777777" w:rsidR="00097BDA" w:rsidRDefault="00097BDA" w:rsidP="00F95083">
      <w:pPr>
        <w:ind w:firstLine="480"/>
      </w:pPr>
    </w:p>
    <w:p w14:paraId="5B7379BB" w14:textId="77777777" w:rsidR="00097BDA" w:rsidRDefault="00097BDA" w:rsidP="00F95083">
      <w:pPr>
        <w:ind w:firstLine="480"/>
      </w:pPr>
    </w:p>
    <w:p w14:paraId="7811D931" w14:textId="77777777" w:rsidR="00097BDA" w:rsidRDefault="00097BDA" w:rsidP="00F95083">
      <w:pPr>
        <w:ind w:firstLine="480"/>
      </w:pPr>
    </w:p>
    <w:p w14:paraId="5FC619F8" w14:textId="77777777" w:rsidR="00097BDA" w:rsidRDefault="00097BDA" w:rsidP="00F95083">
      <w:pPr>
        <w:ind w:firstLine="480"/>
      </w:pPr>
    </w:p>
    <w:p w14:paraId="4DDF31F5" w14:textId="77777777" w:rsidR="00097BDA" w:rsidRDefault="00097BDA" w:rsidP="00F95083">
      <w:pPr>
        <w:ind w:firstLine="480"/>
      </w:pPr>
    </w:p>
    <w:p w14:paraId="068C6F4E" w14:textId="77777777" w:rsidR="00097BDA" w:rsidRDefault="00097BDA" w:rsidP="00F95083">
      <w:pPr>
        <w:ind w:firstLine="480"/>
      </w:pPr>
    </w:p>
    <w:p w14:paraId="5496BB02" w14:textId="77777777" w:rsidR="00097BDA" w:rsidRDefault="00097BDA" w:rsidP="00234C25">
      <w:pPr>
        <w:ind w:firstLine="480"/>
      </w:pPr>
    </w:p>
  </w:endnote>
  <w:endnote w:type="continuationSeparator" w:id="0">
    <w:p w14:paraId="19B8D011" w14:textId="77777777" w:rsidR="00097BDA" w:rsidRDefault="00097BDA" w:rsidP="00F95083">
      <w:pPr>
        <w:ind w:firstLine="480"/>
      </w:pPr>
      <w:r>
        <w:continuationSeparator/>
      </w:r>
    </w:p>
    <w:p w14:paraId="6212D904" w14:textId="77777777" w:rsidR="00097BDA" w:rsidRDefault="00097BDA" w:rsidP="00F95083">
      <w:pPr>
        <w:ind w:firstLine="480"/>
      </w:pPr>
    </w:p>
    <w:p w14:paraId="081C5B2E" w14:textId="77777777" w:rsidR="00097BDA" w:rsidRDefault="00097BDA" w:rsidP="00F95083">
      <w:pPr>
        <w:ind w:firstLine="480"/>
      </w:pPr>
    </w:p>
    <w:p w14:paraId="42E29654" w14:textId="77777777" w:rsidR="00097BDA" w:rsidRDefault="00097BDA" w:rsidP="00F95083">
      <w:pPr>
        <w:ind w:firstLine="480"/>
      </w:pPr>
    </w:p>
    <w:p w14:paraId="09ADEB36" w14:textId="77777777" w:rsidR="00097BDA" w:rsidRDefault="00097BDA" w:rsidP="00F95083">
      <w:pPr>
        <w:ind w:firstLine="480"/>
      </w:pPr>
    </w:p>
    <w:p w14:paraId="70253029" w14:textId="77777777" w:rsidR="00097BDA" w:rsidRDefault="00097BDA" w:rsidP="00F95083">
      <w:pPr>
        <w:ind w:firstLine="480"/>
      </w:pPr>
    </w:p>
    <w:p w14:paraId="5DB581EA" w14:textId="77777777" w:rsidR="00097BDA" w:rsidRDefault="00097BDA" w:rsidP="00F95083">
      <w:pPr>
        <w:ind w:firstLine="480"/>
      </w:pPr>
    </w:p>
    <w:p w14:paraId="1745D2F0" w14:textId="77777777" w:rsidR="00097BDA" w:rsidRDefault="00097BDA" w:rsidP="00F95083">
      <w:pPr>
        <w:ind w:firstLine="480"/>
      </w:pPr>
    </w:p>
    <w:p w14:paraId="6CBA0E5C" w14:textId="77777777" w:rsidR="00097BDA" w:rsidRDefault="00097BD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92B37" w14:textId="77777777" w:rsidR="00115290" w:rsidRPr="001C1356" w:rsidRDefault="00115290" w:rsidP="001C1356">
    <w:pPr>
      <w:pStyle w:val="a7"/>
      <w:ind w:firstLineChars="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06F35" w14:textId="77777777" w:rsidR="00115290" w:rsidRDefault="00115290" w:rsidP="00C87FBE">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22ACD" w14:textId="77777777" w:rsidR="00115290" w:rsidRDefault="00115290" w:rsidP="000923C4">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E0CF9" w14:textId="77777777" w:rsidR="00115290" w:rsidRDefault="00115290" w:rsidP="005F0E92">
    <w:pPr>
      <w:pStyle w:val="a7"/>
      <w:ind w:firstLineChars="0" w:firstLine="0"/>
    </w:pPr>
  </w:p>
  <w:p w14:paraId="3FC48C84" w14:textId="77777777" w:rsidR="00115290" w:rsidRDefault="00115290" w:rsidP="000923C4">
    <w:pPr>
      <w:pStyle w:val="a7"/>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9185635"/>
      <w:docPartObj>
        <w:docPartGallery w:val="Page Numbers (Bottom of Page)"/>
        <w:docPartUnique/>
      </w:docPartObj>
    </w:sdtPr>
    <w:sdtEndPr/>
    <w:sdtContent>
      <w:p w14:paraId="3EA17C53" w14:textId="35024421" w:rsidR="00115290" w:rsidRDefault="00115290" w:rsidP="00355DAD">
        <w:pPr>
          <w:pStyle w:val="a7"/>
          <w:ind w:left="456" w:firstLine="360"/>
          <w:jc w:val="center"/>
        </w:pPr>
        <w:r>
          <w:fldChar w:fldCharType="begin"/>
        </w:r>
        <w:r>
          <w:instrText>PAGE   \* MERGEFORMAT</w:instrText>
        </w:r>
        <w:r>
          <w:fldChar w:fldCharType="separate"/>
        </w:r>
        <w:r w:rsidR="00A51C37" w:rsidRPr="00A51C37">
          <w:rPr>
            <w:lang w:val="zh-CN"/>
          </w:rPr>
          <w:t>4</w:t>
        </w:r>
        <w:r>
          <w:rPr>
            <w:lang w:val="zh-CN"/>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16CE8" w14:textId="47A03445" w:rsidR="00115290" w:rsidRDefault="00115290" w:rsidP="00355DAD">
    <w:pPr>
      <w:pStyle w:val="a7"/>
      <w:ind w:left="456" w:firstLine="360"/>
      <w:jc w:val="center"/>
    </w:pPr>
    <w:r>
      <w:fldChar w:fldCharType="begin"/>
    </w:r>
    <w:r>
      <w:instrText>PAGE   \* MERGEFORMAT</w:instrText>
    </w:r>
    <w:r>
      <w:fldChar w:fldCharType="separate"/>
    </w:r>
    <w:r w:rsidR="00A51C37" w:rsidRPr="00A51C37">
      <w:rPr>
        <w:lang w:val="zh-CN"/>
      </w:rPr>
      <w:t>XI</w:t>
    </w:r>
    <w:r>
      <w:rPr>
        <w:lang w:val="zh-CN"/>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B5525" w14:textId="17BAA355" w:rsidR="00115290" w:rsidRDefault="00115290" w:rsidP="00355DAD">
    <w:pPr>
      <w:pStyle w:val="a7"/>
      <w:ind w:left="456" w:firstLine="360"/>
      <w:jc w:val="center"/>
    </w:pPr>
    <w:r>
      <w:fldChar w:fldCharType="begin"/>
    </w:r>
    <w:r>
      <w:instrText>PAGE   \* MERGEFORMAT</w:instrText>
    </w:r>
    <w:r>
      <w:fldChar w:fldCharType="separate"/>
    </w:r>
    <w:r w:rsidR="00A51C37" w:rsidRPr="00A51C37">
      <w:rPr>
        <w:lang w:val="zh-CN"/>
      </w:rPr>
      <w:t>5</w:t>
    </w:r>
    <w:r>
      <w:rPr>
        <w:lang w:val="zh-CN"/>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3EE33" w14:textId="77777777" w:rsidR="00115290" w:rsidRDefault="00115290">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FC16A" w14:textId="77777777" w:rsidR="00097BDA" w:rsidRDefault="00097BDA" w:rsidP="00B649AF">
      <w:pPr>
        <w:ind w:firstLineChars="0" w:firstLine="0"/>
      </w:pPr>
      <w:r>
        <w:separator/>
      </w:r>
    </w:p>
    <w:p w14:paraId="7A5BB47B" w14:textId="77777777" w:rsidR="00097BDA" w:rsidRDefault="00097BDA" w:rsidP="00234C25">
      <w:pPr>
        <w:ind w:firstLine="480"/>
      </w:pPr>
    </w:p>
  </w:footnote>
  <w:footnote w:type="continuationSeparator" w:id="0">
    <w:p w14:paraId="2E7C66B3" w14:textId="77777777" w:rsidR="00097BDA" w:rsidRDefault="00097BDA" w:rsidP="00F95083">
      <w:pPr>
        <w:ind w:firstLine="480"/>
      </w:pPr>
      <w:r>
        <w:continuationSeparator/>
      </w:r>
    </w:p>
    <w:p w14:paraId="757C9E51" w14:textId="77777777" w:rsidR="00097BDA" w:rsidRDefault="00097BDA" w:rsidP="00F95083">
      <w:pPr>
        <w:ind w:firstLine="480"/>
      </w:pPr>
    </w:p>
    <w:p w14:paraId="48D27998" w14:textId="77777777" w:rsidR="00097BDA" w:rsidRDefault="00097BDA" w:rsidP="00F95083">
      <w:pPr>
        <w:ind w:firstLine="480"/>
      </w:pPr>
    </w:p>
    <w:p w14:paraId="4D8F92E9" w14:textId="77777777" w:rsidR="00097BDA" w:rsidRDefault="00097BDA" w:rsidP="00F95083">
      <w:pPr>
        <w:ind w:firstLine="480"/>
      </w:pPr>
    </w:p>
    <w:p w14:paraId="1803D48E" w14:textId="77777777" w:rsidR="00097BDA" w:rsidRDefault="00097BDA" w:rsidP="00F95083">
      <w:pPr>
        <w:ind w:firstLine="480"/>
      </w:pPr>
    </w:p>
    <w:p w14:paraId="65FE123E" w14:textId="77777777" w:rsidR="00097BDA" w:rsidRDefault="00097BDA" w:rsidP="00F95083">
      <w:pPr>
        <w:ind w:firstLine="480"/>
      </w:pPr>
    </w:p>
    <w:p w14:paraId="5F0EB960" w14:textId="77777777" w:rsidR="00097BDA" w:rsidRDefault="00097BDA" w:rsidP="00F95083">
      <w:pPr>
        <w:ind w:firstLine="480"/>
      </w:pPr>
    </w:p>
    <w:p w14:paraId="52EA8472" w14:textId="77777777" w:rsidR="00097BDA" w:rsidRDefault="00097BDA" w:rsidP="00F95083">
      <w:pPr>
        <w:ind w:firstLine="480"/>
      </w:pPr>
    </w:p>
    <w:p w14:paraId="09E7EAD3" w14:textId="77777777" w:rsidR="00097BDA" w:rsidRDefault="00097BDA" w:rsidP="00234C25">
      <w:pPr>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14F39" w14:textId="77777777" w:rsidR="00115290" w:rsidRDefault="00115290" w:rsidP="00A71EF0">
    <w:pPr>
      <w:ind w:firstLine="48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785A2" w14:textId="77777777" w:rsidR="00115290" w:rsidRPr="00D97F6D" w:rsidRDefault="00115290" w:rsidP="00C33393">
    <w:pPr>
      <w:pStyle w:val="a5"/>
    </w:pPr>
    <w:r w:rsidRPr="00D97F6D">
      <w:rPr>
        <w:rFonts w:hint="eastAsia"/>
      </w:rPr>
      <w:t>缩略语对照表</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679397" w14:textId="77777777" w:rsidR="00115290" w:rsidRPr="00A8113F" w:rsidRDefault="00115290" w:rsidP="00C33393">
    <w:pPr>
      <w:pStyle w:val="a5"/>
    </w:pPr>
    <w:r>
      <w:rPr>
        <w:rFonts w:hint="eastAsia"/>
      </w:rPr>
      <w:t>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4CDED9" w14:textId="1465312C" w:rsidR="00115290" w:rsidRPr="00256281" w:rsidRDefault="00115290" w:rsidP="00C33393">
    <w:pPr>
      <w:pStyle w:val="a5"/>
    </w:pPr>
    <w:r>
      <w:fldChar w:fldCharType="begin"/>
    </w:r>
    <w:r>
      <w:instrText xml:space="preserve"> REF _Ref35864023 \n \h </w:instrText>
    </w:r>
    <w:r>
      <w:fldChar w:fldCharType="separate"/>
    </w:r>
    <w:r>
      <w:rPr>
        <w:rFonts w:hint="eastAsia"/>
      </w:rPr>
      <w:t>第一章</w:t>
    </w:r>
    <w:r>
      <w:fldChar w:fldCharType="end"/>
    </w:r>
    <w:r>
      <w:t xml:space="preserve"> </w:t>
    </w:r>
    <w:r w:rsidRPr="00256281">
      <w:fldChar w:fldCharType="begin"/>
    </w:r>
    <w:r w:rsidRPr="00256281">
      <w:instrText xml:space="preserve"> </w:instrText>
    </w:r>
    <w:r w:rsidRPr="00256281">
      <w:rPr>
        <w:rFonts w:hint="eastAsia"/>
      </w:rPr>
      <w:instrText>STYLEREF  "</w:instrText>
    </w:r>
    <w:r w:rsidRPr="00256281">
      <w:rPr>
        <w:rFonts w:hint="eastAsia"/>
      </w:rPr>
      <w:instrText>标题</w:instrText>
    </w:r>
    <w:r w:rsidRPr="00256281">
      <w:rPr>
        <w:rFonts w:hint="eastAsia"/>
      </w:rPr>
      <w:instrText xml:space="preserve"> 1"  \* MERGEFORMAT</w:instrText>
    </w:r>
    <w:r w:rsidRPr="00256281">
      <w:instrText xml:space="preserve"> </w:instrText>
    </w:r>
    <w:r w:rsidRPr="00256281">
      <w:fldChar w:fldCharType="separate"/>
    </w:r>
    <w:r w:rsidR="00A51C37">
      <w:rPr>
        <w:rFonts w:hint="eastAsia"/>
      </w:rPr>
      <w:t>绪论</w:t>
    </w:r>
    <w:r w:rsidRPr="00256281">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82853" w14:textId="20749A9A" w:rsidR="00115290" w:rsidRPr="00256281" w:rsidRDefault="00115290" w:rsidP="00C33393">
    <w:pPr>
      <w:pStyle w:val="a5"/>
    </w:pPr>
    <w:r>
      <w:fldChar w:fldCharType="begin"/>
    </w:r>
    <w:r>
      <w:instrText xml:space="preserve"> REF _Ref35864071 \n \h </w:instrText>
    </w:r>
    <w:r>
      <w:fldChar w:fldCharType="separate"/>
    </w:r>
    <w:r>
      <w:rPr>
        <w:rFonts w:hint="eastAsia"/>
      </w:rPr>
      <w:t>第二章</w:t>
    </w:r>
    <w:r>
      <w:fldChar w:fldCharType="end"/>
    </w:r>
    <w:r>
      <w:t xml:space="preserve"> </w:t>
    </w:r>
    <w:r w:rsidRPr="00256281">
      <w:fldChar w:fldCharType="begin"/>
    </w:r>
    <w:r w:rsidRPr="00256281">
      <w:instrText xml:space="preserve"> </w:instrText>
    </w:r>
    <w:r w:rsidRPr="00256281">
      <w:rPr>
        <w:rFonts w:hint="eastAsia"/>
      </w:rPr>
      <w:instrText>STYLEREF  "</w:instrText>
    </w:r>
    <w:r w:rsidRPr="00256281">
      <w:rPr>
        <w:rFonts w:hint="eastAsia"/>
      </w:rPr>
      <w:instrText>标题</w:instrText>
    </w:r>
    <w:r w:rsidRPr="00256281">
      <w:rPr>
        <w:rFonts w:hint="eastAsia"/>
      </w:rPr>
      <w:instrText xml:space="preserve"> 1"  \* MERGEFORMAT</w:instrText>
    </w:r>
    <w:r w:rsidRPr="00256281">
      <w:instrText xml:space="preserve"> </w:instrText>
    </w:r>
    <w:r w:rsidRPr="00256281">
      <w:fldChar w:fldCharType="separate"/>
    </w:r>
    <w:r w:rsidR="00B75337">
      <w:rPr>
        <w:rFonts w:hint="eastAsia"/>
      </w:rPr>
      <w:t>极化码的基本理论</w:t>
    </w:r>
    <w:r w:rsidRPr="00256281">
      <w:fldChar w:fldCharType="end"/>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E17DC2" w14:textId="5F561B84" w:rsidR="00115290" w:rsidRPr="000477D8" w:rsidRDefault="00115290" w:rsidP="00C33393">
    <w:pPr>
      <w:pStyle w:val="a5"/>
    </w:pPr>
    <w:r>
      <w:fldChar w:fldCharType="begin"/>
    </w:r>
    <w:r>
      <w:instrText xml:space="preserve"> REF _Ref35863886 \n \h </w:instrText>
    </w:r>
    <w:r>
      <w:fldChar w:fldCharType="separate"/>
    </w:r>
    <w:r>
      <w:rPr>
        <w:rFonts w:hint="eastAsia"/>
      </w:rPr>
      <w:t>第三章</w:t>
    </w:r>
    <w:r>
      <w:fldChar w:fldCharType="end"/>
    </w:r>
    <w:r>
      <w:t xml:space="preserve"> </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B75337">
      <w:rPr>
        <w:rFonts w:hint="eastAsia"/>
      </w:rPr>
      <w:t>神经网络的基本理论</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089B11" w14:textId="48C6CD38" w:rsidR="00115290" w:rsidRPr="000477D8" w:rsidRDefault="00115290" w:rsidP="00C33393">
    <w:pPr>
      <w:pStyle w:val="a5"/>
    </w:pPr>
    <w:r>
      <w:fldChar w:fldCharType="begin"/>
    </w:r>
    <w:r>
      <w:instrText xml:space="preserve"> REF _Ref35864122 \n \h </w:instrText>
    </w:r>
    <w:r>
      <w:fldChar w:fldCharType="separate"/>
    </w:r>
    <w:r>
      <w:rPr>
        <w:rFonts w:hint="eastAsia"/>
      </w:rPr>
      <w:t>第四章</w:t>
    </w:r>
    <w:r>
      <w:fldChar w:fldCharType="end"/>
    </w:r>
    <w:r>
      <w:t xml:space="preserve"> </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B75337">
      <w:rPr>
        <w:rFonts w:hint="eastAsia"/>
      </w:rPr>
      <w:t>基于深度学习模型的极化码译码仿真研究</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548B1" w14:textId="4294D092" w:rsidR="00115290" w:rsidRPr="000477D8" w:rsidRDefault="00115290" w:rsidP="00C33393">
    <w:pPr>
      <w:pStyle w:val="a5"/>
    </w:pPr>
    <w:r>
      <w:fldChar w:fldCharType="begin"/>
    </w:r>
    <w:r>
      <w:instrText xml:space="preserve"> REF _Ref35864255 \n \h </w:instrText>
    </w:r>
    <w:r>
      <w:fldChar w:fldCharType="separate"/>
    </w:r>
    <w:r>
      <w:rPr>
        <w:rFonts w:hint="eastAsia"/>
      </w:rPr>
      <w:t>第五章</w:t>
    </w:r>
    <w:r>
      <w:fldChar w:fldCharType="end"/>
    </w:r>
    <w:r>
      <w:t xml:space="preserve"> </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B75337">
      <w:rPr>
        <w:rFonts w:hint="eastAsia"/>
      </w:rPr>
      <w:t>基于综合征的无监督学习极化码译码算法</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4352D" w14:textId="0DA9D290" w:rsidR="00115290" w:rsidRPr="000477D8" w:rsidRDefault="00115290" w:rsidP="00C33393">
    <w:pPr>
      <w:pStyle w:val="a5"/>
    </w:pPr>
    <w:r>
      <w:fldChar w:fldCharType="begin"/>
    </w:r>
    <w:r>
      <w:instrText xml:space="preserve"> REF _Ref35864221 \n \h </w:instrText>
    </w:r>
    <w:r>
      <w:fldChar w:fldCharType="separate"/>
    </w:r>
    <w:r>
      <w:rPr>
        <w:rFonts w:hint="eastAsia"/>
      </w:rPr>
      <w:t>第六章</w:t>
    </w:r>
    <w:r>
      <w:fldChar w:fldCharType="end"/>
    </w:r>
    <w:r>
      <w:t xml:space="preserve"> </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B75337">
      <w:rPr>
        <w:rFonts w:hint="eastAsia"/>
      </w:rPr>
      <w:t>总结与展望</w:t>
    </w:r>
    <w:r>
      <w:fldChar w:fldCharType="end"/>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0A8B6" w14:textId="77777777" w:rsidR="00115290" w:rsidRPr="00FE5E69" w:rsidRDefault="00115290" w:rsidP="00C33393">
    <w:pPr>
      <w:pStyle w:val="a5"/>
    </w:pPr>
    <w:r>
      <w:rPr>
        <w:rFonts w:hint="eastAsia"/>
      </w:rPr>
      <w:t>参考文献</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6C017" w14:textId="77777777" w:rsidR="00115290" w:rsidRPr="00FE5E69" w:rsidRDefault="00115290" w:rsidP="00C33393">
    <w:pPr>
      <w:pStyle w:val="a5"/>
    </w:pPr>
    <w:r>
      <w:rPr>
        <w:rFonts w:hint="eastAsia"/>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CBFD8" w14:textId="77777777" w:rsidR="00115290" w:rsidRPr="000923C4" w:rsidRDefault="00115290" w:rsidP="00A71EF0">
    <w:pPr>
      <w:ind w:firstLine="48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6F57FF" w14:textId="77777777" w:rsidR="00115290" w:rsidRPr="00AB3697" w:rsidRDefault="00115290" w:rsidP="00C33393">
    <w:pPr>
      <w:pStyle w:val="a5"/>
    </w:pPr>
    <w:r>
      <w:rPr>
        <w:rFonts w:hint="eastAsia"/>
      </w:rPr>
      <w:t>作者简介</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8D31B1" w14:textId="77777777" w:rsidR="00115290" w:rsidRDefault="00115290" w:rsidP="00C33393">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367E1" w14:textId="77777777" w:rsidR="00115290" w:rsidRDefault="00115290">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D06F78" w14:textId="77777777" w:rsidR="00115290" w:rsidRDefault="00115290" w:rsidP="00C33393">
    <w:pPr>
      <w:pStyle w:val="a5"/>
    </w:pPr>
    <w:r w:rsidRPr="00D97F6D">
      <w:rPr>
        <w:rFonts w:hint="eastAsia"/>
      </w:rPr>
      <w:t>西安电子科技大学</w:t>
    </w:r>
    <w:sdt>
      <w:sdtPr>
        <w:rPr>
          <w:rFonts w:hint="eastAsia"/>
        </w:rPr>
        <w:alias w:val="页眉学位"/>
        <w:tag w:val="页眉学位"/>
        <w:id w:val="-317587524"/>
        <w:placeholder>
          <w:docPart w:val="4E8C408578A34FBB9104649AD174C593"/>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745A71" w14:textId="77777777" w:rsidR="00115290" w:rsidRDefault="00115290" w:rsidP="00C33393">
    <w:pPr>
      <w:pStyle w:val="a5"/>
    </w:pPr>
    <w:r>
      <w:rPr>
        <w:rFonts w:hint="eastAsia"/>
      </w:rPr>
      <w:t>摘要</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A39F3" w14:textId="77777777" w:rsidR="00115290" w:rsidRDefault="00115290" w:rsidP="00C33393">
    <w:pPr>
      <w:pStyle w:val="a5"/>
    </w:pPr>
    <w:r w:rsidRPr="00D97F6D">
      <w:t>ABSTRACT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2F95B" w14:textId="77777777" w:rsidR="00115290" w:rsidRPr="00D97F6D" w:rsidRDefault="00115290" w:rsidP="00C33393">
    <w:pPr>
      <w:pStyle w:val="a5"/>
    </w:pPr>
    <w:r w:rsidRPr="00D97F6D">
      <w:rPr>
        <w:rFonts w:hint="eastAsia"/>
      </w:rPr>
      <w:t>插图索引</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09A2A" w14:textId="77777777" w:rsidR="00115290" w:rsidRPr="00D97F6D" w:rsidRDefault="00115290" w:rsidP="00C33393">
    <w:pPr>
      <w:pStyle w:val="a5"/>
    </w:pPr>
    <w:r w:rsidRPr="00D97F6D">
      <w:rPr>
        <w:rFonts w:hint="eastAsia"/>
      </w:rPr>
      <w:t>表格索引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3A117" w14:textId="77777777" w:rsidR="00115290" w:rsidRPr="00D97F6D" w:rsidRDefault="00115290" w:rsidP="00C33393">
    <w:pPr>
      <w:pStyle w:val="a5"/>
    </w:pPr>
    <w:r w:rsidRPr="00D97F6D">
      <w:rPr>
        <w:rFonts w:hint="eastAsia"/>
      </w:rPr>
      <w:t>符号对照表</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37E0D"/>
    <w:multiLevelType w:val="hybridMultilevel"/>
    <w:tmpl w:val="C0F27A0A"/>
    <w:lvl w:ilvl="0" w:tplc="6FE65FA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617492"/>
    <w:multiLevelType w:val="hybridMultilevel"/>
    <w:tmpl w:val="88E4FA32"/>
    <w:lvl w:ilvl="0" w:tplc="DFD453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BD7326"/>
    <w:multiLevelType w:val="hybridMultilevel"/>
    <w:tmpl w:val="BAF03FC6"/>
    <w:lvl w:ilvl="0" w:tplc="BCFA719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4B54AB"/>
    <w:multiLevelType w:val="hybridMultilevel"/>
    <w:tmpl w:val="7E16AC2C"/>
    <w:lvl w:ilvl="0" w:tplc="9CBC4D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494A8D"/>
    <w:multiLevelType w:val="hybridMultilevel"/>
    <w:tmpl w:val="3D02F4E6"/>
    <w:lvl w:ilvl="0" w:tplc="062404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multilevel"/>
    <w:tmpl w:val="1AB13F68"/>
    <w:lvl w:ilvl="0">
      <w:start w:val="1"/>
      <w:numFmt w:val="decimal"/>
      <w:lvlText w:val="3.%1"/>
      <w:lvlJc w:val="left"/>
      <w:pPr>
        <w:ind w:left="618" w:hanging="420"/>
      </w:pPr>
      <w:rPr>
        <w:rFonts w:ascii="Times New Roman" w:eastAsia="黑体" w:hAnsi="Times New Roman" w:hint="default"/>
        <w:b/>
        <w:i w:val="0"/>
        <w:sz w:val="30"/>
      </w:rPr>
    </w:lvl>
    <w:lvl w:ilvl="1">
      <w:start w:val="1"/>
      <w:numFmt w:val="lowerLetter"/>
      <w:lvlText w:val="%2)"/>
      <w:lvlJc w:val="left"/>
      <w:pPr>
        <w:ind w:left="1038" w:hanging="420"/>
      </w:pPr>
    </w:lvl>
    <w:lvl w:ilvl="2">
      <w:start w:val="1"/>
      <w:numFmt w:val="lowerRoman"/>
      <w:lvlText w:val="%3."/>
      <w:lvlJc w:val="right"/>
      <w:pPr>
        <w:ind w:left="1458" w:hanging="420"/>
      </w:pPr>
    </w:lvl>
    <w:lvl w:ilvl="3">
      <w:start w:val="1"/>
      <w:numFmt w:val="decimal"/>
      <w:lvlText w:val="%4."/>
      <w:lvlJc w:val="left"/>
      <w:pPr>
        <w:ind w:left="1878" w:hanging="420"/>
      </w:pPr>
    </w:lvl>
    <w:lvl w:ilvl="4">
      <w:start w:val="1"/>
      <w:numFmt w:val="lowerLetter"/>
      <w:lvlText w:val="%5)"/>
      <w:lvlJc w:val="left"/>
      <w:pPr>
        <w:ind w:left="2298" w:hanging="420"/>
      </w:pPr>
    </w:lvl>
    <w:lvl w:ilvl="5">
      <w:start w:val="1"/>
      <w:numFmt w:val="lowerRoman"/>
      <w:lvlText w:val="%6."/>
      <w:lvlJc w:val="right"/>
      <w:pPr>
        <w:ind w:left="2718" w:hanging="420"/>
      </w:pPr>
    </w:lvl>
    <w:lvl w:ilvl="6">
      <w:start w:val="1"/>
      <w:numFmt w:val="decimal"/>
      <w:lvlText w:val="%7."/>
      <w:lvlJc w:val="left"/>
      <w:pPr>
        <w:ind w:left="3138" w:hanging="420"/>
      </w:pPr>
    </w:lvl>
    <w:lvl w:ilvl="7">
      <w:start w:val="1"/>
      <w:numFmt w:val="lowerLetter"/>
      <w:lvlText w:val="%8)"/>
      <w:lvlJc w:val="left"/>
      <w:pPr>
        <w:ind w:left="3558" w:hanging="420"/>
      </w:pPr>
    </w:lvl>
    <w:lvl w:ilvl="8">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D4B6E8C"/>
    <w:multiLevelType w:val="hybridMultilevel"/>
    <w:tmpl w:val="D73E136A"/>
    <w:lvl w:ilvl="0" w:tplc="33720D8E">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2511D9"/>
    <w:multiLevelType w:val="hybridMultilevel"/>
    <w:tmpl w:val="351CF710"/>
    <w:lvl w:ilvl="0" w:tplc="216EE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B909DA"/>
    <w:multiLevelType w:val="hybridMultilevel"/>
    <w:tmpl w:val="4866F62A"/>
    <w:lvl w:ilvl="0" w:tplc="14464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730785"/>
    <w:multiLevelType w:val="hybridMultilevel"/>
    <w:tmpl w:val="0D1AF086"/>
    <w:lvl w:ilvl="0" w:tplc="9FDAE53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E8860EA"/>
    <w:multiLevelType w:val="hybridMultilevel"/>
    <w:tmpl w:val="B6348F12"/>
    <w:lvl w:ilvl="0" w:tplc="FD88FD0E">
      <w:start w:val="3"/>
      <w:numFmt w:val="lowerRoman"/>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34BE0BA3"/>
    <w:multiLevelType w:val="hybridMultilevel"/>
    <w:tmpl w:val="C4EC3088"/>
    <w:lvl w:ilvl="0" w:tplc="9FF88384">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3D79013A"/>
    <w:multiLevelType w:val="hybridMultilevel"/>
    <w:tmpl w:val="6CE4DAD8"/>
    <w:lvl w:ilvl="0" w:tplc="14464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8600E8"/>
    <w:multiLevelType w:val="hybridMultilevel"/>
    <w:tmpl w:val="E76A738E"/>
    <w:lvl w:ilvl="0" w:tplc="DFD453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8C0D45"/>
    <w:multiLevelType w:val="hybridMultilevel"/>
    <w:tmpl w:val="174AC7A6"/>
    <w:lvl w:ilvl="0" w:tplc="844029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123C29"/>
    <w:multiLevelType w:val="hybridMultilevel"/>
    <w:tmpl w:val="14E01ABA"/>
    <w:lvl w:ilvl="0" w:tplc="401A76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6E02145"/>
    <w:multiLevelType w:val="multilevel"/>
    <w:tmpl w:val="3FFE4A84"/>
    <w:lvl w:ilvl="0">
      <w:start w:val="1"/>
      <w:numFmt w:val="chineseCountingThousand"/>
      <w:pStyle w:val="10"/>
      <w:lvlText w:val="第%1章"/>
      <w:lvlJc w:val="left"/>
      <w:pPr>
        <w:ind w:left="0" w:firstLine="0"/>
      </w:pPr>
      <w:rPr>
        <w:rFonts w:hint="eastAsia"/>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decimal"/>
      <w:pStyle w:val="20"/>
      <w:isLgl/>
      <w:lvlText w:val="%1.%2"/>
      <w:lvlJc w:val="left"/>
      <w:pPr>
        <w:ind w:left="0" w:firstLine="0"/>
      </w:pPr>
      <w:rPr>
        <w:rFonts w:ascii="Times New Roman" w:eastAsia="黑体" w:hAnsi="Times New Roman" w:hint="eastAsia"/>
        <w:b/>
        <w:i w:val="0"/>
        <w:sz w:val="32"/>
      </w:rPr>
    </w:lvl>
    <w:lvl w:ilvl="2">
      <w:start w:val="1"/>
      <w:numFmt w:val="decimal"/>
      <w:pStyle w:val="3"/>
      <w:isLgl/>
      <w:lvlText w:val="%1.%2.%3"/>
      <w:lvlJc w:val="left"/>
      <w:pPr>
        <w:tabs>
          <w:tab w:val="num" w:pos="1304"/>
        </w:tabs>
        <w:ind w:left="0" w:firstLine="510"/>
      </w:pPr>
      <w:rPr>
        <w:rFonts w:hint="eastAsia"/>
        <w:b/>
        <w:bCs w:val="0"/>
        <w:i w:val="0"/>
        <w:iCs w:val="0"/>
        <w:caps w:val="0"/>
        <w:smallCaps w:val="0"/>
        <w:strike w:val="0"/>
        <w:dstrike w:val="0"/>
        <w:outline w:val="0"/>
        <w:shadow w:val="0"/>
        <w:emboss w:val="0"/>
        <w:imprint w:val="0"/>
        <w:vanish w:val="0"/>
        <w:spacing w:val="0"/>
        <w:position w:val="0"/>
        <w:u w:val="none"/>
        <w:vertAlign w:val="base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numFmt w:val="decimal"/>
      <w:lvlRestart w:val="1"/>
      <w:pStyle w:val="-"/>
      <w:isLgl/>
      <w:lvlText w:val="表%1.%8"/>
      <w:lvlJc w:val="left"/>
      <w:pPr>
        <w:tabs>
          <w:tab w:val="num" w:pos="567"/>
        </w:tabs>
        <w:ind w:left="0" w:firstLine="0"/>
      </w:pPr>
      <w:rPr>
        <w:rFonts w:hint="eastAsia"/>
        <w:lang w:val="en-US"/>
      </w:rPr>
    </w:lvl>
    <w:lvl w:ilvl="8">
      <w:start w:val="1"/>
      <w:numFmt w:val="decimal"/>
      <w:lvlRestart w:val="1"/>
      <w:pStyle w:val="-0"/>
      <w:isLgl/>
      <w:lvlText w:val="图%1.%9"/>
      <w:lvlJc w:val="left"/>
      <w:pPr>
        <w:tabs>
          <w:tab w:val="num" w:pos="567"/>
        </w:tabs>
        <w:ind w:left="0" w:firstLine="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abstractNum>
  <w:abstractNum w:abstractNumId="20" w15:restartNumberingAfterBreak="0">
    <w:nsid w:val="5D1F33BB"/>
    <w:multiLevelType w:val="hybridMultilevel"/>
    <w:tmpl w:val="A3069E52"/>
    <w:lvl w:ilvl="0" w:tplc="7DBAE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1B35CA1"/>
    <w:multiLevelType w:val="multilevel"/>
    <w:tmpl w:val="5552BC22"/>
    <w:lvl w:ilvl="0">
      <w:start w:val="1"/>
      <w:numFmt w:val="chineseCountingThousand"/>
      <w:lvlText w:val="第%1章"/>
      <w:lvlJc w:val="left"/>
      <w:pPr>
        <w:ind w:left="2552"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isLgl/>
      <w:lvlText w:val="%1.%2"/>
      <w:lvlJc w:val="left"/>
      <w:pPr>
        <w:ind w:left="88" w:firstLine="0"/>
      </w:pPr>
      <w:rPr>
        <w:rFonts w:ascii="Times New Roman" w:eastAsia="黑体" w:hAnsi="Times New Roman" w:hint="default"/>
        <w:b/>
        <w:i w:val="0"/>
        <w:sz w:val="32"/>
      </w:rPr>
    </w:lvl>
    <w:lvl w:ilvl="2">
      <w:start w:val="1"/>
      <w:numFmt w:val="decimal"/>
      <w:isLgl/>
      <w:lvlText w:val="%1.%2.%3"/>
      <w:lvlJc w:val="left"/>
      <w:pPr>
        <w:ind w:left="554" w:firstLine="0"/>
      </w:pPr>
      <w:rPr>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isLgl/>
      <w:lvlText w:val="%1.%2.%3.%4"/>
      <w:lvlJc w:val="left"/>
      <w:pPr>
        <w:ind w:left="939" w:firstLine="0"/>
      </w:pPr>
      <w:rPr>
        <w:rFonts w:hint="eastAsia"/>
      </w:rPr>
    </w:lvl>
    <w:lvl w:ilvl="4">
      <w:start w:val="1"/>
      <w:numFmt w:val="decimal"/>
      <w:isLgl/>
      <w:lvlText w:val="%1.%2.%3.%4.%5"/>
      <w:lvlJc w:val="left"/>
      <w:pPr>
        <w:ind w:left="1364" w:firstLine="0"/>
      </w:pPr>
      <w:rPr>
        <w:rFonts w:hint="eastAsia"/>
      </w:rPr>
    </w:lvl>
    <w:lvl w:ilvl="5">
      <w:start w:val="1"/>
      <w:numFmt w:val="decimal"/>
      <w:isLgl/>
      <w:lvlText w:val="%1.%2.%3.%4.%5.%6"/>
      <w:lvlJc w:val="left"/>
      <w:pPr>
        <w:ind w:left="1789" w:firstLine="0"/>
      </w:pPr>
      <w:rPr>
        <w:rFonts w:hint="eastAsia"/>
      </w:rPr>
    </w:lvl>
    <w:lvl w:ilvl="6">
      <w:start w:val="1"/>
      <w:numFmt w:val="decimal"/>
      <w:isLgl/>
      <w:lvlText w:val="%1.%2.%3.%4.%5.%6.%7"/>
      <w:lvlJc w:val="left"/>
      <w:pPr>
        <w:ind w:left="2214" w:firstLine="0"/>
      </w:pPr>
      <w:rPr>
        <w:rFonts w:hint="eastAsia"/>
      </w:rPr>
    </w:lvl>
    <w:lvl w:ilvl="7">
      <w:start w:val="1"/>
      <w:numFmt w:val="decimal"/>
      <w:lvlRestart w:val="1"/>
      <w:isLgl/>
      <w:lvlText w:val="表%1.%8"/>
      <w:lvlJc w:val="left"/>
      <w:pPr>
        <w:ind w:left="88"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isLgl/>
      <w:lvlText w:val="图%1.%9"/>
      <w:lvlJc w:val="left"/>
      <w:pPr>
        <w:ind w:left="3916"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22" w15:restartNumberingAfterBreak="0">
    <w:nsid w:val="657A3851"/>
    <w:multiLevelType w:val="hybridMultilevel"/>
    <w:tmpl w:val="5C56DF9A"/>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multilevel"/>
    <w:tmpl w:val="671C75A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DE40C8E"/>
    <w:multiLevelType w:val="hybridMultilevel"/>
    <w:tmpl w:val="F3849182"/>
    <w:lvl w:ilvl="0" w:tplc="9A60EB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EB11C0"/>
    <w:multiLevelType w:val="hybridMultilevel"/>
    <w:tmpl w:val="669AA1AE"/>
    <w:lvl w:ilvl="0" w:tplc="33E09C98">
      <w:start w:val="1"/>
      <w:numFmt w:val="lowerLetter"/>
      <w:pStyle w:val="a0"/>
      <w:lvlText w:val="(%1)"/>
      <w:lvlJc w:val="left"/>
      <w:pPr>
        <w:ind w:left="1555" w:hanging="420"/>
      </w:pPr>
      <w:rPr>
        <w:rFonts w:hint="default"/>
      </w:rPr>
    </w:lvl>
    <w:lvl w:ilvl="1" w:tplc="04090019" w:tentative="1">
      <w:start w:val="1"/>
      <w:numFmt w:val="lowerLetter"/>
      <w:lvlText w:val="%2)"/>
      <w:lvlJc w:val="left"/>
      <w:pPr>
        <w:ind w:left="1975" w:hanging="420"/>
      </w:pPr>
    </w:lvl>
    <w:lvl w:ilvl="2" w:tplc="0409001B" w:tentative="1">
      <w:start w:val="1"/>
      <w:numFmt w:val="lowerRoman"/>
      <w:lvlText w:val="%3."/>
      <w:lvlJc w:val="right"/>
      <w:pPr>
        <w:ind w:left="2395" w:hanging="420"/>
      </w:pPr>
    </w:lvl>
    <w:lvl w:ilvl="3" w:tplc="0409000F" w:tentative="1">
      <w:start w:val="1"/>
      <w:numFmt w:val="decimal"/>
      <w:lvlText w:val="%4."/>
      <w:lvlJc w:val="left"/>
      <w:pPr>
        <w:ind w:left="2815" w:hanging="420"/>
      </w:pPr>
    </w:lvl>
    <w:lvl w:ilvl="4" w:tplc="04090019" w:tentative="1">
      <w:start w:val="1"/>
      <w:numFmt w:val="lowerLetter"/>
      <w:lvlText w:val="%5)"/>
      <w:lvlJc w:val="left"/>
      <w:pPr>
        <w:ind w:left="3235" w:hanging="420"/>
      </w:pPr>
    </w:lvl>
    <w:lvl w:ilvl="5" w:tplc="0409001B" w:tentative="1">
      <w:start w:val="1"/>
      <w:numFmt w:val="lowerRoman"/>
      <w:lvlText w:val="%6."/>
      <w:lvlJc w:val="right"/>
      <w:pPr>
        <w:ind w:left="3655" w:hanging="420"/>
      </w:pPr>
    </w:lvl>
    <w:lvl w:ilvl="6" w:tplc="0409000F" w:tentative="1">
      <w:start w:val="1"/>
      <w:numFmt w:val="decimal"/>
      <w:lvlText w:val="%7."/>
      <w:lvlJc w:val="left"/>
      <w:pPr>
        <w:ind w:left="4075" w:hanging="420"/>
      </w:pPr>
    </w:lvl>
    <w:lvl w:ilvl="7" w:tplc="04090019" w:tentative="1">
      <w:start w:val="1"/>
      <w:numFmt w:val="lowerLetter"/>
      <w:lvlText w:val="%8)"/>
      <w:lvlJc w:val="left"/>
      <w:pPr>
        <w:ind w:left="4495" w:hanging="420"/>
      </w:pPr>
    </w:lvl>
    <w:lvl w:ilvl="8" w:tplc="0409001B" w:tentative="1">
      <w:start w:val="1"/>
      <w:numFmt w:val="lowerRoman"/>
      <w:lvlText w:val="%9."/>
      <w:lvlJc w:val="right"/>
      <w:pPr>
        <w:ind w:left="4915" w:hanging="420"/>
      </w:pPr>
    </w:lvl>
  </w:abstractNum>
  <w:abstractNum w:abstractNumId="26" w15:restartNumberingAfterBreak="0">
    <w:nsid w:val="712B3C20"/>
    <w:multiLevelType w:val="hybridMultilevel"/>
    <w:tmpl w:val="551811D0"/>
    <w:lvl w:ilvl="0" w:tplc="59047B28">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53552B"/>
    <w:multiLevelType w:val="hybridMultilevel"/>
    <w:tmpl w:val="812A971C"/>
    <w:lvl w:ilvl="0" w:tplc="14464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7BE97161"/>
    <w:multiLevelType w:val="hybridMultilevel"/>
    <w:tmpl w:val="767E4716"/>
    <w:lvl w:ilvl="0" w:tplc="B516BE6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F6062CE"/>
    <w:multiLevelType w:val="multilevel"/>
    <w:tmpl w:val="0B6479B4"/>
    <w:lvl w:ilvl="0">
      <w:start w:val="1"/>
      <w:numFmt w:val="decimal"/>
      <w:lvlText w:val="%1."/>
      <w:lvlJc w:val="left"/>
      <w:pPr>
        <w:ind w:left="420" w:hanging="420"/>
      </w:pPr>
      <w:rPr>
        <w:rFonts w:hint="eastAsia"/>
      </w:rPr>
    </w:lvl>
    <w:lvl w:ilvl="1">
      <w:start w:val="1"/>
      <w:numFmt w:val="decimal"/>
      <w:isLgl/>
      <w:lvlText w:val="%1.%2"/>
      <w:lvlJc w:val="left"/>
      <w:pPr>
        <w:ind w:left="79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num w:numId="1">
    <w:abstractNumId w:val="12"/>
  </w:num>
  <w:num w:numId="2">
    <w:abstractNumId w:val="6"/>
  </w:num>
  <w:num w:numId="3">
    <w:abstractNumId w:val="28"/>
  </w:num>
  <w:num w:numId="4">
    <w:abstractNumId w:val="0"/>
  </w:num>
  <w:num w:numId="5">
    <w:abstractNumId w:val="14"/>
  </w:num>
  <w:num w:numId="6">
    <w:abstractNumId w:val="22"/>
  </w:num>
  <w:num w:numId="7">
    <w:abstractNumId w:val="19"/>
  </w:num>
  <w:num w:numId="8">
    <w:abstractNumId w:val="7"/>
  </w:num>
  <w:num w:numId="9">
    <w:abstractNumId w:val="19"/>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10">
    <w:abstractNumId w:val="30"/>
  </w:num>
  <w:num w:numId="11">
    <w:abstractNumId w:val="19"/>
  </w:num>
  <w:num w:numId="12">
    <w:abstractNumId w:val="3"/>
  </w:num>
  <w:num w:numId="13">
    <w:abstractNumId w:val="11"/>
  </w:num>
  <w:num w:numId="14">
    <w:abstractNumId w:val="29"/>
  </w:num>
  <w:num w:numId="15">
    <w:abstractNumId w:val="21"/>
  </w:num>
  <w:num w:numId="16">
    <w:abstractNumId w:val="24"/>
  </w:num>
  <w:num w:numId="17">
    <w:abstractNumId w:val="18"/>
  </w:num>
  <w:num w:numId="18">
    <w:abstractNumId w:val="9"/>
  </w:num>
  <w:num w:numId="19">
    <w:abstractNumId w:val="15"/>
  </w:num>
  <w:num w:numId="20">
    <w:abstractNumId w:val="8"/>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22">
    <w:abstractNumId w:val="27"/>
  </w:num>
  <w:num w:numId="23">
    <w:abstractNumId w:val="17"/>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25">
    <w:abstractNumId w:val="13"/>
  </w:num>
  <w:num w:numId="26">
    <w:abstractNumId w:val="10"/>
  </w:num>
  <w:num w:numId="27">
    <w:abstractNumId w:val="23"/>
  </w:num>
  <w:num w:numId="28">
    <w:abstractNumId w:val="5"/>
  </w:num>
  <w:num w:numId="29">
    <w:abstractNumId w:val="25"/>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 w:numId="32">
    <w:abstractNumId w:val="2"/>
  </w:num>
  <w:num w:numId="33">
    <w:abstractNumId w:val="19"/>
    <w:lvlOverride w:ilvl="0">
      <w:startOverride w:val="4"/>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20"/>
  </w:num>
  <w:num w:numId="36">
    <w:abstractNumId w:val="19"/>
    <w:lvlOverride w:ilvl="0">
      <w:startOverride w:val="4"/>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1"/>
  </w:num>
  <w:numIdMacAtCleanup w:val="1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ui">
    <w15:presenceInfo w15:providerId="None" w15:userId="H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1E2"/>
    <w:rsid w:val="00000547"/>
    <w:rsid w:val="00000548"/>
    <w:rsid w:val="00000714"/>
    <w:rsid w:val="00000E94"/>
    <w:rsid w:val="00001000"/>
    <w:rsid w:val="000010B5"/>
    <w:rsid w:val="00001517"/>
    <w:rsid w:val="00001821"/>
    <w:rsid w:val="00001825"/>
    <w:rsid w:val="000019A6"/>
    <w:rsid w:val="00001BCE"/>
    <w:rsid w:val="00001C13"/>
    <w:rsid w:val="00001C7B"/>
    <w:rsid w:val="00001FE1"/>
    <w:rsid w:val="000024DC"/>
    <w:rsid w:val="00002765"/>
    <w:rsid w:val="000027BA"/>
    <w:rsid w:val="000027CB"/>
    <w:rsid w:val="00002809"/>
    <w:rsid w:val="00002978"/>
    <w:rsid w:val="0000303D"/>
    <w:rsid w:val="000031FE"/>
    <w:rsid w:val="0000340D"/>
    <w:rsid w:val="000034B2"/>
    <w:rsid w:val="0000354E"/>
    <w:rsid w:val="000035B8"/>
    <w:rsid w:val="000037A9"/>
    <w:rsid w:val="0000458C"/>
    <w:rsid w:val="000045D7"/>
    <w:rsid w:val="00004D01"/>
    <w:rsid w:val="00004FC1"/>
    <w:rsid w:val="00005001"/>
    <w:rsid w:val="000053F3"/>
    <w:rsid w:val="00005628"/>
    <w:rsid w:val="00005705"/>
    <w:rsid w:val="00005C5E"/>
    <w:rsid w:val="00005CA6"/>
    <w:rsid w:val="00005DCD"/>
    <w:rsid w:val="00006065"/>
    <w:rsid w:val="000064DC"/>
    <w:rsid w:val="0000687E"/>
    <w:rsid w:val="00006D1F"/>
    <w:rsid w:val="00007214"/>
    <w:rsid w:val="000072DF"/>
    <w:rsid w:val="00007420"/>
    <w:rsid w:val="00007528"/>
    <w:rsid w:val="000076DB"/>
    <w:rsid w:val="00007806"/>
    <w:rsid w:val="00007946"/>
    <w:rsid w:val="00007957"/>
    <w:rsid w:val="000100C1"/>
    <w:rsid w:val="00010209"/>
    <w:rsid w:val="00010E32"/>
    <w:rsid w:val="0001293C"/>
    <w:rsid w:val="00012A71"/>
    <w:rsid w:val="00012AF6"/>
    <w:rsid w:val="00012B3D"/>
    <w:rsid w:val="00012EBE"/>
    <w:rsid w:val="000131FC"/>
    <w:rsid w:val="000132BB"/>
    <w:rsid w:val="00013736"/>
    <w:rsid w:val="0001399D"/>
    <w:rsid w:val="00013C74"/>
    <w:rsid w:val="000141FA"/>
    <w:rsid w:val="00014639"/>
    <w:rsid w:val="000148DC"/>
    <w:rsid w:val="00014AD0"/>
    <w:rsid w:val="00014AF3"/>
    <w:rsid w:val="00014D67"/>
    <w:rsid w:val="00014ED1"/>
    <w:rsid w:val="00014F7B"/>
    <w:rsid w:val="00015329"/>
    <w:rsid w:val="00015361"/>
    <w:rsid w:val="000155CB"/>
    <w:rsid w:val="000157A1"/>
    <w:rsid w:val="000159A9"/>
    <w:rsid w:val="00015A17"/>
    <w:rsid w:val="00015A94"/>
    <w:rsid w:val="00015B5B"/>
    <w:rsid w:val="00015CE7"/>
    <w:rsid w:val="00015D12"/>
    <w:rsid w:val="00016164"/>
    <w:rsid w:val="00016617"/>
    <w:rsid w:val="00016C69"/>
    <w:rsid w:val="00016D4D"/>
    <w:rsid w:val="00017043"/>
    <w:rsid w:val="000171F2"/>
    <w:rsid w:val="0001761D"/>
    <w:rsid w:val="0001795C"/>
    <w:rsid w:val="00017990"/>
    <w:rsid w:val="00017BFD"/>
    <w:rsid w:val="000203F2"/>
    <w:rsid w:val="00020467"/>
    <w:rsid w:val="000207F3"/>
    <w:rsid w:val="0002087A"/>
    <w:rsid w:val="00020A27"/>
    <w:rsid w:val="00021207"/>
    <w:rsid w:val="0002142B"/>
    <w:rsid w:val="00021523"/>
    <w:rsid w:val="000216D8"/>
    <w:rsid w:val="00021761"/>
    <w:rsid w:val="000218AA"/>
    <w:rsid w:val="00021FC4"/>
    <w:rsid w:val="00022220"/>
    <w:rsid w:val="00022221"/>
    <w:rsid w:val="000227B6"/>
    <w:rsid w:val="00022E27"/>
    <w:rsid w:val="000232C6"/>
    <w:rsid w:val="000234D0"/>
    <w:rsid w:val="000235A9"/>
    <w:rsid w:val="0002374E"/>
    <w:rsid w:val="00023983"/>
    <w:rsid w:val="00023A5A"/>
    <w:rsid w:val="00023ABB"/>
    <w:rsid w:val="00023E69"/>
    <w:rsid w:val="00023F29"/>
    <w:rsid w:val="00023FFF"/>
    <w:rsid w:val="00024623"/>
    <w:rsid w:val="00024734"/>
    <w:rsid w:val="00024CEE"/>
    <w:rsid w:val="00025054"/>
    <w:rsid w:val="0002537A"/>
    <w:rsid w:val="0002539B"/>
    <w:rsid w:val="00025663"/>
    <w:rsid w:val="000259B2"/>
    <w:rsid w:val="00025BA6"/>
    <w:rsid w:val="00025D20"/>
    <w:rsid w:val="00025FC0"/>
    <w:rsid w:val="00025FD1"/>
    <w:rsid w:val="000261DB"/>
    <w:rsid w:val="000263D5"/>
    <w:rsid w:val="000263DC"/>
    <w:rsid w:val="0002663E"/>
    <w:rsid w:val="00026C4D"/>
    <w:rsid w:val="00026C98"/>
    <w:rsid w:val="00026E1F"/>
    <w:rsid w:val="0002711B"/>
    <w:rsid w:val="000273D2"/>
    <w:rsid w:val="00027AD6"/>
    <w:rsid w:val="00027E61"/>
    <w:rsid w:val="00030285"/>
    <w:rsid w:val="0003048A"/>
    <w:rsid w:val="00030809"/>
    <w:rsid w:val="00030AE5"/>
    <w:rsid w:val="00030E95"/>
    <w:rsid w:val="00030F9D"/>
    <w:rsid w:val="00031032"/>
    <w:rsid w:val="0003106F"/>
    <w:rsid w:val="00031103"/>
    <w:rsid w:val="00031385"/>
    <w:rsid w:val="00031AED"/>
    <w:rsid w:val="00031DA1"/>
    <w:rsid w:val="00031EB1"/>
    <w:rsid w:val="00031F01"/>
    <w:rsid w:val="00032064"/>
    <w:rsid w:val="00032135"/>
    <w:rsid w:val="00032428"/>
    <w:rsid w:val="00032653"/>
    <w:rsid w:val="000326FE"/>
    <w:rsid w:val="0003284C"/>
    <w:rsid w:val="00032977"/>
    <w:rsid w:val="00032AD3"/>
    <w:rsid w:val="00032FD5"/>
    <w:rsid w:val="00032FF8"/>
    <w:rsid w:val="000331DE"/>
    <w:rsid w:val="0003345D"/>
    <w:rsid w:val="000337C4"/>
    <w:rsid w:val="00033996"/>
    <w:rsid w:val="00033FC1"/>
    <w:rsid w:val="00034327"/>
    <w:rsid w:val="0003463D"/>
    <w:rsid w:val="00034B04"/>
    <w:rsid w:val="00035278"/>
    <w:rsid w:val="000354AD"/>
    <w:rsid w:val="000357B4"/>
    <w:rsid w:val="00035B87"/>
    <w:rsid w:val="00035C6D"/>
    <w:rsid w:val="00035DC4"/>
    <w:rsid w:val="00035ED5"/>
    <w:rsid w:val="00035EE2"/>
    <w:rsid w:val="00036B78"/>
    <w:rsid w:val="00036C7C"/>
    <w:rsid w:val="00036E2C"/>
    <w:rsid w:val="00037035"/>
    <w:rsid w:val="000370D1"/>
    <w:rsid w:val="0003722B"/>
    <w:rsid w:val="0003726B"/>
    <w:rsid w:val="00037818"/>
    <w:rsid w:val="00037B65"/>
    <w:rsid w:val="00040104"/>
    <w:rsid w:val="000406BC"/>
    <w:rsid w:val="00041071"/>
    <w:rsid w:val="00041291"/>
    <w:rsid w:val="00041638"/>
    <w:rsid w:val="00041A23"/>
    <w:rsid w:val="00041C35"/>
    <w:rsid w:val="00041CA8"/>
    <w:rsid w:val="000421D4"/>
    <w:rsid w:val="000429F3"/>
    <w:rsid w:val="000429F8"/>
    <w:rsid w:val="00042FAB"/>
    <w:rsid w:val="00042FD4"/>
    <w:rsid w:val="00043260"/>
    <w:rsid w:val="00044204"/>
    <w:rsid w:val="00044535"/>
    <w:rsid w:val="00044760"/>
    <w:rsid w:val="000448C3"/>
    <w:rsid w:val="00044953"/>
    <w:rsid w:val="000449CF"/>
    <w:rsid w:val="00044BDE"/>
    <w:rsid w:val="00044CF0"/>
    <w:rsid w:val="00044D17"/>
    <w:rsid w:val="00044E04"/>
    <w:rsid w:val="00044FE9"/>
    <w:rsid w:val="00045089"/>
    <w:rsid w:val="000451AE"/>
    <w:rsid w:val="00045297"/>
    <w:rsid w:val="00045342"/>
    <w:rsid w:val="00045469"/>
    <w:rsid w:val="0004562C"/>
    <w:rsid w:val="0004568F"/>
    <w:rsid w:val="000457C6"/>
    <w:rsid w:val="00045CC3"/>
    <w:rsid w:val="00045E6F"/>
    <w:rsid w:val="0004648E"/>
    <w:rsid w:val="000468FA"/>
    <w:rsid w:val="00046DC7"/>
    <w:rsid w:val="000470A4"/>
    <w:rsid w:val="0004710D"/>
    <w:rsid w:val="00047C23"/>
    <w:rsid w:val="00047F5A"/>
    <w:rsid w:val="00050373"/>
    <w:rsid w:val="00050502"/>
    <w:rsid w:val="000505A9"/>
    <w:rsid w:val="00050698"/>
    <w:rsid w:val="00050E0D"/>
    <w:rsid w:val="00050FD0"/>
    <w:rsid w:val="00051BC5"/>
    <w:rsid w:val="00051D49"/>
    <w:rsid w:val="0005200E"/>
    <w:rsid w:val="0005231C"/>
    <w:rsid w:val="000524BB"/>
    <w:rsid w:val="0005255E"/>
    <w:rsid w:val="00052F54"/>
    <w:rsid w:val="0005305F"/>
    <w:rsid w:val="000531B6"/>
    <w:rsid w:val="000532C3"/>
    <w:rsid w:val="000533D1"/>
    <w:rsid w:val="000535B7"/>
    <w:rsid w:val="00053751"/>
    <w:rsid w:val="0005387B"/>
    <w:rsid w:val="00053B84"/>
    <w:rsid w:val="00053E4D"/>
    <w:rsid w:val="00053EE4"/>
    <w:rsid w:val="00053FE0"/>
    <w:rsid w:val="00054075"/>
    <w:rsid w:val="00054101"/>
    <w:rsid w:val="00054546"/>
    <w:rsid w:val="00054A2E"/>
    <w:rsid w:val="00054C89"/>
    <w:rsid w:val="00054CF7"/>
    <w:rsid w:val="00054DD5"/>
    <w:rsid w:val="0005547F"/>
    <w:rsid w:val="0005555A"/>
    <w:rsid w:val="00055668"/>
    <w:rsid w:val="000559F9"/>
    <w:rsid w:val="00055C2B"/>
    <w:rsid w:val="00055CAD"/>
    <w:rsid w:val="00055F4E"/>
    <w:rsid w:val="00056231"/>
    <w:rsid w:val="000566EF"/>
    <w:rsid w:val="00056837"/>
    <w:rsid w:val="00056D47"/>
    <w:rsid w:val="00056D76"/>
    <w:rsid w:val="00057367"/>
    <w:rsid w:val="0005795A"/>
    <w:rsid w:val="00057ACD"/>
    <w:rsid w:val="00057AED"/>
    <w:rsid w:val="00057B15"/>
    <w:rsid w:val="00060374"/>
    <w:rsid w:val="000603A2"/>
    <w:rsid w:val="00060445"/>
    <w:rsid w:val="000604D4"/>
    <w:rsid w:val="000607D1"/>
    <w:rsid w:val="000608ED"/>
    <w:rsid w:val="00060DE4"/>
    <w:rsid w:val="00061141"/>
    <w:rsid w:val="000611D3"/>
    <w:rsid w:val="00061732"/>
    <w:rsid w:val="00061B1D"/>
    <w:rsid w:val="00061B7D"/>
    <w:rsid w:val="00061CE8"/>
    <w:rsid w:val="00062030"/>
    <w:rsid w:val="00062124"/>
    <w:rsid w:val="000621E5"/>
    <w:rsid w:val="000621F3"/>
    <w:rsid w:val="0006232A"/>
    <w:rsid w:val="00062374"/>
    <w:rsid w:val="0006246E"/>
    <w:rsid w:val="000626E9"/>
    <w:rsid w:val="00062A37"/>
    <w:rsid w:val="00062DD5"/>
    <w:rsid w:val="000635EB"/>
    <w:rsid w:val="0006371F"/>
    <w:rsid w:val="000641E3"/>
    <w:rsid w:val="000644C0"/>
    <w:rsid w:val="00064597"/>
    <w:rsid w:val="000645B5"/>
    <w:rsid w:val="00064821"/>
    <w:rsid w:val="00064B7F"/>
    <w:rsid w:val="00064BE7"/>
    <w:rsid w:val="00065074"/>
    <w:rsid w:val="000651C9"/>
    <w:rsid w:val="0006542A"/>
    <w:rsid w:val="0006557A"/>
    <w:rsid w:val="0006576A"/>
    <w:rsid w:val="000657BB"/>
    <w:rsid w:val="00065DA0"/>
    <w:rsid w:val="0006645F"/>
    <w:rsid w:val="000664A5"/>
    <w:rsid w:val="000664C5"/>
    <w:rsid w:val="00066597"/>
    <w:rsid w:val="00066728"/>
    <w:rsid w:val="0006693B"/>
    <w:rsid w:val="00067048"/>
    <w:rsid w:val="000670CA"/>
    <w:rsid w:val="000672F1"/>
    <w:rsid w:val="0006731F"/>
    <w:rsid w:val="00067426"/>
    <w:rsid w:val="0006749F"/>
    <w:rsid w:val="00067898"/>
    <w:rsid w:val="000678B4"/>
    <w:rsid w:val="00067945"/>
    <w:rsid w:val="00067CC1"/>
    <w:rsid w:val="00067EEA"/>
    <w:rsid w:val="00070406"/>
    <w:rsid w:val="0007047F"/>
    <w:rsid w:val="0007070F"/>
    <w:rsid w:val="00070757"/>
    <w:rsid w:val="00070872"/>
    <w:rsid w:val="0007099D"/>
    <w:rsid w:val="000709E1"/>
    <w:rsid w:val="00070D75"/>
    <w:rsid w:val="000710C8"/>
    <w:rsid w:val="00071647"/>
    <w:rsid w:val="000716B8"/>
    <w:rsid w:val="00071AF6"/>
    <w:rsid w:val="00071DB5"/>
    <w:rsid w:val="00072100"/>
    <w:rsid w:val="00072A8E"/>
    <w:rsid w:val="00072D66"/>
    <w:rsid w:val="00072ECB"/>
    <w:rsid w:val="00072FF5"/>
    <w:rsid w:val="000731ED"/>
    <w:rsid w:val="000735E9"/>
    <w:rsid w:val="000739E8"/>
    <w:rsid w:val="00073D10"/>
    <w:rsid w:val="00073EA6"/>
    <w:rsid w:val="00073FA1"/>
    <w:rsid w:val="000741E9"/>
    <w:rsid w:val="0007424C"/>
    <w:rsid w:val="000744A5"/>
    <w:rsid w:val="00074527"/>
    <w:rsid w:val="00074D72"/>
    <w:rsid w:val="0007525C"/>
    <w:rsid w:val="000753D8"/>
    <w:rsid w:val="000754FA"/>
    <w:rsid w:val="000756E8"/>
    <w:rsid w:val="000757C6"/>
    <w:rsid w:val="00075A5E"/>
    <w:rsid w:val="00075AC2"/>
    <w:rsid w:val="00075DEB"/>
    <w:rsid w:val="00076132"/>
    <w:rsid w:val="000769A5"/>
    <w:rsid w:val="00076C50"/>
    <w:rsid w:val="00076D84"/>
    <w:rsid w:val="00076E58"/>
    <w:rsid w:val="00077284"/>
    <w:rsid w:val="000777BF"/>
    <w:rsid w:val="00077C33"/>
    <w:rsid w:val="00077F24"/>
    <w:rsid w:val="00077FD9"/>
    <w:rsid w:val="00080059"/>
    <w:rsid w:val="000801EA"/>
    <w:rsid w:val="00080243"/>
    <w:rsid w:val="00080474"/>
    <w:rsid w:val="0008065C"/>
    <w:rsid w:val="000806B0"/>
    <w:rsid w:val="000808E7"/>
    <w:rsid w:val="00080E58"/>
    <w:rsid w:val="00080FB0"/>
    <w:rsid w:val="00080FFD"/>
    <w:rsid w:val="00081017"/>
    <w:rsid w:val="0008147E"/>
    <w:rsid w:val="00081B99"/>
    <w:rsid w:val="000826E6"/>
    <w:rsid w:val="0008282B"/>
    <w:rsid w:val="00082BD6"/>
    <w:rsid w:val="00082E05"/>
    <w:rsid w:val="000831A9"/>
    <w:rsid w:val="00083368"/>
    <w:rsid w:val="00083388"/>
    <w:rsid w:val="000837A9"/>
    <w:rsid w:val="000837FD"/>
    <w:rsid w:val="00083820"/>
    <w:rsid w:val="00083B58"/>
    <w:rsid w:val="00083C87"/>
    <w:rsid w:val="000841EB"/>
    <w:rsid w:val="00084615"/>
    <w:rsid w:val="00084A33"/>
    <w:rsid w:val="00084BC8"/>
    <w:rsid w:val="00084CD9"/>
    <w:rsid w:val="00084ED4"/>
    <w:rsid w:val="00084FE3"/>
    <w:rsid w:val="0008508D"/>
    <w:rsid w:val="0008543D"/>
    <w:rsid w:val="00085574"/>
    <w:rsid w:val="0008562D"/>
    <w:rsid w:val="00085734"/>
    <w:rsid w:val="00085758"/>
    <w:rsid w:val="00085C0D"/>
    <w:rsid w:val="00086013"/>
    <w:rsid w:val="000860AE"/>
    <w:rsid w:val="000860B6"/>
    <w:rsid w:val="0008622D"/>
    <w:rsid w:val="000865D0"/>
    <w:rsid w:val="00086D34"/>
    <w:rsid w:val="0008718B"/>
    <w:rsid w:val="00087581"/>
    <w:rsid w:val="0008777C"/>
    <w:rsid w:val="00087933"/>
    <w:rsid w:val="00087D93"/>
    <w:rsid w:val="00087E5A"/>
    <w:rsid w:val="0009011E"/>
    <w:rsid w:val="000901A5"/>
    <w:rsid w:val="0009090D"/>
    <w:rsid w:val="00090B9E"/>
    <w:rsid w:val="00090D56"/>
    <w:rsid w:val="00090D83"/>
    <w:rsid w:val="0009108D"/>
    <w:rsid w:val="000910CB"/>
    <w:rsid w:val="00091343"/>
    <w:rsid w:val="000914B2"/>
    <w:rsid w:val="00091513"/>
    <w:rsid w:val="00091830"/>
    <w:rsid w:val="0009190B"/>
    <w:rsid w:val="00091BA1"/>
    <w:rsid w:val="000922B9"/>
    <w:rsid w:val="000923C4"/>
    <w:rsid w:val="00092F4D"/>
    <w:rsid w:val="000932B7"/>
    <w:rsid w:val="000933E9"/>
    <w:rsid w:val="000935E5"/>
    <w:rsid w:val="00093721"/>
    <w:rsid w:val="0009398B"/>
    <w:rsid w:val="000939D5"/>
    <w:rsid w:val="00093DF5"/>
    <w:rsid w:val="00093E72"/>
    <w:rsid w:val="00093E87"/>
    <w:rsid w:val="00094039"/>
    <w:rsid w:val="00094105"/>
    <w:rsid w:val="00094195"/>
    <w:rsid w:val="000941B0"/>
    <w:rsid w:val="000941B4"/>
    <w:rsid w:val="000941FB"/>
    <w:rsid w:val="0009451A"/>
    <w:rsid w:val="000945CD"/>
    <w:rsid w:val="00094C7A"/>
    <w:rsid w:val="000951EA"/>
    <w:rsid w:val="00095256"/>
    <w:rsid w:val="000952DF"/>
    <w:rsid w:val="000953ED"/>
    <w:rsid w:val="00095A10"/>
    <w:rsid w:val="000961E6"/>
    <w:rsid w:val="000965CF"/>
    <w:rsid w:val="000966B4"/>
    <w:rsid w:val="000967F2"/>
    <w:rsid w:val="00096878"/>
    <w:rsid w:val="000968B1"/>
    <w:rsid w:val="00096A73"/>
    <w:rsid w:val="00096A7A"/>
    <w:rsid w:val="00096CB7"/>
    <w:rsid w:val="00097334"/>
    <w:rsid w:val="00097818"/>
    <w:rsid w:val="000979DF"/>
    <w:rsid w:val="00097BDA"/>
    <w:rsid w:val="00097E84"/>
    <w:rsid w:val="000A039E"/>
    <w:rsid w:val="000A05C8"/>
    <w:rsid w:val="000A0702"/>
    <w:rsid w:val="000A0716"/>
    <w:rsid w:val="000A09AB"/>
    <w:rsid w:val="000A0DE6"/>
    <w:rsid w:val="000A1138"/>
    <w:rsid w:val="000A1291"/>
    <w:rsid w:val="000A15D9"/>
    <w:rsid w:val="000A16C3"/>
    <w:rsid w:val="000A1803"/>
    <w:rsid w:val="000A1A73"/>
    <w:rsid w:val="000A1D1D"/>
    <w:rsid w:val="000A1F53"/>
    <w:rsid w:val="000A2705"/>
    <w:rsid w:val="000A2921"/>
    <w:rsid w:val="000A2CF1"/>
    <w:rsid w:val="000A346B"/>
    <w:rsid w:val="000A36E4"/>
    <w:rsid w:val="000A3853"/>
    <w:rsid w:val="000A3B54"/>
    <w:rsid w:val="000A3E27"/>
    <w:rsid w:val="000A4367"/>
    <w:rsid w:val="000A47B7"/>
    <w:rsid w:val="000A482B"/>
    <w:rsid w:val="000A4857"/>
    <w:rsid w:val="000A4D4A"/>
    <w:rsid w:val="000A4F48"/>
    <w:rsid w:val="000A4FB5"/>
    <w:rsid w:val="000A4FD9"/>
    <w:rsid w:val="000A50FA"/>
    <w:rsid w:val="000A511F"/>
    <w:rsid w:val="000A5140"/>
    <w:rsid w:val="000A51E1"/>
    <w:rsid w:val="000A57AA"/>
    <w:rsid w:val="000A59D4"/>
    <w:rsid w:val="000A5A6E"/>
    <w:rsid w:val="000A5C23"/>
    <w:rsid w:val="000A6055"/>
    <w:rsid w:val="000A64F4"/>
    <w:rsid w:val="000A6614"/>
    <w:rsid w:val="000A6870"/>
    <w:rsid w:val="000A6B40"/>
    <w:rsid w:val="000A72D4"/>
    <w:rsid w:val="000A7855"/>
    <w:rsid w:val="000A7AAC"/>
    <w:rsid w:val="000A7CAE"/>
    <w:rsid w:val="000A7ECF"/>
    <w:rsid w:val="000A7EF2"/>
    <w:rsid w:val="000B0233"/>
    <w:rsid w:val="000B0328"/>
    <w:rsid w:val="000B071F"/>
    <w:rsid w:val="000B078E"/>
    <w:rsid w:val="000B087A"/>
    <w:rsid w:val="000B0928"/>
    <w:rsid w:val="000B0A58"/>
    <w:rsid w:val="000B0C10"/>
    <w:rsid w:val="000B0FC2"/>
    <w:rsid w:val="000B135F"/>
    <w:rsid w:val="000B138C"/>
    <w:rsid w:val="000B16D9"/>
    <w:rsid w:val="000B1E7D"/>
    <w:rsid w:val="000B2156"/>
    <w:rsid w:val="000B21F7"/>
    <w:rsid w:val="000B2249"/>
    <w:rsid w:val="000B2345"/>
    <w:rsid w:val="000B261A"/>
    <w:rsid w:val="000B2863"/>
    <w:rsid w:val="000B2917"/>
    <w:rsid w:val="000B2972"/>
    <w:rsid w:val="000B2B68"/>
    <w:rsid w:val="000B2CE7"/>
    <w:rsid w:val="000B2F1F"/>
    <w:rsid w:val="000B2FFE"/>
    <w:rsid w:val="000B316B"/>
    <w:rsid w:val="000B367C"/>
    <w:rsid w:val="000B3A01"/>
    <w:rsid w:val="000B3B99"/>
    <w:rsid w:val="000B3C60"/>
    <w:rsid w:val="000B3C6D"/>
    <w:rsid w:val="000B3E55"/>
    <w:rsid w:val="000B4412"/>
    <w:rsid w:val="000B4661"/>
    <w:rsid w:val="000B4C13"/>
    <w:rsid w:val="000B4C1D"/>
    <w:rsid w:val="000B51F4"/>
    <w:rsid w:val="000B64CE"/>
    <w:rsid w:val="000B678A"/>
    <w:rsid w:val="000B6797"/>
    <w:rsid w:val="000B69FC"/>
    <w:rsid w:val="000B6D57"/>
    <w:rsid w:val="000B7300"/>
    <w:rsid w:val="000B7E1D"/>
    <w:rsid w:val="000B7E61"/>
    <w:rsid w:val="000B7ECE"/>
    <w:rsid w:val="000C016F"/>
    <w:rsid w:val="000C07A4"/>
    <w:rsid w:val="000C0AA7"/>
    <w:rsid w:val="000C0E29"/>
    <w:rsid w:val="000C137D"/>
    <w:rsid w:val="000C149B"/>
    <w:rsid w:val="000C14AA"/>
    <w:rsid w:val="000C162D"/>
    <w:rsid w:val="000C17CF"/>
    <w:rsid w:val="000C1A59"/>
    <w:rsid w:val="000C1A8A"/>
    <w:rsid w:val="000C1AD0"/>
    <w:rsid w:val="000C1BEB"/>
    <w:rsid w:val="000C1CD0"/>
    <w:rsid w:val="000C1CF6"/>
    <w:rsid w:val="000C1D73"/>
    <w:rsid w:val="000C1DBA"/>
    <w:rsid w:val="000C1E72"/>
    <w:rsid w:val="000C1F17"/>
    <w:rsid w:val="000C2296"/>
    <w:rsid w:val="000C257D"/>
    <w:rsid w:val="000C290D"/>
    <w:rsid w:val="000C2CF8"/>
    <w:rsid w:val="000C2F3B"/>
    <w:rsid w:val="000C3337"/>
    <w:rsid w:val="000C336B"/>
    <w:rsid w:val="000C39BB"/>
    <w:rsid w:val="000C3B09"/>
    <w:rsid w:val="000C3D42"/>
    <w:rsid w:val="000C3DF3"/>
    <w:rsid w:val="000C3F18"/>
    <w:rsid w:val="000C4203"/>
    <w:rsid w:val="000C430B"/>
    <w:rsid w:val="000C4BAE"/>
    <w:rsid w:val="000C4C71"/>
    <w:rsid w:val="000C5024"/>
    <w:rsid w:val="000C55ED"/>
    <w:rsid w:val="000C5768"/>
    <w:rsid w:val="000C5ECB"/>
    <w:rsid w:val="000C6112"/>
    <w:rsid w:val="000C6506"/>
    <w:rsid w:val="000C6551"/>
    <w:rsid w:val="000C688F"/>
    <w:rsid w:val="000C6B39"/>
    <w:rsid w:val="000C6B9D"/>
    <w:rsid w:val="000C6C64"/>
    <w:rsid w:val="000C7149"/>
    <w:rsid w:val="000C722A"/>
    <w:rsid w:val="000C72E8"/>
    <w:rsid w:val="000C760C"/>
    <w:rsid w:val="000C7773"/>
    <w:rsid w:val="000C77BA"/>
    <w:rsid w:val="000C7CFE"/>
    <w:rsid w:val="000D02A1"/>
    <w:rsid w:val="000D0560"/>
    <w:rsid w:val="000D06F7"/>
    <w:rsid w:val="000D091C"/>
    <w:rsid w:val="000D0B47"/>
    <w:rsid w:val="000D10C1"/>
    <w:rsid w:val="000D1184"/>
    <w:rsid w:val="000D138F"/>
    <w:rsid w:val="000D15E4"/>
    <w:rsid w:val="000D1800"/>
    <w:rsid w:val="000D1857"/>
    <w:rsid w:val="000D1DF1"/>
    <w:rsid w:val="000D1F86"/>
    <w:rsid w:val="000D21D6"/>
    <w:rsid w:val="000D2540"/>
    <w:rsid w:val="000D2852"/>
    <w:rsid w:val="000D2B1F"/>
    <w:rsid w:val="000D2D42"/>
    <w:rsid w:val="000D2DB0"/>
    <w:rsid w:val="000D2FDE"/>
    <w:rsid w:val="000D34F0"/>
    <w:rsid w:val="000D3B31"/>
    <w:rsid w:val="000D3CFE"/>
    <w:rsid w:val="000D3E00"/>
    <w:rsid w:val="000D4021"/>
    <w:rsid w:val="000D404C"/>
    <w:rsid w:val="000D417B"/>
    <w:rsid w:val="000D42A6"/>
    <w:rsid w:val="000D4468"/>
    <w:rsid w:val="000D448A"/>
    <w:rsid w:val="000D463D"/>
    <w:rsid w:val="000D47B4"/>
    <w:rsid w:val="000D4B46"/>
    <w:rsid w:val="000D51C2"/>
    <w:rsid w:val="000D52B9"/>
    <w:rsid w:val="000D54A1"/>
    <w:rsid w:val="000D571A"/>
    <w:rsid w:val="000D5766"/>
    <w:rsid w:val="000D5B40"/>
    <w:rsid w:val="000D5D08"/>
    <w:rsid w:val="000D6257"/>
    <w:rsid w:val="000D63E4"/>
    <w:rsid w:val="000D6527"/>
    <w:rsid w:val="000D67D0"/>
    <w:rsid w:val="000D688E"/>
    <w:rsid w:val="000D6A79"/>
    <w:rsid w:val="000D6ACA"/>
    <w:rsid w:val="000D70B7"/>
    <w:rsid w:val="000D717F"/>
    <w:rsid w:val="000D776C"/>
    <w:rsid w:val="000D7793"/>
    <w:rsid w:val="000D7D18"/>
    <w:rsid w:val="000D7E89"/>
    <w:rsid w:val="000D7EB6"/>
    <w:rsid w:val="000E03D8"/>
    <w:rsid w:val="000E0419"/>
    <w:rsid w:val="000E186A"/>
    <w:rsid w:val="000E1A41"/>
    <w:rsid w:val="000E1DE4"/>
    <w:rsid w:val="000E1EB8"/>
    <w:rsid w:val="000E1FE3"/>
    <w:rsid w:val="000E2312"/>
    <w:rsid w:val="000E2765"/>
    <w:rsid w:val="000E28B5"/>
    <w:rsid w:val="000E2BC7"/>
    <w:rsid w:val="000E2DF6"/>
    <w:rsid w:val="000E328A"/>
    <w:rsid w:val="000E356E"/>
    <w:rsid w:val="000E379C"/>
    <w:rsid w:val="000E37D2"/>
    <w:rsid w:val="000E3D09"/>
    <w:rsid w:val="000E3E40"/>
    <w:rsid w:val="000E42E2"/>
    <w:rsid w:val="000E4428"/>
    <w:rsid w:val="000E46E4"/>
    <w:rsid w:val="000E47E7"/>
    <w:rsid w:val="000E4D2F"/>
    <w:rsid w:val="000E4D35"/>
    <w:rsid w:val="000E4D39"/>
    <w:rsid w:val="000E5286"/>
    <w:rsid w:val="000E5327"/>
    <w:rsid w:val="000E5339"/>
    <w:rsid w:val="000E537B"/>
    <w:rsid w:val="000E5628"/>
    <w:rsid w:val="000E562A"/>
    <w:rsid w:val="000E5701"/>
    <w:rsid w:val="000E587E"/>
    <w:rsid w:val="000E5EAB"/>
    <w:rsid w:val="000E5EFF"/>
    <w:rsid w:val="000E5FB2"/>
    <w:rsid w:val="000E610A"/>
    <w:rsid w:val="000E6230"/>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466"/>
    <w:rsid w:val="000F1626"/>
    <w:rsid w:val="000F1676"/>
    <w:rsid w:val="000F18FA"/>
    <w:rsid w:val="000F192B"/>
    <w:rsid w:val="000F1BC1"/>
    <w:rsid w:val="000F1CF2"/>
    <w:rsid w:val="000F1E96"/>
    <w:rsid w:val="000F2288"/>
    <w:rsid w:val="000F2A6E"/>
    <w:rsid w:val="000F2C1A"/>
    <w:rsid w:val="000F2DF6"/>
    <w:rsid w:val="000F31C4"/>
    <w:rsid w:val="000F3572"/>
    <w:rsid w:val="000F3729"/>
    <w:rsid w:val="000F3D8A"/>
    <w:rsid w:val="000F3E72"/>
    <w:rsid w:val="000F4119"/>
    <w:rsid w:val="000F4797"/>
    <w:rsid w:val="000F4A39"/>
    <w:rsid w:val="000F4BAF"/>
    <w:rsid w:val="000F4C36"/>
    <w:rsid w:val="000F4CD3"/>
    <w:rsid w:val="000F4D18"/>
    <w:rsid w:val="000F4E1D"/>
    <w:rsid w:val="000F59BC"/>
    <w:rsid w:val="000F5B68"/>
    <w:rsid w:val="000F5BCC"/>
    <w:rsid w:val="000F6371"/>
    <w:rsid w:val="000F65F1"/>
    <w:rsid w:val="000F6BD5"/>
    <w:rsid w:val="000F7001"/>
    <w:rsid w:val="000F7103"/>
    <w:rsid w:val="000F7191"/>
    <w:rsid w:val="000F71F5"/>
    <w:rsid w:val="000F72C1"/>
    <w:rsid w:val="000F72F6"/>
    <w:rsid w:val="000F755D"/>
    <w:rsid w:val="000F762A"/>
    <w:rsid w:val="000F7814"/>
    <w:rsid w:val="000F7EEF"/>
    <w:rsid w:val="001000AE"/>
    <w:rsid w:val="001000CB"/>
    <w:rsid w:val="001000EE"/>
    <w:rsid w:val="00100627"/>
    <w:rsid w:val="00100F1D"/>
    <w:rsid w:val="00101277"/>
    <w:rsid w:val="00101675"/>
    <w:rsid w:val="0010171D"/>
    <w:rsid w:val="001018BD"/>
    <w:rsid w:val="00101C7F"/>
    <w:rsid w:val="00101D74"/>
    <w:rsid w:val="00101E2F"/>
    <w:rsid w:val="00102124"/>
    <w:rsid w:val="0010276C"/>
    <w:rsid w:val="00102B44"/>
    <w:rsid w:val="0010319B"/>
    <w:rsid w:val="00103D16"/>
    <w:rsid w:val="00104BD2"/>
    <w:rsid w:val="00104F57"/>
    <w:rsid w:val="00104FC1"/>
    <w:rsid w:val="001054C9"/>
    <w:rsid w:val="001054D7"/>
    <w:rsid w:val="001055C0"/>
    <w:rsid w:val="0010571D"/>
    <w:rsid w:val="001059A7"/>
    <w:rsid w:val="00105E38"/>
    <w:rsid w:val="00105F1B"/>
    <w:rsid w:val="00106116"/>
    <w:rsid w:val="001061BD"/>
    <w:rsid w:val="00106261"/>
    <w:rsid w:val="00106526"/>
    <w:rsid w:val="00106578"/>
    <w:rsid w:val="001066CE"/>
    <w:rsid w:val="0010679B"/>
    <w:rsid w:val="00106A3F"/>
    <w:rsid w:val="0010700B"/>
    <w:rsid w:val="001071AF"/>
    <w:rsid w:val="001074B7"/>
    <w:rsid w:val="001077BB"/>
    <w:rsid w:val="00107813"/>
    <w:rsid w:val="001078BF"/>
    <w:rsid w:val="0010796C"/>
    <w:rsid w:val="00107CA2"/>
    <w:rsid w:val="00107DFD"/>
    <w:rsid w:val="001101F0"/>
    <w:rsid w:val="001105B6"/>
    <w:rsid w:val="00110830"/>
    <w:rsid w:val="00110F33"/>
    <w:rsid w:val="0011106B"/>
    <w:rsid w:val="00111522"/>
    <w:rsid w:val="001116A8"/>
    <w:rsid w:val="001117BB"/>
    <w:rsid w:val="001118C4"/>
    <w:rsid w:val="00111C08"/>
    <w:rsid w:val="00111C3A"/>
    <w:rsid w:val="00111FFF"/>
    <w:rsid w:val="001121E4"/>
    <w:rsid w:val="001125F5"/>
    <w:rsid w:val="0011269A"/>
    <w:rsid w:val="00112976"/>
    <w:rsid w:val="00112A2E"/>
    <w:rsid w:val="00112BE7"/>
    <w:rsid w:val="00112CCE"/>
    <w:rsid w:val="00112FF7"/>
    <w:rsid w:val="00113058"/>
    <w:rsid w:val="00113266"/>
    <w:rsid w:val="0011329A"/>
    <w:rsid w:val="00113420"/>
    <w:rsid w:val="001134ED"/>
    <w:rsid w:val="00113C6B"/>
    <w:rsid w:val="00113E6B"/>
    <w:rsid w:val="00113EE2"/>
    <w:rsid w:val="00114152"/>
    <w:rsid w:val="00114422"/>
    <w:rsid w:val="00114C08"/>
    <w:rsid w:val="00114D80"/>
    <w:rsid w:val="00114EE6"/>
    <w:rsid w:val="00114F0F"/>
    <w:rsid w:val="00115076"/>
    <w:rsid w:val="001151F8"/>
    <w:rsid w:val="00115290"/>
    <w:rsid w:val="001152F2"/>
    <w:rsid w:val="0011531C"/>
    <w:rsid w:val="00115893"/>
    <w:rsid w:val="00115972"/>
    <w:rsid w:val="00115F59"/>
    <w:rsid w:val="00115FE0"/>
    <w:rsid w:val="00116264"/>
    <w:rsid w:val="0011635D"/>
    <w:rsid w:val="001164AA"/>
    <w:rsid w:val="001165BC"/>
    <w:rsid w:val="00116657"/>
    <w:rsid w:val="0011683D"/>
    <w:rsid w:val="001168DA"/>
    <w:rsid w:val="00116B1D"/>
    <w:rsid w:val="00116BEC"/>
    <w:rsid w:val="00116D0C"/>
    <w:rsid w:val="00116F11"/>
    <w:rsid w:val="00117284"/>
    <w:rsid w:val="001173EF"/>
    <w:rsid w:val="001176A3"/>
    <w:rsid w:val="00117CDA"/>
    <w:rsid w:val="0012044C"/>
    <w:rsid w:val="00120523"/>
    <w:rsid w:val="0012053B"/>
    <w:rsid w:val="001205C4"/>
    <w:rsid w:val="0012070F"/>
    <w:rsid w:val="001208C2"/>
    <w:rsid w:val="00120CCB"/>
    <w:rsid w:val="00120DA7"/>
    <w:rsid w:val="00120DEE"/>
    <w:rsid w:val="001211E0"/>
    <w:rsid w:val="00121463"/>
    <w:rsid w:val="00121690"/>
    <w:rsid w:val="001217C5"/>
    <w:rsid w:val="0012183B"/>
    <w:rsid w:val="0012199F"/>
    <w:rsid w:val="00121A76"/>
    <w:rsid w:val="00121B04"/>
    <w:rsid w:val="00121C94"/>
    <w:rsid w:val="00121E94"/>
    <w:rsid w:val="001220F5"/>
    <w:rsid w:val="00122511"/>
    <w:rsid w:val="00122741"/>
    <w:rsid w:val="00122AB6"/>
    <w:rsid w:val="00122CEF"/>
    <w:rsid w:val="0012335A"/>
    <w:rsid w:val="001236E9"/>
    <w:rsid w:val="00123991"/>
    <w:rsid w:val="00123B89"/>
    <w:rsid w:val="00123EF8"/>
    <w:rsid w:val="00124509"/>
    <w:rsid w:val="00124B55"/>
    <w:rsid w:val="00124BEB"/>
    <w:rsid w:val="00124D73"/>
    <w:rsid w:val="0012512B"/>
    <w:rsid w:val="001251BB"/>
    <w:rsid w:val="00125511"/>
    <w:rsid w:val="0012569D"/>
    <w:rsid w:val="001259DF"/>
    <w:rsid w:val="00125D36"/>
    <w:rsid w:val="00125D88"/>
    <w:rsid w:val="001263A4"/>
    <w:rsid w:val="0012690A"/>
    <w:rsid w:val="00126A6A"/>
    <w:rsid w:val="00126EBE"/>
    <w:rsid w:val="00127058"/>
    <w:rsid w:val="00127091"/>
    <w:rsid w:val="001275EE"/>
    <w:rsid w:val="0012776E"/>
    <w:rsid w:val="00127E49"/>
    <w:rsid w:val="0013023C"/>
    <w:rsid w:val="00130618"/>
    <w:rsid w:val="00130689"/>
    <w:rsid w:val="001308D1"/>
    <w:rsid w:val="00130A76"/>
    <w:rsid w:val="00130AE5"/>
    <w:rsid w:val="0013129E"/>
    <w:rsid w:val="0013179E"/>
    <w:rsid w:val="001319B5"/>
    <w:rsid w:val="001319BF"/>
    <w:rsid w:val="001319DA"/>
    <w:rsid w:val="00131BAD"/>
    <w:rsid w:val="00131BE7"/>
    <w:rsid w:val="001320BA"/>
    <w:rsid w:val="001322C0"/>
    <w:rsid w:val="001322CF"/>
    <w:rsid w:val="001322D8"/>
    <w:rsid w:val="00132580"/>
    <w:rsid w:val="00132809"/>
    <w:rsid w:val="00132894"/>
    <w:rsid w:val="00133812"/>
    <w:rsid w:val="001339F7"/>
    <w:rsid w:val="00133A25"/>
    <w:rsid w:val="00133CE9"/>
    <w:rsid w:val="00134525"/>
    <w:rsid w:val="0013488C"/>
    <w:rsid w:val="00134B3B"/>
    <w:rsid w:val="00134C8E"/>
    <w:rsid w:val="00134CF4"/>
    <w:rsid w:val="00134DB2"/>
    <w:rsid w:val="00134E47"/>
    <w:rsid w:val="00134E54"/>
    <w:rsid w:val="00134EDA"/>
    <w:rsid w:val="001353C2"/>
    <w:rsid w:val="001354CB"/>
    <w:rsid w:val="001357BE"/>
    <w:rsid w:val="00135845"/>
    <w:rsid w:val="00135A09"/>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358"/>
    <w:rsid w:val="0013755B"/>
    <w:rsid w:val="0013756C"/>
    <w:rsid w:val="00137575"/>
    <w:rsid w:val="00137B51"/>
    <w:rsid w:val="00137C0C"/>
    <w:rsid w:val="00137EFF"/>
    <w:rsid w:val="001401CF"/>
    <w:rsid w:val="0014033B"/>
    <w:rsid w:val="00140673"/>
    <w:rsid w:val="00140F08"/>
    <w:rsid w:val="00140FF7"/>
    <w:rsid w:val="0014115F"/>
    <w:rsid w:val="001412CB"/>
    <w:rsid w:val="00141A74"/>
    <w:rsid w:val="00141ADD"/>
    <w:rsid w:val="00141C56"/>
    <w:rsid w:val="00141D6B"/>
    <w:rsid w:val="001423B8"/>
    <w:rsid w:val="00142481"/>
    <w:rsid w:val="001424A9"/>
    <w:rsid w:val="0014254F"/>
    <w:rsid w:val="0014265A"/>
    <w:rsid w:val="0014288A"/>
    <w:rsid w:val="00142C4D"/>
    <w:rsid w:val="0014304F"/>
    <w:rsid w:val="00143282"/>
    <w:rsid w:val="001433C6"/>
    <w:rsid w:val="0014366E"/>
    <w:rsid w:val="00143675"/>
    <w:rsid w:val="00143912"/>
    <w:rsid w:val="00143BA6"/>
    <w:rsid w:val="00143C64"/>
    <w:rsid w:val="0014410C"/>
    <w:rsid w:val="001444FD"/>
    <w:rsid w:val="001444FF"/>
    <w:rsid w:val="00144D1C"/>
    <w:rsid w:val="00144DDF"/>
    <w:rsid w:val="00144FCC"/>
    <w:rsid w:val="001452A6"/>
    <w:rsid w:val="0014541D"/>
    <w:rsid w:val="0014561A"/>
    <w:rsid w:val="00145724"/>
    <w:rsid w:val="00145922"/>
    <w:rsid w:val="00145FB8"/>
    <w:rsid w:val="0014601B"/>
    <w:rsid w:val="00146493"/>
    <w:rsid w:val="0014686A"/>
    <w:rsid w:val="001468D4"/>
    <w:rsid w:val="00146AF4"/>
    <w:rsid w:val="00146F80"/>
    <w:rsid w:val="00146FC2"/>
    <w:rsid w:val="001473AE"/>
    <w:rsid w:val="001478D3"/>
    <w:rsid w:val="001500F2"/>
    <w:rsid w:val="00150586"/>
    <w:rsid w:val="00150C0E"/>
    <w:rsid w:val="00150C58"/>
    <w:rsid w:val="0015102A"/>
    <w:rsid w:val="00151359"/>
    <w:rsid w:val="00151878"/>
    <w:rsid w:val="00152090"/>
    <w:rsid w:val="00152155"/>
    <w:rsid w:val="001521E0"/>
    <w:rsid w:val="00152291"/>
    <w:rsid w:val="0015233C"/>
    <w:rsid w:val="00152578"/>
    <w:rsid w:val="001532B6"/>
    <w:rsid w:val="001539A5"/>
    <w:rsid w:val="00153F3F"/>
    <w:rsid w:val="00153FA5"/>
    <w:rsid w:val="00154136"/>
    <w:rsid w:val="00154405"/>
    <w:rsid w:val="00154523"/>
    <w:rsid w:val="0015499D"/>
    <w:rsid w:val="00154DCE"/>
    <w:rsid w:val="00155119"/>
    <w:rsid w:val="001551C9"/>
    <w:rsid w:val="00155238"/>
    <w:rsid w:val="0015532E"/>
    <w:rsid w:val="001553D3"/>
    <w:rsid w:val="00155C8E"/>
    <w:rsid w:val="00155DE8"/>
    <w:rsid w:val="00155E19"/>
    <w:rsid w:val="00155E97"/>
    <w:rsid w:val="00155F9A"/>
    <w:rsid w:val="0015626A"/>
    <w:rsid w:val="001566D1"/>
    <w:rsid w:val="001574B7"/>
    <w:rsid w:val="001578B4"/>
    <w:rsid w:val="00157936"/>
    <w:rsid w:val="00157A34"/>
    <w:rsid w:val="00157A60"/>
    <w:rsid w:val="00157A7A"/>
    <w:rsid w:val="00157B06"/>
    <w:rsid w:val="00157CDB"/>
    <w:rsid w:val="00157E8E"/>
    <w:rsid w:val="00160232"/>
    <w:rsid w:val="001603B8"/>
    <w:rsid w:val="001605FA"/>
    <w:rsid w:val="00160614"/>
    <w:rsid w:val="00160731"/>
    <w:rsid w:val="001607FC"/>
    <w:rsid w:val="00160B28"/>
    <w:rsid w:val="001613D5"/>
    <w:rsid w:val="0016154D"/>
    <w:rsid w:val="0016193F"/>
    <w:rsid w:val="00161D0D"/>
    <w:rsid w:val="001623D5"/>
    <w:rsid w:val="0016246B"/>
    <w:rsid w:val="0016283D"/>
    <w:rsid w:val="00162EEE"/>
    <w:rsid w:val="001630E5"/>
    <w:rsid w:val="001631C9"/>
    <w:rsid w:val="0016320C"/>
    <w:rsid w:val="001633E4"/>
    <w:rsid w:val="0016364A"/>
    <w:rsid w:val="00163656"/>
    <w:rsid w:val="001637F0"/>
    <w:rsid w:val="00163C6D"/>
    <w:rsid w:val="00164222"/>
    <w:rsid w:val="001643D9"/>
    <w:rsid w:val="0016448C"/>
    <w:rsid w:val="0016491C"/>
    <w:rsid w:val="00164E73"/>
    <w:rsid w:val="00165185"/>
    <w:rsid w:val="00165249"/>
    <w:rsid w:val="001652CC"/>
    <w:rsid w:val="0016549E"/>
    <w:rsid w:val="00165764"/>
    <w:rsid w:val="00165931"/>
    <w:rsid w:val="00165B51"/>
    <w:rsid w:val="00165BCB"/>
    <w:rsid w:val="00165F25"/>
    <w:rsid w:val="00165FE6"/>
    <w:rsid w:val="00166109"/>
    <w:rsid w:val="00166243"/>
    <w:rsid w:val="0016668E"/>
    <w:rsid w:val="00166FB2"/>
    <w:rsid w:val="001670E3"/>
    <w:rsid w:val="00167353"/>
    <w:rsid w:val="00167517"/>
    <w:rsid w:val="001676C8"/>
    <w:rsid w:val="001678B3"/>
    <w:rsid w:val="00167960"/>
    <w:rsid w:val="00167996"/>
    <w:rsid w:val="00167A14"/>
    <w:rsid w:val="00167CDA"/>
    <w:rsid w:val="00167F66"/>
    <w:rsid w:val="001700F6"/>
    <w:rsid w:val="001703D4"/>
    <w:rsid w:val="001704EB"/>
    <w:rsid w:val="00170518"/>
    <w:rsid w:val="0017059B"/>
    <w:rsid w:val="0017098A"/>
    <w:rsid w:val="00170B12"/>
    <w:rsid w:val="00170C3B"/>
    <w:rsid w:val="00170DDB"/>
    <w:rsid w:val="00171417"/>
    <w:rsid w:val="00171470"/>
    <w:rsid w:val="001718C0"/>
    <w:rsid w:val="00171A7F"/>
    <w:rsid w:val="00171BE9"/>
    <w:rsid w:val="00171C8E"/>
    <w:rsid w:val="00171E4E"/>
    <w:rsid w:val="00172096"/>
    <w:rsid w:val="001722E9"/>
    <w:rsid w:val="00172343"/>
    <w:rsid w:val="001723B6"/>
    <w:rsid w:val="001723C0"/>
    <w:rsid w:val="001728A3"/>
    <w:rsid w:val="00172910"/>
    <w:rsid w:val="00172D54"/>
    <w:rsid w:val="00172F4D"/>
    <w:rsid w:val="00172F4F"/>
    <w:rsid w:val="001740B6"/>
    <w:rsid w:val="0017429F"/>
    <w:rsid w:val="00174905"/>
    <w:rsid w:val="00174A1E"/>
    <w:rsid w:val="00174BC4"/>
    <w:rsid w:val="00174C0B"/>
    <w:rsid w:val="00174C60"/>
    <w:rsid w:val="00174C71"/>
    <w:rsid w:val="00175168"/>
    <w:rsid w:val="00175694"/>
    <w:rsid w:val="00175811"/>
    <w:rsid w:val="001759F1"/>
    <w:rsid w:val="00175DD1"/>
    <w:rsid w:val="00175F3C"/>
    <w:rsid w:val="001762C1"/>
    <w:rsid w:val="0017632A"/>
    <w:rsid w:val="00176591"/>
    <w:rsid w:val="00176610"/>
    <w:rsid w:val="00176825"/>
    <w:rsid w:val="00176851"/>
    <w:rsid w:val="00176996"/>
    <w:rsid w:val="00176AA2"/>
    <w:rsid w:val="00176C50"/>
    <w:rsid w:val="001771E5"/>
    <w:rsid w:val="0017723E"/>
    <w:rsid w:val="00177272"/>
    <w:rsid w:val="00177AF9"/>
    <w:rsid w:val="00177C22"/>
    <w:rsid w:val="00177D94"/>
    <w:rsid w:val="00180377"/>
    <w:rsid w:val="00180449"/>
    <w:rsid w:val="001807DD"/>
    <w:rsid w:val="001808C5"/>
    <w:rsid w:val="00180A31"/>
    <w:rsid w:val="00180A87"/>
    <w:rsid w:val="00180E55"/>
    <w:rsid w:val="0018120B"/>
    <w:rsid w:val="0018167E"/>
    <w:rsid w:val="001816DE"/>
    <w:rsid w:val="00181E28"/>
    <w:rsid w:val="00181F3A"/>
    <w:rsid w:val="00182075"/>
    <w:rsid w:val="0018251D"/>
    <w:rsid w:val="001825E4"/>
    <w:rsid w:val="001828FE"/>
    <w:rsid w:val="00182A5A"/>
    <w:rsid w:val="00182BA2"/>
    <w:rsid w:val="00182C5F"/>
    <w:rsid w:val="00182E66"/>
    <w:rsid w:val="00182FF7"/>
    <w:rsid w:val="001832E4"/>
    <w:rsid w:val="001833A3"/>
    <w:rsid w:val="00183483"/>
    <w:rsid w:val="001834AE"/>
    <w:rsid w:val="001835E5"/>
    <w:rsid w:val="00183AE4"/>
    <w:rsid w:val="00183BF9"/>
    <w:rsid w:val="00183C38"/>
    <w:rsid w:val="00183DDC"/>
    <w:rsid w:val="00184182"/>
    <w:rsid w:val="00184218"/>
    <w:rsid w:val="0018423E"/>
    <w:rsid w:val="001842AB"/>
    <w:rsid w:val="001842C8"/>
    <w:rsid w:val="00184801"/>
    <w:rsid w:val="00184856"/>
    <w:rsid w:val="00184A35"/>
    <w:rsid w:val="00184B82"/>
    <w:rsid w:val="001859A9"/>
    <w:rsid w:val="00185D31"/>
    <w:rsid w:val="0018624A"/>
    <w:rsid w:val="00186B67"/>
    <w:rsid w:val="00186CBD"/>
    <w:rsid w:val="0018785D"/>
    <w:rsid w:val="001878E8"/>
    <w:rsid w:val="001879FF"/>
    <w:rsid w:val="00187DCA"/>
    <w:rsid w:val="00187F7D"/>
    <w:rsid w:val="0019002B"/>
    <w:rsid w:val="001900A4"/>
    <w:rsid w:val="001901C5"/>
    <w:rsid w:val="001906B8"/>
    <w:rsid w:val="00190AA9"/>
    <w:rsid w:val="00190BED"/>
    <w:rsid w:val="00191191"/>
    <w:rsid w:val="00191219"/>
    <w:rsid w:val="00191E9D"/>
    <w:rsid w:val="001920FE"/>
    <w:rsid w:val="00192168"/>
    <w:rsid w:val="001922B5"/>
    <w:rsid w:val="0019233A"/>
    <w:rsid w:val="0019281C"/>
    <w:rsid w:val="00192913"/>
    <w:rsid w:val="00192D59"/>
    <w:rsid w:val="00192F63"/>
    <w:rsid w:val="001930C0"/>
    <w:rsid w:val="001938AF"/>
    <w:rsid w:val="00193B84"/>
    <w:rsid w:val="00193B8C"/>
    <w:rsid w:val="00193E6E"/>
    <w:rsid w:val="0019419C"/>
    <w:rsid w:val="0019442C"/>
    <w:rsid w:val="00194473"/>
    <w:rsid w:val="0019458F"/>
    <w:rsid w:val="0019511E"/>
    <w:rsid w:val="00195216"/>
    <w:rsid w:val="0019533E"/>
    <w:rsid w:val="00195538"/>
    <w:rsid w:val="0019567C"/>
    <w:rsid w:val="00195981"/>
    <w:rsid w:val="00195C78"/>
    <w:rsid w:val="00195D8D"/>
    <w:rsid w:val="00195DDF"/>
    <w:rsid w:val="00196137"/>
    <w:rsid w:val="0019635D"/>
    <w:rsid w:val="0019664F"/>
    <w:rsid w:val="0019683A"/>
    <w:rsid w:val="001968EB"/>
    <w:rsid w:val="001969B7"/>
    <w:rsid w:val="00196AB3"/>
    <w:rsid w:val="00196C7C"/>
    <w:rsid w:val="00196E0E"/>
    <w:rsid w:val="00196F74"/>
    <w:rsid w:val="00196FE0"/>
    <w:rsid w:val="00197046"/>
    <w:rsid w:val="001973E7"/>
    <w:rsid w:val="00197522"/>
    <w:rsid w:val="00197686"/>
    <w:rsid w:val="00197795"/>
    <w:rsid w:val="00197A0D"/>
    <w:rsid w:val="001A0051"/>
    <w:rsid w:val="001A00CF"/>
    <w:rsid w:val="001A06B6"/>
    <w:rsid w:val="001A0D0E"/>
    <w:rsid w:val="001A14A5"/>
    <w:rsid w:val="001A15D3"/>
    <w:rsid w:val="001A17D6"/>
    <w:rsid w:val="001A197D"/>
    <w:rsid w:val="001A19E7"/>
    <w:rsid w:val="001A1A92"/>
    <w:rsid w:val="001A2008"/>
    <w:rsid w:val="001A24FB"/>
    <w:rsid w:val="001A2655"/>
    <w:rsid w:val="001A265F"/>
    <w:rsid w:val="001A2C42"/>
    <w:rsid w:val="001A312B"/>
    <w:rsid w:val="001A3788"/>
    <w:rsid w:val="001A3860"/>
    <w:rsid w:val="001A38B8"/>
    <w:rsid w:val="001A39C4"/>
    <w:rsid w:val="001A3D4E"/>
    <w:rsid w:val="001A3DB7"/>
    <w:rsid w:val="001A4103"/>
    <w:rsid w:val="001A43B1"/>
    <w:rsid w:val="001A4923"/>
    <w:rsid w:val="001A499C"/>
    <w:rsid w:val="001A4E91"/>
    <w:rsid w:val="001A4E97"/>
    <w:rsid w:val="001A521A"/>
    <w:rsid w:val="001A5BA0"/>
    <w:rsid w:val="001A5D27"/>
    <w:rsid w:val="001A5E5B"/>
    <w:rsid w:val="001A6257"/>
    <w:rsid w:val="001A6385"/>
    <w:rsid w:val="001A64B1"/>
    <w:rsid w:val="001A6834"/>
    <w:rsid w:val="001A689B"/>
    <w:rsid w:val="001A692F"/>
    <w:rsid w:val="001A736A"/>
    <w:rsid w:val="001A78EE"/>
    <w:rsid w:val="001A7AD6"/>
    <w:rsid w:val="001A7D0D"/>
    <w:rsid w:val="001B0598"/>
    <w:rsid w:val="001B072A"/>
    <w:rsid w:val="001B0AD2"/>
    <w:rsid w:val="001B1005"/>
    <w:rsid w:val="001B116E"/>
    <w:rsid w:val="001B13B9"/>
    <w:rsid w:val="001B1859"/>
    <w:rsid w:val="001B1E3A"/>
    <w:rsid w:val="001B20C3"/>
    <w:rsid w:val="001B2152"/>
    <w:rsid w:val="001B22E9"/>
    <w:rsid w:val="001B23E9"/>
    <w:rsid w:val="001B2979"/>
    <w:rsid w:val="001B2B53"/>
    <w:rsid w:val="001B2F2F"/>
    <w:rsid w:val="001B3059"/>
    <w:rsid w:val="001B338E"/>
    <w:rsid w:val="001B347F"/>
    <w:rsid w:val="001B3647"/>
    <w:rsid w:val="001B38B7"/>
    <w:rsid w:val="001B390A"/>
    <w:rsid w:val="001B44A5"/>
    <w:rsid w:val="001B4BD8"/>
    <w:rsid w:val="001B51EC"/>
    <w:rsid w:val="001B5410"/>
    <w:rsid w:val="001B577E"/>
    <w:rsid w:val="001B5815"/>
    <w:rsid w:val="001B5909"/>
    <w:rsid w:val="001B5D4D"/>
    <w:rsid w:val="001B5DA8"/>
    <w:rsid w:val="001B60C9"/>
    <w:rsid w:val="001B6393"/>
    <w:rsid w:val="001B66A0"/>
    <w:rsid w:val="001B6AC5"/>
    <w:rsid w:val="001B6AF9"/>
    <w:rsid w:val="001B6C43"/>
    <w:rsid w:val="001B79B7"/>
    <w:rsid w:val="001B7B51"/>
    <w:rsid w:val="001C00E5"/>
    <w:rsid w:val="001C0220"/>
    <w:rsid w:val="001C02A9"/>
    <w:rsid w:val="001C05E7"/>
    <w:rsid w:val="001C0A6A"/>
    <w:rsid w:val="001C1069"/>
    <w:rsid w:val="001C1356"/>
    <w:rsid w:val="001C14FF"/>
    <w:rsid w:val="001C1590"/>
    <w:rsid w:val="001C15F3"/>
    <w:rsid w:val="001C1908"/>
    <w:rsid w:val="001C190C"/>
    <w:rsid w:val="001C19AA"/>
    <w:rsid w:val="001C238F"/>
    <w:rsid w:val="001C2739"/>
    <w:rsid w:val="001C2B1F"/>
    <w:rsid w:val="001C2B7D"/>
    <w:rsid w:val="001C2C55"/>
    <w:rsid w:val="001C2C96"/>
    <w:rsid w:val="001C2F8F"/>
    <w:rsid w:val="001C30FC"/>
    <w:rsid w:val="001C37CA"/>
    <w:rsid w:val="001C37E0"/>
    <w:rsid w:val="001C3995"/>
    <w:rsid w:val="001C3FFC"/>
    <w:rsid w:val="001C44D8"/>
    <w:rsid w:val="001C48AC"/>
    <w:rsid w:val="001C4AD5"/>
    <w:rsid w:val="001C4D9B"/>
    <w:rsid w:val="001C4F12"/>
    <w:rsid w:val="001C52F0"/>
    <w:rsid w:val="001C5314"/>
    <w:rsid w:val="001C55D4"/>
    <w:rsid w:val="001C59AD"/>
    <w:rsid w:val="001C5B79"/>
    <w:rsid w:val="001C5F1A"/>
    <w:rsid w:val="001C608E"/>
    <w:rsid w:val="001C6152"/>
    <w:rsid w:val="001C6157"/>
    <w:rsid w:val="001C616A"/>
    <w:rsid w:val="001C61B9"/>
    <w:rsid w:val="001C61D2"/>
    <w:rsid w:val="001C640F"/>
    <w:rsid w:val="001C6467"/>
    <w:rsid w:val="001C6A51"/>
    <w:rsid w:val="001C6B82"/>
    <w:rsid w:val="001C6B87"/>
    <w:rsid w:val="001C6BC1"/>
    <w:rsid w:val="001C6D4B"/>
    <w:rsid w:val="001C71BF"/>
    <w:rsid w:val="001C75AB"/>
    <w:rsid w:val="001C7609"/>
    <w:rsid w:val="001C7831"/>
    <w:rsid w:val="001D0212"/>
    <w:rsid w:val="001D04A3"/>
    <w:rsid w:val="001D05FD"/>
    <w:rsid w:val="001D0683"/>
    <w:rsid w:val="001D0874"/>
    <w:rsid w:val="001D0CDD"/>
    <w:rsid w:val="001D1017"/>
    <w:rsid w:val="001D12F1"/>
    <w:rsid w:val="001D18A0"/>
    <w:rsid w:val="001D190B"/>
    <w:rsid w:val="001D2045"/>
    <w:rsid w:val="001D20A7"/>
    <w:rsid w:val="001D21BA"/>
    <w:rsid w:val="001D22F4"/>
    <w:rsid w:val="001D23E8"/>
    <w:rsid w:val="001D2441"/>
    <w:rsid w:val="001D26C1"/>
    <w:rsid w:val="001D2A47"/>
    <w:rsid w:val="001D2A6C"/>
    <w:rsid w:val="001D2AAA"/>
    <w:rsid w:val="001D2B80"/>
    <w:rsid w:val="001D2BFF"/>
    <w:rsid w:val="001D2F93"/>
    <w:rsid w:val="001D30D7"/>
    <w:rsid w:val="001D3716"/>
    <w:rsid w:val="001D39F8"/>
    <w:rsid w:val="001D3F25"/>
    <w:rsid w:val="001D3F9C"/>
    <w:rsid w:val="001D403E"/>
    <w:rsid w:val="001D4065"/>
    <w:rsid w:val="001D4273"/>
    <w:rsid w:val="001D4876"/>
    <w:rsid w:val="001D48D7"/>
    <w:rsid w:val="001D4A53"/>
    <w:rsid w:val="001D4ADF"/>
    <w:rsid w:val="001D4B09"/>
    <w:rsid w:val="001D55B0"/>
    <w:rsid w:val="001D572B"/>
    <w:rsid w:val="001D5832"/>
    <w:rsid w:val="001D5B37"/>
    <w:rsid w:val="001D5B91"/>
    <w:rsid w:val="001D5BB1"/>
    <w:rsid w:val="001D5DC3"/>
    <w:rsid w:val="001D6022"/>
    <w:rsid w:val="001D632D"/>
    <w:rsid w:val="001D6819"/>
    <w:rsid w:val="001D6FF7"/>
    <w:rsid w:val="001D7162"/>
    <w:rsid w:val="001D71FF"/>
    <w:rsid w:val="001D72AA"/>
    <w:rsid w:val="001D7479"/>
    <w:rsid w:val="001D7534"/>
    <w:rsid w:val="001D75CE"/>
    <w:rsid w:val="001D7A9B"/>
    <w:rsid w:val="001D7C4D"/>
    <w:rsid w:val="001D7CE3"/>
    <w:rsid w:val="001D7ED8"/>
    <w:rsid w:val="001E07A2"/>
    <w:rsid w:val="001E0948"/>
    <w:rsid w:val="001E0A2B"/>
    <w:rsid w:val="001E14BE"/>
    <w:rsid w:val="001E14CA"/>
    <w:rsid w:val="001E1C1D"/>
    <w:rsid w:val="001E1E11"/>
    <w:rsid w:val="001E2024"/>
    <w:rsid w:val="001E22BD"/>
    <w:rsid w:val="001E2316"/>
    <w:rsid w:val="001E248D"/>
    <w:rsid w:val="001E24D4"/>
    <w:rsid w:val="001E29BE"/>
    <w:rsid w:val="001E2A8A"/>
    <w:rsid w:val="001E2ED1"/>
    <w:rsid w:val="001E333D"/>
    <w:rsid w:val="001E3766"/>
    <w:rsid w:val="001E3953"/>
    <w:rsid w:val="001E4B68"/>
    <w:rsid w:val="001E4FD6"/>
    <w:rsid w:val="001E50AD"/>
    <w:rsid w:val="001E547D"/>
    <w:rsid w:val="001E5594"/>
    <w:rsid w:val="001E577B"/>
    <w:rsid w:val="001E5926"/>
    <w:rsid w:val="001E5C9F"/>
    <w:rsid w:val="001E5D19"/>
    <w:rsid w:val="001E5D5A"/>
    <w:rsid w:val="001E5F8E"/>
    <w:rsid w:val="001E6045"/>
    <w:rsid w:val="001E60C4"/>
    <w:rsid w:val="001E667F"/>
    <w:rsid w:val="001E68EA"/>
    <w:rsid w:val="001E6B18"/>
    <w:rsid w:val="001E6EB8"/>
    <w:rsid w:val="001E7147"/>
    <w:rsid w:val="001E737E"/>
    <w:rsid w:val="001E73E2"/>
    <w:rsid w:val="001E746C"/>
    <w:rsid w:val="001E74B0"/>
    <w:rsid w:val="001E74D0"/>
    <w:rsid w:val="001E77DF"/>
    <w:rsid w:val="001E7C8D"/>
    <w:rsid w:val="001F047C"/>
    <w:rsid w:val="001F0626"/>
    <w:rsid w:val="001F098A"/>
    <w:rsid w:val="001F09DC"/>
    <w:rsid w:val="001F0DE8"/>
    <w:rsid w:val="001F111C"/>
    <w:rsid w:val="001F11B0"/>
    <w:rsid w:val="001F1407"/>
    <w:rsid w:val="001F1627"/>
    <w:rsid w:val="001F1669"/>
    <w:rsid w:val="001F171E"/>
    <w:rsid w:val="001F181F"/>
    <w:rsid w:val="001F1F05"/>
    <w:rsid w:val="001F1F52"/>
    <w:rsid w:val="001F2299"/>
    <w:rsid w:val="001F22AE"/>
    <w:rsid w:val="001F22BC"/>
    <w:rsid w:val="001F2760"/>
    <w:rsid w:val="001F2B3B"/>
    <w:rsid w:val="001F2C3C"/>
    <w:rsid w:val="001F2C85"/>
    <w:rsid w:val="001F3744"/>
    <w:rsid w:val="001F385F"/>
    <w:rsid w:val="001F39E6"/>
    <w:rsid w:val="001F3ADE"/>
    <w:rsid w:val="001F3C09"/>
    <w:rsid w:val="001F3C4F"/>
    <w:rsid w:val="001F3D05"/>
    <w:rsid w:val="001F4002"/>
    <w:rsid w:val="001F419D"/>
    <w:rsid w:val="001F41AF"/>
    <w:rsid w:val="001F4695"/>
    <w:rsid w:val="001F4B31"/>
    <w:rsid w:val="001F4C26"/>
    <w:rsid w:val="001F4D30"/>
    <w:rsid w:val="001F4D72"/>
    <w:rsid w:val="001F4FCC"/>
    <w:rsid w:val="001F4FDB"/>
    <w:rsid w:val="001F50A8"/>
    <w:rsid w:val="001F51B2"/>
    <w:rsid w:val="001F57D2"/>
    <w:rsid w:val="001F5999"/>
    <w:rsid w:val="001F5AF8"/>
    <w:rsid w:val="001F5B04"/>
    <w:rsid w:val="001F5B16"/>
    <w:rsid w:val="001F5E46"/>
    <w:rsid w:val="001F6105"/>
    <w:rsid w:val="001F61C1"/>
    <w:rsid w:val="001F61DD"/>
    <w:rsid w:val="001F630B"/>
    <w:rsid w:val="001F63F6"/>
    <w:rsid w:val="001F652A"/>
    <w:rsid w:val="001F661E"/>
    <w:rsid w:val="001F6774"/>
    <w:rsid w:val="001F6794"/>
    <w:rsid w:val="001F67AB"/>
    <w:rsid w:val="001F67E3"/>
    <w:rsid w:val="001F6AB3"/>
    <w:rsid w:val="001F6DF2"/>
    <w:rsid w:val="001F6FBA"/>
    <w:rsid w:val="001F77C4"/>
    <w:rsid w:val="001F7CF8"/>
    <w:rsid w:val="001F7E85"/>
    <w:rsid w:val="001F7F53"/>
    <w:rsid w:val="0020027D"/>
    <w:rsid w:val="002006C6"/>
    <w:rsid w:val="00200B5C"/>
    <w:rsid w:val="00200E45"/>
    <w:rsid w:val="002011BA"/>
    <w:rsid w:val="0020141D"/>
    <w:rsid w:val="002014E4"/>
    <w:rsid w:val="002019A2"/>
    <w:rsid w:val="00201BBF"/>
    <w:rsid w:val="00201D94"/>
    <w:rsid w:val="0020229C"/>
    <w:rsid w:val="00202319"/>
    <w:rsid w:val="002028CC"/>
    <w:rsid w:val="00202CB0"/>
    <w:rsid w:val="00202D0D"/>
    <w:rsid w:val="00202FCB"/>
    <w:rsid w:val="0020304D"/>
    <w:rsid w:val="0020307D"/>
    <w:rsid w:val="0020316E"/>
    <w:rsid w:val="0020318B"/>
    <w:rsid w:val="002033C5"/>
    <w:rsid w:val="002034B5"/>
    <w:rsid w:val="0020369F"/>
    <w:rsid w:val="00203A0D"/>
    <w:rsid w:val="00203D15"/>
    <w:rsid w:val="002040DA"/>
    <w:rsid w:val="0020427B"/>
    <w:rsid w:val="00204C8D"/>
    <w:rsid w:val="00204FDB"/>
    <w:rsid w:val="002052DF"/>
    <w:rsid w:val="00205B24"/>
    <w:rsid w:val="00205DA8"/>
    <w:rsid w:val="0020612C"/>
    <w:rsid w:val="002062E4"/>
    <w:rsid w:val="002063F8"/>
    <w:rsid w:val="00206581"/>
    <w:rsid w:val="00206853"/>
    <w:rsid w:val="00206C36"/>
    <w:rsid w:val="00206E08"/>
    <w:rsid w:val="00207333"/>
    <w:rsid w:val="00207558"/>
    <w:rsid w:val="00207930"/>
    <w:rsid w:val="00207952"/>
    <w:rsid w:val="00207A4D"/>
    <w:rsid w:val="002105B0"/>
    <w:rsid w:val="002105C7"/>
    <w:rsid w:val="002108A6"/>
    <w:rsid w:val="002108E5"/>
    <w:rsid w:val="00210D99"/>
    <w:rsid w:val="002111DF"/>
    <w:rsid w:val="002113E2"/>
    <w:rsid w:val="00211596"/>
    <w:rsid w:val="00211785"/>
    <w:rsid w:val="002117E0"/>
    <w:rsid w:val="00211D71"/>
    <w:rsid w:val="00211DA4"/>
    <w:rsid w:val="00211F5A"/>
    <w:rsid w:val="00211F9B"/>
    <w:rsid w:val="00211FA1"/>
    <w:rsid w:val="00212243"/>
    <w:rsid w:val="002122CC"/>
    <w:rsid w:val="00212441"/>
    <w:rsid w:val="002126DD"/>
    <w:rsid w:val="00212877"/>
    <w:rsid w:val="00212961"/>
    <w:rsid w:val="00212DF3"/>
    <w:rsid w:val="00212FB8"/>
    <w:rsid w:val="00212FE7"/>
    <w:rsid w:val="002131E1"/>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934"/>
    <w:rsid w:val="00215A33"/>
    <w:rsid w:val="00215C69"/>
    <w:rsid w:val="00215E3F"/>
    <w:rsid w:val="00216216"/>
    <w:rsid w:val="00216594"/>
    <w:rsid w:val="00216794"/>
    <w:rsid w:val="002169AC"/>
    <w:rsid w:val="00216D10"/>
    <w:rsid w:val="002171B0"/>
    <w:rsid w:val="002172D2"/>
    <w:rsid w:val="002173E9"/>
    <w:rsid w:val="0021750D"/>
    <w:rsid w:val="00217A5C"/>
    <w:rsid w:val="00217FF0"/>
    <w:rsid w:val="00220333"/>
    <w:rsid w:val="0022034E"/>
    <w:rsid w:val="0022035A"/>
    <w:rsid w:val="0022055A"/>
    <w:rsid w:val="00220A28"/>
    <w:rsid w:val="00220A82"/>
    <w:rsid w:val="00220AD6"/>
    <w:rsid w:val="00221160"/>
    <w:rsid w:val="0022119C"/>
    <w:rsid w:val="002211B8"/>
    <w:rsid w:val="0022170E"/>
    <w:rsid w:val="0022196D"/>
    <w:rsid w:val="002219C6"/>
    <w:rsid w:val="00221D30"/>
    <w:rsid w:val="00221DD3"/>
    <w:rsid w:val="0022234F"/>
    <w:rsid w:val="002224B4"/>
    <w:rsid w:val="002226BD"/>
    <w:rsid w:val="002227E8"/>
    <w:rsid w:val="00222838"/>
    <w:rsid w:val="00222AD0"/>
    <w:rsid w:val="00222B3C"/>
    <w:rsid w:val="00222D65"/>
    <w:rsid w:val="002232AB"/>
    <w:rsid w:val="002234D6"/>
    <w:rsid w:val="00223585"/>
    <w:rsid w:val="002236B8"/>
    <w:rsid w:val="00223937"/>
    <w:rsid w:val="00223B82"/>
    <w:rsid w:val="00223F83"/>
    <w:rsid w:val="00224143"/>
    <w:rsid w:val="00224514"/>
    <w:rsid w:val="002245D8"/>
    <w:rsid w:val="002245DA"/>
    <w:rsid w:val="002247D2"/>
    <w:rsid w:val="002248EC"/>
    <w:rsid w:val="002249C4"/>
    <w:rsid w:val="00224CC0"/>
    <w:rsid w:val="00224DB7"/>
    <w:rsid w:val="00224F0D"/>
    <w:rsid w:val="002251A3"/>
    <w:rsid w:val="002252A2"/>
    <w:rsid w:val="002255E2"/>
    <w:rsid w:val="0022580A"/>
    <w:rsid w:val="0022583A"/>
    <w:rsid w:val="0022584A"/>
    <w:rsid w:val="002258E1"/>
    <w:rsid w:val="002259AE"/>
    <w:rsid w:val="00225DB4"/>
    <w:rsid w:val="00225F89"/>
    <w:rsid w:val="00225F98"/>
    <w:rsid w:val="00225FCF"/>
    <w:rsid w:val="00226132"/>
    <w:rsid w:val="002261B0"/>
    <w:rsid w:val="00226363"/>
    <w:rsid w:val="0022643C"/>
    <w:rsid w:val="00226536"/>
    <w:rsid w:val="002265AB"/>
    <w:rsid w:val="00226751"/>
    <w:rsid w:val="002267EB"/>
    <w:rsid w:val="002268B3"/>
    <w:rsid w:val="00226B13"/>
    <w:rsid w:val="00226B4E"/>
    <w:rsid w:val="00226F9F"/>
    <w:rsid w:val="0022729B"/>
    <w:rsid w:val="002272F3"/>
    <w:rsid w:val="00227329"/>
    <w:rsid w:val="00227402"/>
    <w:rsid w:val="00227D24"/>
    <w:rsid w:val="0023015C"/>
    <w:rsid w:val="002301FC"/>
    <w:rsid w:val="00230281"/>
    <w:rsid w:val="002304DE"/>
    <w:rsid w:val="00230600"/>
    <w:rsid w:val="0023060B"/>
    <w:rsid w:val="00230B54"/>
    <w:rsid w:val="00230DED"/>
    <w:rsid w:val="002316F2"/>
    <w:rsid w:val="00231943"/>
    <w:rsid w:val="002319FD"/>
    <w:rsid w:val="00231A6D"/>
    <w:rsid w:val="00231DA8"/>
    <w:rsid w:val="00231EF4"/>
    <w:rsid w:val="002321B8"/>
    <w:rsid w:val="00232357"/>
    <w:rsid w:val="00232457"/>
    <w:rsid w:val="002325CC"/>
    <w:rsid w:val="00232648"/>
    <w:rsid w:val="002328BE"/>
    <w:rsid w:val="00232BB8"/>
    <w:rsid w:val="00232ECD"/>
    <w:rsid w:val="0023309A"/>
    <w:rsid w:val="002333EC"/>
    <w:rsid w:val="002337CA"/>
    <w:rsid w:val="00233A3E"/>
    <w:rsid w:val="00233A61"/>
    <w:rsid w:val="002341A3"/>
    <w:rsid w:val="00234209"/>
    <w:rsid w:val="0023430E"/>
    <w:rsid w:val="002349FF"/>
    <w:rsid w:val="00234C25"/>
    <w:rsid w:val="00234F31"/>
    <w:rsid w:val="002350CC"/>
    <w:rsid w:val="0023522E"/>
    <w:rsid w:val="00235403"/>
    <w:rsid w:val="00235C7A"/>
    <w:rsid w:val="00235E50"/>
    <w:rsid w:val="002363F4"/>
    <w:rsid w:val="0023692B"/>
    <w:rsid w:val="0023694A"/>
    <w:rsid w:val="00236B50"/>
    <w:rsid w:val="00236D05"/>
    <w:rsid w:val="00236D55"/>
    <w:rsid w:val="00237265"/>
    <w:rsid w:val="002376E7"/>
    <w:rsid w:val="00237863"/>
    <w:rsid w:val="00237B24"/>
    <w:rsid w:val="00237F05"/>
    <w:rsid w:val="00240059"/>
    <w:rsid w:val="002402CA"/>
    <w:rsid w:val="002404C0"/>
    <w:rsid w:val="00240C20"/>
    <w:rsid w:val="00241063"/>
    <w:rsid w:val="00241067"/>
    <w:rsid w:val="002410A5"/>
    <w:rsid w:val="0024112D"/>
    <w:rsid w:val="002411E8"/>
    <w:rsid w:val="00241475"/>
    <w:rsid w:val="002414D1"/>
    <w:rsid w:val="00241618"/>
    <w:rsid w:val="002419B2"/>
    <w:rsid w:val="00241A33"/>
    <w:rsid w:val="00241D1E"/>
    <w:rsid w:val="002422CD"/>
    <w:rsid w:val="00242549"/>
    <w:rsid w:val="0024262C"/>
    <w:rsid w:val="002426AC"/>
    <w:rsid w:val="00242D35"/>
    <w:rsid w:val="00242D3E"/>
    <w:rsid w:val="00242D5B"/>
    <w:rsid w:val="00243484"/>
    <w:rsid w:val="002435FA"/>
    <w:rsid w:val="00243EBA"/>
    <w:rsid w:val="0024431D"/>
    <w:rsid w:val="00244551"/>
    <w:rsid w:val="0024486B"/>
    <w:rsid w:val="002448E1"/>
    <w:rsid w:val="0024494E"/>
    <w:rsid w:val="00244E5B"/>
    <w:rsid w:val="00244FB5"/>
    <w:rsid w:val="0024529A"/>
    <w:rsid w:val="002454B6"/>
    <w:rsid w:val="00245726"/>
    <w:rsid w:val="002458D6"/>
    <w:rsid w:val="00245B8D"/>
    <w:rsid w:val="00245E04"/>
    <w:rsid w:val="00245F19"/>
    <w:rsid w:val="0024611F"/>
    <w:rsid w:val="00246596"/>
    <w:rsid w:val="0024679A"/>
    <w:rsid w:val="00246805"/>
    <w:rsid w:val="002468DC"/>
    <w:rsid w:val="00246E04"/>
    <w:rsid w:val="00246F52"/>
    <w:rsid w:val="002475E4"/>
    <w:rsid w:val="00247A52"/>
    <w:rsid w:val="00247D98"/>
    <w:rsid w:val="002501CF"/>
    <w:rsid w:val="002502BB"/>
    <w:rsid w:val="0025035B"/>
    <w:rsid w:val="0025038D"/>
    <w:rsid w:val="00250411"/>
    <w:rsid w:val="002505B1"/>
    <w:rsid w:val="00250A23"/>
    <w:rsid w:val="00250A60"/>
    <w:rsid w:val="00250DBD"/>
    <w:rsid w:val="0025124C"/>
    <w:rsid w:val="002512AD"/>
    <w:rsid w:val="002513FE"/>
    <w:rsid w:val="002516EE"/>
    <w:rsid w:val="00251726"/>
    <w:rsid w:val="00251A94"/>
    <w:rsid w:val="00251DB4"/>
    <w:rsid w:val="00252096"/>
    <w:rsid w:val="00252340"/>
    <w:rsid w:val="002524AF"/>
    <w:rsid w:val="00252699"/>
    <w:rsid w:val="0025288D"/>
    <w:rsid w:val="0025290A"/>
    <w:rsid w:val="00252DBB"/>
    <w:rsid w:val="00252E34"/>
    <w:rsid w:val="00253A34"/>
    <w:rsid w:val="00253CE5"/>
    <w:rsid w:val="00254D96"/>
    <w:rsid w:val="002553B8"/>
    <w:rsid w:val="00255584"/>
    <w:rsid w:val="00255612"/>
    <w:rsid w:val="00255693"/>
    <w:rsid w:val="002557A8"/>
    <w:rsid w:val="002561B6"/>
    <w:rsid w:val="0025625A"/>
    <w:rsid w:val="00256281"/>
    <w:rsid w:val="00256511"/>
    <w:rsid w:val="002568A1"/>
    <w:rsid w:val="00256939"/>
    <w:rsid w:val="0025699B"/>
    <w:rsid w:val="00256ED2"/>
    <w:rsid w:val="00257257"/>
    <w:rsid w:val="0025746D"/>
    <w:rsid w:val="0025770A"/>
    <w:rsid w:val="00257B28"/>
    <w:rsid w:val="00257ED3"/>
    <w:rsid w:val="002600FD"/>
    <w:rsid w:val="00260368"/>
    <w:rsid w:val="00260381"/>
    <w:rsid w:val="0026039F"/>
    <w:rsid w:val="00260906"/>
    <w:rsid w:val="00260C3F"/>
    <w:rsid w:val="00260E9A"/>
    <w:rsid w:val="002612EF"/>
    <w:rsid w:val="00261693"/>
    <w:rsid w:val="0026177F"/>
    <w:rsid w:val="0026195B"/>
    <w:rsid w:val="00261F59"/>
    <w:rsid w:val="00262072"/>
    <w:rsid w:val="002620DD"/>
    <w:rsid w:val="002620EF"/>
    <w:rsid w:val="002622C3"/>
    <w:rsid w:val="002625BB"/>
    <w:rsid w:val="0026291C"/>
    <w:rsid w:val="0026292F"/>
    <w:rsid w:val="00262A02"/>
    <w:rsid w:val="00262F94"/>
    <w:rsid w:val="00262FC1"/>
    <w:rsid w:val="00263107"/>
    <w:rsid w:val="0026347E"/>
    <w:rsid w:val="0026358B"/>
    <w:rsid w:val="00263614"/>
    <w:rsid w:val="0026363A"/>
    <w:rsid w:val="00263B27"/>
    <w:rsid w:val="00263FC6"/>
    <w:rsid w:val="00264306"/>
    <w:rsid w:val="0026451F"/>
    <w:rsid w:val="0026464A"/>
    <w:rsid w:val="002649EB"/>
    <w:rsid w:val="00264BEB"/>
    <w:rsid w:val="00264EE0"/>
    <w:rsid w:val="00264FA4"/>
    <w:rsid w:val="00265128"/>
    <w:rsid w:val="00265709"/>
    <w:rsid w:val="00265D3D"/>
    <w:rsid w:val="00265DAE"/>
    <w:rsid w:val="00265F30"/>
    <w:rsid w:val="002664F4"/>
    <w:rsid w:val="0026653A"/>
    <w:rsid w:val="002668EB"/>
    <w:rsid w:val="0026697B"/>
    <w:rsid w:val="00266A26"/>
    <w:rsid w:val="00266EE5"/>
    <w:rsid w:val="0026703B"/>
    <w:rsid w:val="00267111"/>
    <w:rsid w:val="00267300"/>
    <w:rsid w:val="00267408"/>
    <w:rsid w:val="00267CC1"/>
    <w:rsid w:val="002701AB"/>
    <w:rsid w:val="0027070E"/>
    <w:rsid w:val="0027105A"/>
    <w:rsid w:val="00271540"/>
    <w:rsid w:val="00271764"/>
    <w:rsid w:val="00271D08"/>
    <w:rsid w:val="00271F14"/>
    <w:rsid w:val="00271F81"/>
    <w:rsid w:val="002724C5"/>
    <w:rsid w:val="00272840"/>
    <w:rsid w:val="00272931"/>
    <w:rsid w:val="002729E9"/>
    <w:rsid w:val="00272D04"/>
    <w:rsid w:val="00272F8A"/>
    <w:rsid w:val="0027323E"/>
    <w:rsid w:val="00273423"/>
    <w:rsid w:val="0027345E"/>
    <w:rsid w:val="0027370C"/>
    <w:rsid w:val="00273744"/>
    <w:rsid w:val="002737D5"/>
    <w:rsid w:val="0027385B"/>
    <w:rsid w:val="00273A0B"/>
    <w:rsid w:val="00273BC2"/>
    <w:rsid w:val="00273E85"/>
    <w:rsid w:val="00273F5B"/>
    <w:rsid w:val="00273FD6"/>
    <w:rsid w:val="00274003"/>
    <w:rsid w:val="0027431F"/>
    <w:rsid w:val="002743BA"/>
    <w:rsid w:val="00274500"/>
    <w:rsid w:val="0027474B"/>
    <w:rsid w:val="002749FB"/>
    <w:rsid w:val="00274BDA"/>
    <w:rsid w:val="00274F61"/>
    <w:rsid w:val="00275067"/>
    <w:rsid w:val="00275479"/>
    <w:rsid w:val="002754A3"/>
    <w:rsid w:val="00275A65"/>
    <w:rsid w:val="00275D4C"/>
    <w:rsid w:val="00275DB9"/>
    <w:rsid w:val="00275FC8"/>
    <w:rsid w:val="002760A9"/>
    <w:rsid w:val="0027616B"/>
    <w:rsid w:val="00276248"/>
    <w:rsid w:val="00276387"/>
    <w:rsid w:val="002763D1"/>
    <w:rsid w:val="0027661D"/>
    <w:rsid w:val="002766A5"/>
    <w:rsid w:val="00276989"/>
    <w:rsid w:val="0027699D"/>
    <w:rsid w:val="00276C61"/>
    <w:rsid w:val="00276D59"/>
    <w:rsid w:val="00276D6E"/>
    <w:rsid w:val="00277210"/>
    <w:rsid w:val="0027755E"/>
    <w:rsid w:val="00277676"/>
    <w:rsid w:val="0027776B"/>
    <w:rsid w:val="002778E9"/>
    <w:rsid w:val="00277A08"/>
    <w:rsid w:val="00277A50"/>
    <w:rsid w:val="00277C40"/>
    <w:rsid w:val="0028008C"/>
    <w:rsid w:val="00280289"/>
    <w:rsid w:val="002802C4"/>
    <w:rsid w:val="00280326"/>
    <w:rsid w:val="0028043E"/>
    <w:rsid w:val="002808D4"/>
    <w:rsid w:val="002809AC"/>
    <w:rsid w:val="00280A76"/>
    <w:rsid w:val="00280B11"/>
    <w:rsid w:val="00280FB0"/>
    <w:rsid w:val="00281144"/>
    <w:rsid w:val="0028117B"/>
    <w:rsid w:val="00281233"/>
    <w:rsid w:val="002816E8"/>
    <w:rsid w:val="00281796"/>
    <w:rsid w:val="0028193A"/>
    <w:rsid w:val="00281B11"/>
    <w:rsid w:val="002822CB"/>
    <w:rsid w:val="00282330"/>
    <w:rsid w:val="00282445"/>
    <w:rsid w:val="0028264C"/>
    <w:rsid w:val="002828AB"/>
    <w:rsid w:val="00282AB6"/>
    <w:rsid w:val="00282B91"/>
    <w:rsid w:val="00282D49"/>
    <w:rsid w:val="00282DAF"/>
    <w:rsid w:val="00282E27"/>
    <w:rsid w:val="00282ED7"/>
    <w:rsid w:val="0028317B"/>
    <w:rsid w:val="0028356E"/>
    <w:rsid w:val="00283583"/>
    <w:rsid w:val="0028388F"/>
    <w:rsid w:val="00283D2A"/>
    <w:rsid w:val="00283E86"/>
    <w:rsid w:val="00283EE4"/>
    <w:rsid w:val="00283FCA"/>
    <w:rsid w:val="0028425A"/>
    <w:rsid w:val="002842AA"/>
    <w:rsid w:val="00284B33"/>
    <w:rsid w:val="00284B47"/>
    <w:rsid w:val="0028510A"/>
    <w:rsid w:val="00285803"/>
    <w:rsid w:val="002858F6"/>
    <w:rsid w:val="00285B40"/>
    <w:rsid w:val="00285C23"/>
    <w:rsid w:val="00285CB5"/>
    <w:rsid w:val="00285E28"/>
    <w:rsid w:val="0028639E"/>
    <w:rsid w:val="002863E8"/>
    <w:rsid w:val="002865AD"/>
    <w:rsid w:val="0028669F"/>
    <w:rsid w:val="00286938"/>
    <w:rsid w:val="00286A68"/>
    <w:rsid w:val="00286BE1"/>
    <w:rsid w:val="00286BE7"/>
    <w:rsid w:val="00286C54"/>
    <w:rsid w:val="002877A1"/>
    <w:rsid w:val="00287D77"/>
    <w:rsid w:val="00287E58"/>
    <w:rsid w:val="00287F69"/>
    <w:rsid w:val="00287FA9"/>
    <w:rsid w:val="002905AD"/>
    <w:rsid w:val="002905F8"/>
    <w:rsid w:val="0029060F"/>
    <w:rsid w:val="0029075A"/>
    <w:rsid w:val="00290B5B"/>
    <w:rsid w:val="00290CB5"/>
    <w:rsid w:val="0029110B"/>
    <w:rsid w:val="0029122A"/>
    <w:rsid w:val="0029122F"/>
    <w:rsid w:val="00291265"/>
    <w:rsid w:val="0029130A"/>
    <w:rsid w:val="0029133D"/>
    <w:rsid w:val="0029134C"/>
    <w:rsid w:val="002914BB"/>
    <w:rsid w:val="002914E7"/>
    <w:rsid w:val="002917DD"/>
    <w:rsid w:val="00291C47"/>
    <w:rsid w:val="00291C83"/>
    <w:rsid w:val="00291D45"/>
    <w:rsid w:val="00291F42"/>
    <w:rsid w:val="00292017"/>
    <w:rsid w:val="00292076"/>
    <w:rsid w:val="002920D6"/>
    <w:rsid w:val="00292395"/>
    <w:rsid w:val="00292748"/>
    <w:rsid w:val="0029276A"/>
    <w:rsid w:val="002928F9"/>
    <w:rsid w:val="002929BB"/>
    <w:rsid w:val="00292ACA"/>
    <w:rsid w:val="00292ADD"/>
    <w:rsid w:val="002931D3"/>
    <w:rsid w:val="0029360B"/>
    <w:rsid w:val="0029360D"/>
    <w:rsid w:val="00293718"/>
    <w:rsid w:val="002937D8"/>
    <w:rsid w:val="00293DFB"/>
    <w:rsid w:val="00293F24"/>
    <w:rsid w:val="00293F44"/>
    <w:rsid w:val="00293F99"/>
    <w:rsid w:val="002941EE"/>
    <w:rsid w:val="002944E6"/>
    <w:rsid w:val="0029460F"/>
    <w:rsid w:val="00294990"/>
    <w:rsid w:val="0029525B"/>
    <w:rsid w:val="002955DA"/>
    <w:rsid w:val="00295647"/>
    <w:rsid w:val="00295703"/>
    <w:rsid w:val="0029577D"/>
    <w:rsid w:val="00295B16"/>
    <w:rsid w:val="00295BFB"/>
    <w:rsid w:val="00295DEF"/>
    <w:rsid w:val="0029617E"/>
    <w:rsid w:val="00296232"/>
    <w:rsid w:val="002965AD"/>
    <w:rsid w:val="0029669C"/>
    <w:rsid w:val="00296872"/>
    <w:rsid w:val="0029694C"/>
    <w:rsid w:val="00296958"/>
    <w:rsid w:val="0029739D"/>
    <w:rsid w:val="002977DC"/>
    <w:rsid w:val="00297965"/>
    <w:rsid w:val="00297B2C"/>
    <w:rsid w:val="00297CA8"/>
    <w:rsid w:val="00297D21"/>
    <w:rsid w:val="00297E05"/>
    <w:rsid w:val="00297FEE"/>
    <w:rsid w:val="002A0673"/>
    <w:rsid w:val="002A0937"/>
    <w:rsid w:val="002A13BE"/>
    <w:rsid w:val="002A1719"/>
    <w:rsid w:val="002A18CC"/>
    <w:rsid w:val="002A192C"/>
    <w:rsid w:val="002A1BC9"/>
    <w:rsid w:val="002A1E1F"/>
    <w:rsid w:val="002A1F69"/>
    <w:rsid w:val="002A2182"/>
    <w:rsid w:val="002A2617"/>
    <w:rsid w:val="002A262F"/>
    <w:rsid w:val="002A26B9"/>
    <w:rsid w:val="002A26EA"/>
    <w:rsid w:val="002A2797"/>
    <w:rsid w:val="002A2B20"/>
    <w:rsid w:val="002A2CC3"/>
    <w:rsid w:val="002A2E5F"/>
    <w:rsid w:val="002A315C"/>
    <w:rsid w:val="002A3284"/>
    <w:rsid w:val="002A3465"/>
    <w:rsid w:val="002A3561"/>
    <w:rsid w:val="002A3816"/>
    <w:rsid w:val="002A3AFB"/>
    <w:rsid w:val="002A4328"/>
    <w:rsid w:val="002A4395"/>
    <w:rsid w:val="002A4543"/>
    <w:rsid w:val="002A468A"/>
    <w:rsid w:val="002A4776"/>
    <w:rsid w:val="002A47BA"/>
    <w:rsid w:val="002A47FF"/>
    <w:rsid w:val="002A4975"/>
    <w:rsid w:val="002A4BF7"/>
    <w:rsid w:val="002A4D51"/>
    <w:rsid w:val="002A4E58"/>
    <w:rsid w:val="002A50B0"/>
    <w:rsid w:val="002A5208"/>
    <w:rsid w:val="002A5291"/>
    <w:rsid w:val="002A56DB"/>
    <w:rsid w:val="002A56F7"/>
    <w:rsid w:val="002A57DE"/>
    <w:rsid w:val="002A5F7C"/>
    <w:rsid w:val="002A6001"/>
    <w:rsid w:val="002A60DB"/>
    <w:rsid w:val="002A62FD"/>
    <w:rsid w:val="002A6576"/>
    <w:rsid w:val="002A6CBD"/>
    <w:rsid w:val="002A71C2"/>
    <w:rsid w:val="002A748B"/>
    <w:rsid w:val="002A7A69"/>
    <w:rsid w:val="002A7BB8"/>
    <w:rsid w:val="002A7C8C"/>
    <w:rsid w:val="002A7CAD"/>
    <w:rsid w:val="002A7E2D"/>
    <w:rsid w:val="002B0215"/>
    <w:rsid w:val="002B08B3"/>
    <w:rsid w:val="002B0A9E"/>
    <w:rsid w:val="002B0BBB"/>
    <w:rsid w:val="002B0C55"/>
    <w:rsid w:val="002B12EE"/>
    <w:rsid w:val="002B14C2"/>
    <w:rsid w:val="002B15E7"/>
    <w:rsid w:val="002B18D9"/>
    <w:rsid w:val="002B1B74"/>
    <w:rsid w:val="002B1BBC"/>
    <w:rsid w:val="002B1C00"/>
    <w:rsid w:val="002B1F6E"/>
    <w:rsid w:val="002B1FAE"/>
    <w:rsid w:val="002B1FBD"/>
    <w:rsid w:val="002B203E"/>
    <w:rsid w:val="002B252C"/>
    <w:rsid w:val="002B2A88"/>
    <w:rsid w:val="002B2E74"/>
    <w:rsid w:val="002B31C7"/>
    <w:rsid w:val="002B32AC"/>
    <w:rsid w:val="002B32B7"/>
    <w:rsid w:val="002B3321"/>
    <w:rsid w:val="002B3576"/>
    <w:rsid w:val="002B3A4F"/>
    <w:rsid w:val="002B3A8A"/>
    <w:rsid w:val="002B3C4E"/>
    <w:rsid w:val="002B3C85"/>
    <w:rsid w:val="002B3DAF"/>
    <w:rsid w:val="002B3DF6"/>
    <w:rsid w:val="002B4719"/>
    <w:rsid w:val="002B4723"/>
    <w:rsid w:val="002B5573"/>
    <w:rsid w:val="002B56B0"/>
    <w:rsid w:val="002B56B5"/>
    <w:rsid w:val="002B57D7"/>
    <w:rsid w:val="002B583B"/>
    <w:rsid w:val="002B5C68"/>
    <w:rsid w:val="002B5DEB"/>
    <w:rsid w:val="002B64B5"/>
    <w:rsid w:val="002B64F1"/>
    <w:rsid w:val="002B7167"/>
    <w:rsid w:val="002B77BD"/>
    <w:rsid w:val="002B7C9C"/>
    <w:rsid w:val="002B7CAA"/>
    <w:rsid w:val="002B7DED"/>
    <w:rsid w:val="002B7F36"/>
    <w:rsid w:val="002C028D"/>
    <w:rsid w:val="002C0685"/>
    <w:rsid w:val="002C097D"/>
    <w:rsid w:val="002C0A02"/>
    <w:rsid w:val="002C0AA5"/>
    <w:rsid w:val="002C1619"/>
    <w:rsid w:val="002C173F"/>
    <w:rsid w:val="002C17E2"/>
    <w:rsid w:val="002C17F4"/>
    <w:rsid w:val="002C1C14"/>
    <w:rsid w:val="002C1C22"/>
    <w:rsid w:val="002C1EE5"/>
    <w:rsid w:val="002C1F8B"/>
    <w:rsid w:val="002C1FA3"/>
    <w:rsid w:val="002C2088"/>
    <w:rsid w:val="002C2089"/>
    <w:rsid w:val="002C233F"/>
    <w:rsid w:val="002C234B"/>
    <w:rsid w:val="002C2398"/>
    <w:rsid w:val="002C259E"/>
    <w:rsid w:val="002C2E2B"/>
    <w:rsid w:val="002C339D"/>
    <w:rsid w:val="002C351F"/>
    <w:rsid w:val="002C3676"/>
    <w:rsid w:val="002C36A7"/>
    <w:rsid w:val="002C37BF"/>
    <w:rsid w:val="002C3C61"/>
    <w:rsid w:val="002C3C94"/>
    <w:rsid w:val="002C3E57"/>
    <w:rsid w:val="002C40C8"/>
    <w:rsid w:val="002C4102"/>
    <w:rsid w:val="002C4157"/>
    <w:rsid w:val="002C431F"/>
    <w:rsid w:val="002C4940"/>
    <w:rsid w:val="002C4982"/>
    <w:rsid w:val="002C49A8"/>
    <w:rsid w:val="002C49A9"/>
    <w:rsid w:val="002C49D3"/>
    <w:rsid w:val="002C4E03"/>
    <w:rsid w:val="002C5600"/>
    <w:rsid w:val="002C5ACA"/>
    <w:rsid w:val="002C5D0A"/>
    <w:rsid w:val="002C5EAE"/>
    <w:rsid w:val="002C64E4"/>
    <w:rsid w:val="002C6802"/>
    <w:rsid w:val="002C6805"/>
    <w:rsid w:val="002C6806"/>
    <w:rsid w:val="002C69BD"/>
    <w:rsid w:val="002C6C55"/>
    <w:rsid w:val="002C6D06"/>
    <w:rsid w:val="002C72C4"/>
    <w:rsid w:val="002C7AB9"/>
    <w:rsid w:val="002C7C0B"/>
    <w:rsid w:val="002C7E5E"/>
    <w:rsid w:val="002D039C"/>
    <w:rsid w:val="002D059B"/>
    <w:rsid w:val="002D0B61"/>
    <w:rsid w:val="002D10DD"/>
    <w:rsid w:val="002D11EE"/>
    <w:rsid w:val="002D158B"/>
    <w:rsid w:val="002D16E2"/>
    <w:rsid w:val="002D1B52"/>
    <w:rsid w:val="002D1CF6"/>
    <w:rsid w:val="002D214F"/>
    <w:rsid w:val="002D271A"/>
    <w:rsid w:val="002D285C"/>
    <w:rsid w:val="002D2A5D"/>
    <w:rsid w:val="002D2F1F"/>
    <w:rsid w:val="002D30B3"/>
    <w:rsid w:val="002D314C"/>
    <w:rsid w:val="002D33F7"/>
    <w:rsid w:val="002D3566"/>
    <w:rsid w:val="002D39BD"/>
    <w:rsid w:val="002D3A24"/>
    <w:rsid w:val="002D3BCC"/>
    <w:rsid w:val="002D3C72"/>
    <w:rsid w:val="002D3EDF"/>
    <w:rsid w:val="002D402C"/>
    <w:rsid w:val="002D40B0"/>
    <w:rsid w:val="002D41DB"/>
    <w:rsid w:val="002D44FE"/>
    <w:rsid w:val="002D487B"/>
    <w:rsid w:val="002D50BA"/>
    <w:rsid w:val="002D51A8"/>
    <w:rsid w:val="002D51F5"/>
    <w:rsid w:val="002D553C"/>
    <w:rsid w:val="002D55FA"/>
    <w:rsid w:val="002D57C6"/>
    <w:rsid w:val="002D5D4F"/>
    <w:rsid w:val="002D66BD"/>
    <w:rsid w:val="002D682E"/>
    <w:rsid w:val="002D693E"/>
    <w:rsid w:val="002D6A11"/>
    <w:rsid w:val="002D6A24"/>
    <w:rsid w:val="002D6AE8"/>
    <w:rsid w:val="002D6BB0"/>
    <w:rsid w:val="002D6C68"/>
    <w:rsid w:val="002D71D1"/>
    <w:rsid w:val="002D741E"/>
    <w:rsid w:val="002D768D"/>
    <w:rsid w:val="002D76DE"/>
    <w:rsid w:val="002D7F6C"/>
    <w:rsid w:val="002E0336"/>
    <w:rsid w:val="002E0663"/>
    <w:rsid w:val="002E06C0"/>
    <w:rsid w:val="002E0794"/>
    <w:rsid w:val="002E07A4"/>
    <w:rsid w:val="002E08F8"/>
    <w:rsid w:val="002E0926"/>
    <w:rsid w:val="002E0A04"/>
    <w:rsid w:val="002E0C16"/>
    <w:rsid w:val="002E0D9E"/>
    <w:rsid w:val="002E0EF9"/>
    <w:rsid w:val="002E0F49"/>
    <w:rsid w:val="002E1829"/>
    <w:rsid w:val="002E198A"/>
    <w:rsid w:val="002E1B89"/>
    <w:rsid w:val="002E1D0A"/>
    <w:rsid w:val="002E1FE2"/>
    <w:rsid w:val="002E22B2"/>
    <w:rsid w:val="002E2836"/>
    <w:rsid w:val="002E2A1F"/>
    <w:rsid w:val="002E2B98"/>
    <w:rsid w:val="002E2C84"/>
    <w:rsid w:val="002E2CC6"/>
    <w:rsid w:val="002E2CCD"/>
    <w:rsid w:val="002E2F69"/>
    <w:rsid w:val="002E3121"/>
    <w:rsid w:val="002E3884"/>
    <w:rsid w:val="002E38A2"/>
    <w:rsid w:val="002E3B37"/>
    <w:rsid w:val="002E3B9E"/>
    <w:rsid w:val="002E3EA5"/>
    <w:rsid w:val="002E408D"/>
    <w:rsid w:val="002E41F2"/>
    <w:rsid w:val="002E4224"/>
    <w:rsid w:val="002E44BE"/>
    <w:rsid w:val="002E4D41"/>
    <w:rsid w:val="002E53A1"/>
    <w:rsid w:val="002E5CB3"/>
    <w:rsid w:val="002E5E98"/>
    <w:rsid w:val="002E60F8"/>
    <w:rsid w:val="002E61EC"/>
    <w:rsid w:val="002E63AF"/>
    <w:rsid w:val="002E663E"/>
    <w:rsid w:val="002E6663"/>
    <w:rsid w:val="002E66C7"/>
    <w:rsid w:val="002E671E"/>
    <w:rsid w:val="002E6A83"/>
    <w:rsid w:val="002E6CF9"/>
    <w:rsid w:val="002E709B"/>
    <w:rsid w:val="002E7113"/>
    <w:rsid w:val="002E7249"/>
    <w:rsid w:val="002E72D6"/>
    <w:rsid w:val="002E7441"/>
    <w:rsid w:val="002E7474"/>
    <w:rsid w:val="002E76D6"/>
    <w:rsid w:val="002E78AD"/>
    <w:rsid w:val="002E7BE3"/>
    <w:rsid w:val="002E7DB8"/>
    <w:rsid w:val="002E7DDC"/>
    <w:rsid w:val="002E7E5B"/>
    <w:rsid w:val="002E7FB5"/>
    <w:rsid w:val="002F043F"/>
    <w:rsid w:val="002F04E8"/>
    <w:rsid w:val="002F074E"/>
    <w:rsid w:val="002F083B"/>
    <w:rsid w:val="002F0EF2"/>
    <w:rsid w:val="002F0F7A"/>
    <w:rsid w:val="002F0FA5"/>
    <w:rsid w:val="002F11AA"/>
    <w:rsid w:val="002F159A"/>
    <w:rsid w:val="002F1784"/>
    <w:rsid w:val="002F190F"/>
    <w:rsid w:val="002F1952"/>
    <w:rsid w:val="002F1B70"/>
    <w:rsid w:val="002F1C39"/>
    <w:rsid w:val="002F1CDE"/>
    <w:rsid w:val="002F1E13"/>
    <w:rsid w:val="002F1EE4"/>
    <w:rsid w:val="002F27A7"/>
    <w:rsid w:val="002F27BE"/>
    <w:rsid w:val="002F29B7"/>
    <w:rsid w:val="002F2EF5"/>
    <w:rsid w:val="002F3528"/>
    <w:rsid w:val="002F3BBD"/>
    <w:rsid w:val="002F3D2C"/>
    <w:rsid w:val="002F3E02"/>
    <w:rsid w:val="002F3E66"/>
    <w:rsid w:val="002F3F6A"/>
    <w:rsid w:val="002F43E6"/>
    <w:rsid w:val="002F440A"/>
    <w:rsid w:val="002F44CE"/>
    <w:rsid w:val="002F471A"/>
    <w:rsid w:val="002F4B2A"/>
    <w:rsid w:val="002F4F0B"/>
    <w:rsid w:val="002F5119"/>
    <w:rsid w:val="002F5150"/>
    <w:rsid w:val="002F51C3"/>
    <w:rsid w:val="002F54F2"/>
    <w:rsid w:val="002F55C2"/>
    <w:rsid w:val="002F56D0"/>
    <w:rsid w:val="002F5EC7"/>
    <w:rsid w:val="002F6297"/>
    <w:rsid w:val="002F62B9"/>
    <w:rsid w:val="002F66CF"/>
    <w:rsid w:val="002F6935"/>
    <w:rsid w:val="002F6A90"/>
    <w:rsid w:val="002F75C4"/>
    <w:rsid w:val="002F7732"/>
    <w:rsid w:val="002F7C6B"/>
    <w:rsid w:val="002F7FB5"/>
    <w:rsid w:val="003001AF"/>
    <w:rsid w:val="00300323"/>
    <w:rsid w:val="0030076B"/>
    <w:rsid w:val="0030081E"/>
    <w:rsid w:val="00300D30"/>
    <w:rsid w:val="00300E74"/>
    <w:rsid w:val="00301063"/>
    <w:rsid w:val="003011E7"/>
    <w:rsid w:val="00301503"/>
    <w:rsid w:val="00301B3D"/>
    <w:rsid w:val="00301D02"/>
    <w:rsid w:val="00301DA3"/>
    <w:rsid w:val="00302264"/>
    <w:rsid w:val="00302312"/>
    <w:rsid w:val="00302E92"/>
    <w:rsid w:val="00302EC5"/>
    <w:rsid w:val="00302FDD"/>
    <w:rsid w:val="00303116"/>
    <w:rsid w:val="00303118"/>
    <w:rsid w:val="003039C2"/>
    <w:rsid w:val="00303A44"/>
    <w:rsid w:val="00303E0B"/>
    <w:rsid w:val="00304132"/>
    <w:rsid w:val="003041EF"/>
    <w:rsid w:val="0030448E"/>
    <w:rsid w:val="0030468B"/>
    <w:rsid w:val="00304712"/>
    <w:rsid w:val="00305058"/>
    <w:rsid w:val="003060D0"/>
    <w:rsid w:val="00306505"/>
    <w:rsid w:val="003069D6"/>
    <w:rsid w:val="00306A20"/>
    <w:rsid w:val="00306FCB"/>
    <w:rsid w:val="00307249"/>
    <w:rsid w:val="003072B3"/>
    <w:rsid w:val="003075D3"/>
    <w:rsid w:val="00307B8C"/>
    <w:rsid w:val="00307BD0"/>
    <w:rsid w:val="0031072B"/>
    <w:rsid w:val="003115FF"/>
    <w:rsid w:val="003116B0"/>
    <w:rsid w:val="003116C3"/>
    <w:rsid w:val="0031177F"/>
    <w:rsid w:val="003117B4"/>
    <w:rsid w:val="003118D4"/>
    <w:rsid w:val="00311BF5"/>
    <w:rsid w:val="00311E40"/>
    <w:rsid w:val="003123A3"/>
    <w:rsid w:val="003124D4"/>
    <w:rsid w:val="003129BC"/>
    <w:rsid w:val="00312AFD"/>
    <w:rsid w:val="00312B60"/>
    <w:rsid w:val="00312B94"/>
    <w:rsid w:val="00312CD0"/>
    <w:rsid w:val="00312FD3"/>
    <w:rsid w:val="003130EE"/>
    <w:rsid w:val="003137C0"/>
    <w:rsid w:val="0031406E"/>
    <w:rsid w:val="0031416E"/>
    <w:rsid w:val="003143B3"/>
    <w:rsid w:val="00314411"/>
    <w:rsid w:val="0031475C"/>
    <w:rsid w:val="00314E0B"/>
    <w:rsid w:val="00314F7F"/>
    <w:rsid w:val="00315591"/>
    <w:rsid w:val="003156F4"/>
    <w:rsid w:val="00315713"/>
    <w:rsid w:val="00315723"/>
    <w:rsid w:val="003157FF"/>
    <w:rsid w:val="003158C3"/>
    <w:rsid w:val="003158CD"/>
    <w:rsid w:val="00315A5F"/>
    <w:rsid w:val="00315B75"/>
    <w:rsid w:val="0031620E"/>
    <w:rsid w:val="0031622A"/>
    <w:rsid w:val="00316377"/>
    <w:rsid w:val="003163A5"/>
    <w:rsid w:val="003167CF"/>
    <w:rsid w:val="0031699E"/>
    <w:rsid w:val="00316A62"/>
    <w:rsid w:val="00316B06"/>
    <w:rsid w:val="00316BB8"/>
    <w:rsid w:val="00316F8B"/>
    <w:rsid w:val="00317330"/>
    <w:rsid w:val="00317B6B"/>
    <w:rsid w:val="00317CEA"/>
    <w:rsid w:val="00317D07"/>
    <w:rsid w:val="00317EDC"/>
    <w:rsid w:val="00317F2B"/>
    <w:rsid w:val="003200AF"/>
    <w:rsid w:val="003209E1"/>
    <w:rsid w:val="00320B4E"/>
    <w:rsid w:val="00320E91"/>
    <w:rsid w:val="0032134E"/>
    <w:rsid w:val="00321503"/>
    <w:rsid w:val="00321978"/>
    <w:rsid w:val="003219F2"/>
    <w:rsid w:val="00321A05"/>
    <w:rsid w:val="00321B33"/>
    <w:rsid w:val="00321C89"/>
    <w:rsid w:val="00321CB8"/>
    <w:rsid w:val="00321F25"/>
    <w:rsid w:val="00322259"/>
    <w:rsid w:val="003222F6"/>
    <w:rsid w:val="0032251A"/>
    <w:rsid w:val="00322643"/>
    <w:rsid w:val="0032294F"/>
    <w:rsid w:val="003229AE"/>
    <w:rsid w:val="00322E54"/>
    <w:rsid w:val="00322F7D"/>
    <w:rsid w:val="00323070"/>
    <w:rsid w:val="003231BD"/>
    <w:rsid w:val="0032322C"/>
    <w:rsid w:val="00323427"/>
    <w:rsid w:val="00323C01"/>
    <w:rsid w:val="00323E34"/>
    <w:rsid w:val="00323FE7"/>
    <w:rsid w:val="003243BF"/>
    <w:rsid w:val="00324429"/>
    <w:rsid w:val="003244D4"/>
    <w:rsid w:val="003244FC"/>
    <w:rsid w:val="00324604"/>
    <w:rsid w:val="00324699"/>
    <w:rsid w:val="00324F02"/>
    <w:rsid w:val="003250FD"/>
    <w:rsid w:val="003251B3"/>
    <w:rsid w:val="003253CE"/>
    <w:rsid w:val="003253D2"/>
    <w:rsid w:val="00325B52"/>
    <w:rsid w:val="00325F52"/>
    <w:rsid w:val="00326321"/>
    <w:rsid w:val="00326370"/>
    <w:rsid w:val="00326760"/>
    <w:rsid w:val="00326B38"/>
    <w:rsid w:val="00327306"/>
    <w:rsid w:val="003273FA"/>
    <w:rsid w:val="0032769C"/>
    <w:rsid w:val="00327A96"/>
    <w:rsid w:val="00327C74"/>
    <w:rsid w:val="00327CE8"/>
    <w:rsid w:val="003300A2"/>
    <w:rsid w:val="003309BB"/>
    <w:rsid w:val="00330C23"/>
    <w:rsid w:val="00330C32"/>
    <w:rsid w:val="00331000"/>
    <w:rsid w:val="00331474"/>
    <w:rsid w:val="00331521"/>
    <w:rsid w:val="00331783"/>
    <w:rsid w:val="00331995"/>
    <w:rsid w:val="00331AEB"/>
    <w:rsid w:val="00331BF1"/>
    <w:rsid w:val="00331CE8"/>
    <w:rsid w:val="00331FFC"/>
    <w:rsid w:val="003323C0"/>
    <w:rsid w:val="0033245B"/>
    <w:rsid w:val="00332B54"/>
    <w:rsid w:val="00332BFB"/>
    <w:rsid w:val="00333573"/>
    <w:rsid w:val="00333693"/>
    <w:rsid w:val="0033383A"/>
    <w:rsid w:val="00333C37"/>
    <w:rsid w:val="00333D4B"/>
    <w:rsid w:val="00333FE8"/>
    <w:rsid w:val="00334306"/>
    <w:rsid w:val="003345EC"/>
    <w:rsid w:val="003346F8"/>
    <w:rsid w:val="00334719"/>
    <w:rsid w:val="00334943"/>
    <w:rsid w:val="00334E64"/>
    <w:rsid w:val="00335027"/>
    <w:rsid w:val="003352F4"/>
    <w:rsid w:val="00335576"/>
    <w:rsid w:val="00335613"/>
    <w:rsid w:val="00335717"/>
    <w:rsid w:val="00335826"/>
    <w:rsid w:val="00335A76"/>
    <w:rsid w:val="00335AF2"/>
    <w:rsid w:val="00335D03"/>
    <w:rsid w:val="00335F96"/>
    <w:rsid w:val="0033604D"/>
    <w:rsid w:val="003360A7"/>
    <w:rsid w:val="0033643D"/>
    <w:rsid w:val="0033645D"/>
    <w:rsid w:val="0033664C"/>
    <w:rsid w:val="0033666F"/>
    <w:rsid w:val="00336747"/>
    <w:rsid w:val="00336B57"/>
    <w:rsid w:val="00336C10"/>
    <w:rsid w:val="00336C79"/>
    <w:rsid w:val="00336DD5"/>
    <w:rsid w:val="00337394"/>
    <w:rsid w:val="00337823"/>
    <w:rsid w:val="0033792C"/>
    <w:rsid w:val="0033796C"/>
    <w:rsid w:val="00337E65"/>
    <w:rsid w:val="00337E92"/>
    <w:rsid w:val="003401BF"/>
    <w:rsid w:val="003406C6"/>
    <w:rsid w:val="00340882"/>
    <w:rsid w:val="00341097"/>
    <w:rsid w:val="00341269"/>
    <w:rsid w:val="00341345"/>
    <w:rsid w:val="00341398"/>
    <w:rsid w:val="00341416"/>
    <w:rsid w:val="0034148D"/>
    <w:rsid w:val="00341675"/>
    <w:rsid w:val="00341999"/>
    <w:rsid w:val="00341CFB"/>
    <w:rsid w:val="00341D07"/>
    <w:rsid w:val="00341DC8"/>
    <w:rsid w:val="00342393"/>
    <w:rsid w:val="003424E3"/>
    <w:rsid w:val="0034258D"/>
    <w:rsid w:val="003428C2"/>
    <w:rsid w:val="00342935"/>
    <w:rsid w:val="003429D2"/>
    <w:rsid w:val="00342B87"/>
    <w:rsid w:val="00342CB5"/>
    <w:rsid w:val="00342ED2"/>
    <w:rsid w:val="00343130"/>
    <w:rsid w:val="003436D9"/>
    <w:rsid w:val="00343B94"/>
    <w:rsid w:val="0034410D"/>
    <w:rsid w:val="00344136"/>
    <w:rsid w:val="00344755"/>
    <w:rsid w:val="00344C83"/>
    <w:rsid w:val="00344D57"/>
    <w:rsid w:val="00344E78"/>
    <w:rsid w:val="00344E95"/>
    <w:rsid w:val="00345101"/>
    <w:rsid w:val="00345436"/>
    <w:rsid w:val="00345442"/>
    <w:rsid w:val="00345561"/>
    <w:rsid w:val="003457C8"/>
    <w:rsid w:val="0034583C"/>
    <w:rsid w:val="0034588B"/>
    <w:rsid w:val="00345C02"/>
    <w:rsid w:val="00345DF8"/>
    <w:rsid w:val="00345E4A"/>
    <w:rsid w:val="00346107"/>
    <w:rsid w:val="00346A1A"/>
    <w:rsid w:val="00346BF3"/>
    <w:rsid w:val="00347095"/>
    <w:rsid w:val="00347247"/>
    <w:rsid w:val="00347280"/>
    <w:rsid w:val="0034752C"/>
    <w:rsid w:val="00347AA7"/>
    <w:rsid w:val="0035012A"/>
    <w:rsid w:val="00350235"/>
    <w:rsid w:val="00350443"/>
    <w:rsid w:val="00350532"/>
    <w:rsid w:val="003505E6"/>
    <w:rsid w:val="00350616"/>
    <w:rsid w:val="00350800"/>
    <w:rsid w:val="003508F6"/>
    <w:rsid w:val="003509ED"/>
    <w:rsid w:val="00350BEE"/>
    <w:rsid w:val="0035110D"/>
    <w:rsid w:val="0035163E"/>
    <w:rsid w:val="00351721"/>
    <w:rsid w:val="0035172A"/>
    <w:rsid w:val="003517DC"/>
    <w:rsid w:val="00351F3A"/>
    <w:rsid w:val="00352007"/>
    <w:rsid w:val="003520E9"/>
    <w:rsid w:val="0035230D"/>
    <w:rsid w:val="003525B3"/>
    <w:rsid w:val="003525C3"/>
    <w:rsid w:val="003529ED"/>
    <w:rsid w:val="00352A5E"/>
    <w:rsid w:val="003536C4"/>
    <w:rsid w:val="003537A7"/>
    <w:rsid w:val="003539E7"/>
    <w:rsid w:val="00353A5C"/>
    <w:rsid w:val="00353E4E"/>
    <w:rsid w:val="00353F6E"/>
    <w:rsid w:val="00353F9B"/>
    <w:rsid w:val="003541D5"/>
    <w:rsid w:val="00354367"/>
    <w:rsid w:val="0035458B"/>
    <w:rsid w:val="003546D2"/>
    <w:rsid w:val="00354D58"/>
    <w:rsid w:val="00354F28"/>
    <w:rsid w:val="00354F2C"/>
    <w:rsid w:val="00355962"/>
    <w:rsid w:val="00355A5A"/>
    <w:rsid w:val="00355DAD"/>
    <w:rsid w:val="00356DE0"/>
    <w:rsid w:val="00356F4C"/>
    <w:rsid w:val="00356FFA"/>
    <w:rsid w:val="003571B2"/>
    <w:rsid w:val="003578E0"/>
    <w:rsid w:val="00357982"/>
    <w:rsid w:val="00357AD2"/>
    <w:rsid w:val="00357F36"/>
    <w:rsid w:val="00357FCD"/>
    <w:rsid w:val="003600FC"/>
    <w:rsid w:val="00360343"/>
    <w:rsid w:val="00360731"/>
    <w:rsid w:val="003609A9"/>
    <w:rsid w:val="00360CB4"/>
    <w:rsid w:val="00360E83"/>
    <w:rsid w:val="00360F74"/>
    <w:rsid w:val="00361010"/>
    <w:rsid w:val="00361159"/>
    <w:rsid w:val="003611B6"/>
    <w:rsid w:val="0036152F"/>
    <w:rsid w:val="003615F7"/>
    <w:rsid w:val="00361A49"/>
    <w:rsid w:val="00361C25"/>
    <w:rsid w:val="00361CB9"/>
    <w:rsid w:val="00361CD0"/>
    <w:rsid w:val="00361E79"/>
    <w:rsid w:val="003622E7"/>
    <w:rsid w:val="0036244D"/>
    <w:rsid w:val="00362579"/>
    <w:rsid w:val="00362634"/>
    <w:rsid w:val="0036281F"/>
    <w:rsid w:val="0036298F"/>
    <w:rsid w:val="00362CDF"/>
    <w:rsid w:val="00362D2C"/>
    <w:rsid w:val="00362FA3"/>
    <w:rsid w:val="003630A0"/>
    <w:rsid w:val="0036358A"/>
    <w:rsid w:val="003635AC"/>
    <w:rsid w:val="00363B1B"/>
    <w:rsid w:val="00363B2A"/>
    <w:rsid w:val="00363B2B"/>
    <w:rsid w:val="00363D70"/>
    <w:rsid w:val="00363E2A"/>
    <w:rsid w:val="00363F04"/>
    <w:rsid w:val="00364262"/>
    <w:rsid w:val="003642A1"/>
    <w:rsid w:val="003645A0"/>
    <w:rsid w:val="0036476B"/>
    <w:rsid w:val="00364925"/>
    <w:rsid w:val="00364A78"/>
    <w:rsid w:val="00364B28"/>
    <w:rsid w:val="00364D60"/>
    <w:rsid w:val="00364DEB"/>
    <w:rsid w:val="0036518B"/>
    <w:rsid w:val="00365585"/>
    <w:rsid w:val="0036592F"/>
    <w:rsid w:val="003659D6"/>
    <w:rsid w:val="00365C85"/>
    <w:rsid w:val="00365CBF"/>
    <w:rsid w:val="00366058"/>
    <w:rsid w:val="00366075"/>
    <w:rsid w:val="003660F8"/>
    <w:rsid w:val="00366139"/>
    <w:rsid w:val="00366351"/>
    <w:rsid w:val="00367185"/>
    <w:rsid w:val="00367238"/>
    <w:rsid w:val="003674BB"/>
    <w:rsid w:val="0036771D"/>
    <w:rsid w:val="00367F61"/>
    <w:rsid w:val="003700AE"/>
    <w:rsid w:val="003700F6"/>
    <w:rsid w:val="00370270"/>
    <w:rsid w:val="003702E6"/>
    <w:rsid w:val="003706DF"/>
    <w:rsid w:val="00370C78"/>
    <w:rsid w:val="00370DC7"/>
    <w:rsid w:val="00371034"/>
    <w:rsid w:val="00371318"/>
    <w:rsid w:val="003714C5"/>
    <w:rsid w:val="00371516"/>
    <w:rsid w:val="00371716"/>
    <w:rsid w:val="00371731"/>
    <w:rsid w:val="0037185E"/>
    <w:rsid w:val="0037189F"/>
    <w:rsid w:val="00371A1A"/>
    <w:rsid w:val="00371F35"/>
    <w:rsid w:val="0037203B"/>
    <w:rsid w:val="003722AB"/>
    <w:rsid w:val="003726D0"/>
    <w:rsid w:val="0037279B"/>
    <w:rsid w:val="003728EF"/>
    <w:rsid w:val="00372B2E"/>
    <w:rsid w:val="00372B98"/>
    <w:rsid w:val="00372EA4"/>
    <w:rsid w:val="00372EB6"/>
    <w:rsid w:val="0037311D"/>
    <w:rsid w:val="00373306"/>
    <w:rsid w:val="0037353C"/>
    <w:rsid w:val="00373A6E"/>
    <w:rsid w:val="00373A83"/>
    <w:rsid w:val="00373AD9"/>
    <w:rsid w:val="00373BC1"/>
    <w:rsid w:val="00373D03"/>
    <w:rsid w:val="00373D0C"/>
    <w:rsid w:val="00373D2D"/>
    <w:rsid w:val="00373E1B"/>
    <w:rsid w:val="00373F1F"/>
    <w:rsid w:val="00374058"/>
    <w:rsid w:val="003740AB"/>
    <w:rsid w:val="0037410E"/>
    <w:rsid w:val="00374237"/>
    <w:rsid w:val="0037423B"/>
    <w:rsid w:val="0037431C"/>
    <w:rsid w:val="00374502"/>
    <w:rsid w:val="00374A04"/>
    <w:rsid w:val="00374A73"/>
    <w:rsid w:val="00374DA8"/>
    <w:rsid w:val="00374EE9"/>
    <w:rsid w:val="003750C6"/>
    <w:rsid w:val="003752C6"/>
    <w:rsid w:val="00375390"/>
    <w:rsid w:val="003753D0"/>
    <w:rsid w:val="00375806"/>
    <w:rsid w:val="003758EC"/>
    <w:rsid w:val="00375B0E"/>
    <w:rsid w:val="00375CB0"/>
    <w:rsid w:val="00375E10"/>
    <w:rsid w:val="00375F9A"/>
    <w:rsid w:val="00376440"/>
    <w:rsid w:val="0037645C"/>
    <w:rsid w:val="003767F8"/>
    <w:rsid w:val="003767FD"/>
    <w:rsid w:val="003773EF"/>
    <w:rsid w:val="00377815"/>
    <w:rsid w:val="003779C8"/>
    <w:rsid w:val="00377FE9"/>
    <w:rsid w:val="00380662"/>
    <w:rsid w:val="00380695"/>
    <w:rsid w:val="00380942"/>
    <w:rsid w:val="00380B05"/>
    <w:rsid w:val="00380E87"/>
    <w:rsid w:val="00380EC3"/>
    <w:rsid w:val="00381854"/>
    <w:rsid w:val="003818AD"/>
    <w:rsid w:val="003818D1"/>
    <w:rsid w:val="00381D8D"/>
    <w:rsid w:val="0038210C"/>
    <w:rsid w:val="00382187"/>
    <w:rsid w:val="00382819"/>
    <w:rsid w:val="003828CF"/>
    <w:rsid w:val="0038293D"/>
    <w:rsid w:val="00382A65"/>
    <w:rsid w:val="00382C66"/>
    <w:rsid w:val="003831E3"/>
    <w:rsid w:val="00383470"/>
    <w:rsid w:val="00383500"/>
    <w:rsid w:val="0038388E"/>
    <w:rsid w:val="00383AB1"/>
    <w:rsid w:val="00383BA4"/>
    <w:rsid w:val="00383CD6"/>
    <w:rsid w:val="00384165"/>
    <w:rsid w:val="0038427C"/>
    <w:rsid w:val="003843AB"/>
    <w:rsid w:val="00384451"/>
    <w:rsid w:val="0038465E"/>
    <w:rsid w:val="00384B18"/>
    <w:rsid w:val="003852D3"/>
    <w:rsid w:val="003856E2"/>
    <w:rsid w:val="00385704"/>
    <w:rsid w:val="00385D46"/>
    <w:rsid w:val="00385D58"/>
    <w:rsid w:val="00385D9A"/>
    <w:rsid w:val="0038601E"/>
    <w:rsid w:val="00386239"/>
    <w:rsid w:val="00386415"/>
    <w:rsid w:val="00386589"/>
    <w:rsid w:val="00386A41"/>
    <w:rsid w:val="00386E35"/>
    <w:rsid w:val="00386E57"/>
    <w:rsid w:val="00386F43"/>
    <w:rsid w:val="00387484"/>
    <w:rsid w:val="00387680"/>
    <w:rsid w:val="00387822"/>
    <w:rsid w:val="00387B41"/>
    <w:rsid w:val="003900ED"/>
    <w:rsid w:val="00390118"/>
    <w:rsid w:val="00390173"/>
    <w:rsid w:val="003902DF"/>
    <w:rsid w:val="00390326"/>
    <w:rsid w:val="0039065D"/>
    <w:rsid w:val="003907A0"/>
    <w:rsid w:val="003909B8"/>
    <w:rsid w:val="00390A9D"/>
    <w:rsid w:val="0039108E"/>
    <w:rsid w:val="003913EE"/>
    <w:rsid w:val="00391647"/>
    <w:rsid w:val="003916FD"/>
    <w:rsid w:val="00391BA3"/>
    <w:rsid w:val="00391BA5"/>
    <w:rsid w:val="00391F47"/>
    <w:rsid w:val="00392039"/>
    <w:rsid w:val="0039239D"/>
    <w:rsid w:val="00392587"/>
    <w:rsid w:val="00392635"/>
    <w:rsid w:val="00392957"/>
    <w:rsid w:val="0039313E"/>
    <w:rsid w:val="00393264"/>
    <w:rsid w:val="00393425"/>
    <w:rsid w:val="003934B5"/>
    <w:rsid w:val="0039371D"/>
    <w:rsid w:val="00393A30"/>
    <w:rsid w:val="00393A38"/>
    <w:rsid w:val="00393A92"/>
    <w:rsid w:val="00393B61"/>
    <w:rsid w:val="00393D19"/>
    <w:rsid w:val="00393DE3"/>
    <w:rsid w:val="0039405F"/>
    <w:rsid w:val="00394107"/>
    <w:rsid w:val="00394170"/>
    <w:rsid w:val="003946F9"/>
    <w:rsid w:val="00394760"/>
    <w:rsid w:val="003947C8"/>
    <w:rsid w:val="00394C1C"/>
    <w:rsid w:val="00394E43"/>
    <w:rsid w:val="00394E72"/>
    <w:rsid w:val="00394ECE"/>
    <w:rsid w:val="0039517C"/>
    <w:rsid w:val="00395A83"/>
    <w:rsid w:val="00395B92"/>
    <w:rsid w:val="00395F60"/>
    <w:rsid w:val="003961A0"/>
    <w:rsid w:val="003962AE"/>
    <w:rsid w:val="003962F8"/>
    <w:rsid w:val="0039671A"/>
    <w:rsid w:val="00396884"/>
    <w:rsid w:val="0039690C"/>
    <w:rsid w:val="00396CE8"/>
    <w:rsid w:val="00396D48"/>
    <w:rsid w:val="00396D5C"/>
    <w:rsid w:val="00396DED"/>
    <w:rsid w:val="003970D5"/>
    <w:rsid w:val="00397372"/>
    <w:rsid w:val="00397561"/>
    <w:rsid w:val="00397593"/>
    <w:rsid w:val="003975AA"/>
    <w:rsid w:val="003A062D"/>
    <w:rsid w:val="003A06BC"/>
    <w:rsid w:val="003A07A5"/>
    <w:rsid w:val="003A08CF"/>
    <w:rsid w:val="003A0988"/>
    <w:rsid w:val="003A1311"/>
    <w:rsid w:val="003A1597"/>
    <w:rsid w:val="003A17B2"/>
    <w:rsid w:val="003A188B"/>
    <w:rsid w:val="003A188E"/>
    <w:rsid w:val="003A1F43"/>
    <w:rsid w:val="003A225D"/>
    <w:rsid w:val="003A233C"/>
    <w:rsid w:val="003A278F"/>
    <w:rsid w:val="003A2BC1"/>
    <w:rsid w:val="003A2C95"/>
    <w:rsid w:val="003A2F43"/>
    <w:rsid w:val="003A2F53"/>
    <w:rsid w:val="003A305E"/>
    <w:rsid w:val="003A305F"/>
    <w:rsid w:val="003A31D9"/>
    <w:rsid w:val="003A35EA"/>
    <w:rsid w:val="003A362E"/>
    <w:rsid w:val="003A3859"/>
    <w:rsid w:val="003A3A88"/>
    <w:rsid w:val="003A3F07"/>
    <w:rsid w:val="003A3FCA"/>
    <w:rsid w:val="003A3FF5"/>
    <w:rsid w:val="003A42BE"/>
    <w:rsid w:val="003A42E3"/>
    <w:rsid w:val="003A4EC0"/>
    <w:rsid w:val="003A547B"/>
    <w:rsid w:val="003A5691"/>
    <w:rsid w:val="003A5DDC"/>
    <w:rsid w:val="003A5DF8"/>
    <w:rsid w:val="003A6060"/>
    <w:rsid w:val="003A6778"/>
    <w:rsid w:val="003A6964"/>
    <w:rsid w:val="003A6BC0"/>
    <w:rsid w:val="003A6C24"/>
    <w:rsid w:val="003A708A"/>
    <w:rsid w:val="003A7391"/>
    <w:rsid w:val="003A7469"/>
    <w:rsid w:val="003A74DE"/>
    <w:rsid w:val="003A75D1"/>
    <w:rsid w:val="003A78F9"/>
    <w:rsid w:val="003A7DF4"/>
    <w:rsid w:val="003A7F1C"/>
    <w:rsid w:val="003A7FE0"/>
    <w:rsid w:val="003B007B"/>
    <w:rsid w:val="003B0469"/>
    <w:rsid w:val="003B054E"/>
    <w:rsid w:val="003B07A0"/>
    <w:rsid w:val="003B083A"/>
    <w:rsid w:val="003B0A4A"/>
    <w:rsid w:val="003B0A9E"/>
    <w:rsid w:val="003B0BAD"/>
    <w:rsid w:val="003B0BDB"/>
    <w:rsid w:val="003B1173"/>
    <w:rsid w:val="003B119F"/>
    <w:rsid w:val="003B13B2"/>
    <w:rsid w:val="003B181C"/>
    <w:rsid w:val="003B2054"/>
    <w:rsid w:val="003B2085"/>
    <w:rsid w:val="003B2863"/>
    <w:rsid w:val="003B28D7"/>
    <w:rsid w:val="003B2DF5"/>
    <w:rsid w:val="003B3170"/>
    <w:rsid w:val="003B3178"/>
    <w:rsid w:val="003B33F3"/>
    <w:rsid w:val="003B35A5"/>
    <w:rsid w:val="003B3D03"/>
    <w:rsid w:val="003B3FA0"/>
    <w:rsid w:val="003B414F"/>
    <w:rsid w:val="003B41EC"/>
    <w:rsid w:val="003B4513"/>
    <w:rsid w:val="003B4693"/>
    <w:rsid w:val="003B49F4"/>
    <w:rsid w:val="003B4AC6"/>
    <w:rsid w:val="003B4E70"/>
    <w:rsid w:val="003B5018"/>
    <w:rsid w:val="003B504A"/>
    <w:rsid w:val="003B5073"/>
    <w:rsid w:val="003B50C6"/>
    <w:rsid w:val="003B518D"/>
    <w:rsid w:val="003B525A"/>
    <w:rsid w:val="003B52E4"/>
    <w:rsid w:val="003B533B"/>
    <w:rsid w:val="003B54AF"/>
    <w:rsid w:val="003B5743"/>
    <w:rsid w:val="003B5831"/>
    <w:rsid w:val="003B58B6"/>
    <w:rsid w:val="003B5D2B"/>
    <w:rsid w:val="003B5D7E"/>
    <w:rsid w:val="003B5E5C"/>
    <w:rsid w:val="003B6052"/>
    <w:rsid w:val="003B61AA"/>
    <w:rsid w:val="003B653A"/>
    <w:rsid w:val="003B6582"/>
    <w:rsid w:val="003B6CE7"/>
    <w:rsid w:val="003B6E63"/>
    <w:rsid w:val="003B7169"/>
    <w:rsid w:val="003B73DE"/>
    <w:rsid w:val="003B7634"/>
    <w:rsid w:val="003B76C0"/>
    <w:rsid w:val="003B7862"/>
    <w:rsid w:val="003B7B37"/>
    <w:rsid w:val="003B7B8B"/>
    <w:rsid w:val="003B7C16"/>
    <w:rsid w:val="003B7C89"/>
    <w:rsid w:val="003B7EC2"/>
    <w:rsid w:val="003B7F7F"/>
    <w:rsid w:val="003B7FAE"/>
    <w:rsid w:val="003C0134"/>
    <w:rsid w:val="003C065B"/>
    <w:rsid w:val="003C0858"/>
    <w:rsid w:val="003C0915"/>
    <w:rsid w:val="003C1179"/>
    <w:rsid w:val="003C13D6"/>
    <w:rsid w:val="003C197A"/>
    <w:rsid w:val="003C1E40"/>
    <w:rsid w:val="003C1E7B"/>
    <w:rsid w:val="003C20F6"/>
    <w:rsid w:val="003C216B"/>
    <w:rsid w:val="003C2F7C"/>
    <w:rsid w:val="003C3068"/>
    <w:rsid w:val="003C3F5A"/>
    <w:rsid w:val="003C49A0"/>
    <w:rsid w:val="003C4B62"/>
    <w:rsid w:val="003C5144"/>
    <w:rsid w:val="003C5313"/>
    <w:rsid w:val="003C5619"/>
    <w:rsid w:val="003C588B"/>
    <w:rsid w:val="003C5A4C"/>
    <w:rsid w:val="003C5B87"/>
    <w:rsid w:val="003C5BCD"/>
    <w:rsid w:val="003C61BC"/>
    <w:rsid w:val="003C646E"/>
    <w:rsid w:val="003C64B6"/>
    <w:rsid w:val="003C6560"/>
    <w:rsid w:val="003C662C"/>
    <w:rsid w:val="003C6A3E"/>
    <w:rsid w:val="003C6CC6"/>
    <w:rsid w:val="003C6DAB"/>
    <w:rsid w:val="003C6EB3"/>
    <w:rsid w:val="003C6F14"/>
    <w:rsid w:val="003C740D"/>
    <w:rsid w:val="003C7B10"/>
    <w:rsid w:val="003D015C"/>
    <w:rsid w:val="003D0404"/>
    <w:rsid w:val="003D0492"/>
    <w:rsid w:val="003D0A63"/>
    <w:rsid w:val="003D0BC0"/>
    <w:rsid w:val="003D0CFB"/>
    <w:rsid w:val="003D0D26"/>
    <w:rsid w:val="003D0F35"/>
    <w:rsid w:val="003D1295"/>
    <w:rsid w:val="003D1905"/>
    <w:rsid w:val="003D2324"/>
    <w:rsid w:val="003D26C0"/>
    <w:rsid w:val="003D2A8C"/>
    <w:rsid w:val="003D2CB5"/>
    <w:rsid w:val="003D3250"/>
    <w:rsid w:val="003D34FE"/>
    <w:rsid w:val="003D3568"/>
    <w:rsid w:val="003D3724"/>
    <w:rsid w:val="003D389F"/>
    <w:rsid w:val="003D3D4D"/>
    <w:rsid w:val="003D3E70"/>
    <w:rsid w:val="003D46D5"/>
    <w:rsid w:val="003D4BBB"/>
    <w:rsid w:val="003D4D53"/>
    <w:rsid w:val="003D4E5F"/>
    <w:rsid w:val="003D521D"/>
    <w:rsid w:val="003D563B"/>
    <w:rsid w:val="003D56D2"/>
    <w:rsid w:val="003D5742"/>
    <w:rsid w:val="003D5B16"/>
    <w:rsid w:val="003D5C03"/>
    <w:rsid w:val="003D692A"/>
    <w:rsid w:val="003D6A5C"/>
    <w:rsid w:val="003D6D45"/>
    <w:rsid w:val="003D6F8D"/>
    <w:rsid w:val="003D750E"/>
    <w:rsid w:val="003D7541"/>
    <w:rsid w:val="003D77D6"/>
    <w:rsid w:val="003D7B1E"/>
    <w:rsid w:val="003D7BE9"/>
    <w:rsid w:val="003D7D72"/>
    <w:rsid w:val="003E0029"/>
    <w:rsid w:val="003E02BA"/>
    <w:rsid w:val="003E038E"/>
    <w:rsid w:val="003E090C"/>
    <w:rsid w:val="003E0B78"/>
    <w:rsid w:val="003E0BAF"/>
    <w:rsid w:val="003E0F5C"/>
    <w:rsid w:val="003E14FC"/>
    <w:rsid w:val="003E15DC"/>
    <w:rsid w:val="003E1777"/>
    <w:rsid w:val="003E1BC1"/>
    <w:rsid w:val="003E1F2F"/>
    <w:rsid w:val="003E2156"/>
    <w:rsid w:val="003E2685"/>
    <w:rsid w:val="003E27C5"/>
    <w:rsid w:val="003E2B7F"/>
    <w:rsid w:val="003E30A5"/>
    <w:rsid w:val="003E30D9"/>
    <w:rsid w:val="003E365F"/>
    <w:rsid w:val="003E3BEF"/>
    <w:rsid w:val="003E42BA"/>
    <w:rsid w:val="003E43C5"/>
    <w:rsid w:val="003E4615"/>
    <w:rsid w:val="003E481E"/>
    <w:rsid w:val="003E4913"/>
    <w:rsid w:val="003E4920"/>
    <w:rsid w:val="003E49AD"/>
    <w:rsid w:val="003E4D97"/>
    <w:rsid w:val="003E516E"/>
    <w:rsid w:val="003E5228"/>
    <w:rsid w:val="003E5264"/>
    <w:rsid w:val="003E57C7"/>
    <w:rsid w:val="003E586C"/>
    <w:rsid w:val="003E5AD8"/>
    <w:rsid w:val="003E60B0"/>
    <w:rsid w:val="003E62F0"/>
    <w:rsid w:val="003E6789"/>
    <w:rsid w:val="003E696D"/>
    <w:rsid w:val="003E6A2B"/>
    <w:rsid w:val="003E6C73"/>
    <w:rsid w:val="003E71BD"/>
    <w:rsid w:val="003E7823"/>
    <w:rsid w:val="003E79D0"/>
    <w:rsid w:val="003E7ACC"/>
    <w:rsid w:val="003E7D33"/>
    <w:rsid w:val="003E7E15"/>
    <w:rsid w:val="003E7F0D"/>
    <w:rsid w:val="003F0158"/>
    <w:rsid w:val="003F030A"/>
    <w:rsid w:val="003F0324"/>
    <w:rsid w:val="003F037C"/>
    <w:rsid w:val="003F03A0"/>
    <w:rsid w:val="003F0582"/>
    <w:rsid w:val="003F06DC"/>
    <w:rsid w:val="003F09C7"/>
    <w:rsid w:val="003F0AD9"/>
    <w:rsid w:val="003F17B6"/>
    <w:rsid w:val="003F17C3"/>
    <w:rsid w:val="003F185E"/>
    <w:rsid w:val="003F1E76"/>
    <w:rsid w:val="003F1EB1"/>
    <w:rsid w:val="003F1FDC"/>
    <w:rsid w:val="003F2140"/>
    <w:rsid w:val="003F2144"/>
    <w:rsid w:val="003F21ED"/>
    <w:rsid w:val="003F229C"/>
    <w:rsid w:val="003F23C4"/>
    <w:rsid w:val="003F2482"/>
    <w:rsid w:val="003F249F"/>
    <w:rsid w:val="003F2630"/>
    <w:rsid w:val="003F298B"/>
    <w:rsid w:val="003F29BE"/>
    <w:rsid w:val="003F2EC9"/>
    <w:rsid w:val="003F2F3C"/>
    <w:rsid w:val="003F30B4"/>
    <w:rsid w:val="003F30ED"/>
    <w:rsid w:val="003F341C"/>
    <w:rsid w:val="003F34FD"/>
    <w:rsid w:val="003F35B2"/>
    <w:rsid w:val="003F3691"/>
    <w:rsid w:val="003F3BD9"/>
    <w:rsid w:val="003F40AF"/>
    <w:rsid w:val="003F4240"/>
    <w:rsid w:val="003F42D7"/>
    <w:rsid w:val="003F4922"/>
    <w:rsid w:val="003F4A24"/>
    <w:rsid w:val="003F4BC8"/>
    <w:rsid w:val="003F4F18"/>
    <w:rsid w:val="003F5454"/>
    <w:rsid w:val="003F55E1"/>
    <w:rsid w:val="003F5826"/>
    <w:rsid w:val="003F5AC6"/>
    <w:rsid w:val="003F5C64"/>
    <w:rsid w:val="003F5D83"/>
    <w:rsid w:val="003F6040"/>
    <w:rsid w:val="003F614C"/>
    <w:rsid w:val="003F64BB"/>
    <w:rsid w:val="003F6621"/>
    <w:rsid w:val="003F691B"/>
    <w:rsid w:val="003F69DB"/>
    <w:rsid w:val="003F6BAF"/>
    <w:rsid w:val="003F6F9B"/>
    <w:rsid w:val="003F6FEB"/>
    <w:rsid w:val="003F71A6"/>
    <w:rsid w:val="003F7C47"/>
    <w:rsid w:val="003F7C51"/>
    <w:rsid w:val="003F7E68"/>
    <w:rsid w:val="00400039"/>
    <w:rsid w:val="0040082B"/>
    <w:rsid w:val="00400987"/>
    <w:rsid w:val="004009E6"/>
    <w:rsid w:val="00400C4D"/>
    <w:rsid w:val="00400C6D"/>
    <w:rsid w:val="004010C1"/>
    <w:rsid w:val="0040147C"/>
    <w:rsid w:val="00401579"/>
    <w:rsid w:val="0040159E"/>
    <w:rsid w:val="00401760"/>
    <w:rsid w:val="00401AA7"/>
    <w:rsid w:val="00401DC7"/>
    <w:rsid w:val="00401E4F"/>
    <w:rsid w:val="0040203E"/>
    <w:rsid w:val="00402187"/>
    <w:rsid w:val="004022DB"/>
    <w:rsid w:val="0040271E"/>
    <w:rsid w:val="0040282B"/>
    <w:rsid w:val="00402B28"/>
    <w:rsid w:val="00402DA5"/>
    <w:rsid w:val="00402E31"/>
    <w:rsid w:val="00402F19"/>
    <w:rsid w:val="00402F6E"/>
    <w:rsid w:val="0040377C"/>
    <w:rsid w:val="00403823"/>
    <w:rsid w:val="00403832"/>
    <w:rsid w:val="004039C8"/>
    <w:rsid w:val="0040404C"/>
    <w:rsid w:val="00404063"/>
    <w:rsid w:val="0040410A"/>
    <w:rsid w:val="00404479"/>
    <w:rsid w:val="0040475F"/>
    <w:rsid w:val="00404AC2"/>
    <w:rsid w:val="00404E9D"/>
    <w:rsid w:val="00404F9A"/>
    <w:rsid w:val="0040508E"/>
    <w:rsid w:val="00405298"/>
    <w:rsid w:val="0040562D"/>
    <w:rsid w:val="00405B1B"/>
    <w:rsid w:val="00405D6E"/>
    <w:rsid w:val="00405DA6"/>
    <w:rsid w:val="0040634D"/>
    <w:rsid w:val="004067B5"/>
    <w:rsid w:val="00406825"/>
    <w:rsid w:val="00406A72"/>
    <w:rsid w:val="00406F8C"/>
    <w:rsid w:val="00407151"/>
    <w:rsid w:val="004072EB"/>
    <w:rsid w:val="00407450"/>
    <w:rsid w:val="00407451"/>
    <w:rsid w:val="0040769A"/>
    <w:rsid w:val="00407824"/>
    <w:rsid w:val="00407997"/>
    <w:rsid w:val="004100CD"/>
    <w:rsid w:val="00410436"/>
    <w:rsid w:val="0041063B"/>
    <w:rsid w:val="00410D7C"/>
    <w:rsid w:val="00410E35"/>
    <w:rsid w:val="004110DC"/>
    <w:rsid w:val="00411713"/>
    <w:rsid w:val="004118B7"/>
    <w:rsid w:val="00411AC5"/>
    <w:rsid w:val="00411D6C"/>
    <w:rsid w:val="00411DCF"/>
    <w:rsid w:val="00411E96"/>
    <w:rsid w:val="00411FAE"/>
    <w:rsid w:val="004120B6"/>
    <w:rsid w:val="004121B6"/>
    <w:rsid w:val="0041220F"/>
    <w:rsid w:val="00412A6A"/>
    <w:rsid w:val="00412ACA"/>
    <w:rsid w:val="00412D4B"/>
    <w:rsid w:val="0041302D"/>
    <w:rsid w:val="004132C8"/>
    <w:rsid w:val="004134B0"/>
    <w:rsid w:val="004137B9"/>
    <w:rsid w:val="004139BE"/>
    <w:rsid w:val="00413B14"/>
    <w:rsid w:val="00413D2D"/>
    <w:rsid w:val="00413D4D"/>
    <w:rsid w:val="00414539"/>
    <w:rsid w:val="004148A7"/>
    <w:rsid w:val="00414E8D"/>
    <w:rsid w:val="00414F5B"/>
    <w:rsid w:val="00414F72"/>
    <w:rsid w:val="00415115"/>
    <w:rsid w:val="004153DD"/>
    <w:rsid w:val="004155B5"/>
    <w:rsid w:val="004155C3"/>
    <w:rsid w:val="00415B96"/>
    <w:rsid w:val="00415FCC"/>
    <w:rsid w:val="00416158"/>
    <w:rsid w:val="004163C7"/>
    <w:rsid w:val="0041647B"/>
    <w:rsid w:val="004164A2"/>
    <w:rsid w:val="00416650"/>
    <w:rsid w:val="004166C7"/>
    <w:rsid w:val="00416D6A"/>
    <w:rsid w:val="00416F9A"/>
    <w:rsid w:val="00416FB1"/>
    <w:rsid w:val="0041700F"/>
    <w:rsid w:val="00417100"/>
    <w:rsid w:val="004173CA"/>
    <w:rsid w:val="00417552"/>
    <w:rsid w:val="004175E6"/>
    <w:rsid w:val="00417721"/>
    <w:rsid w:val="004177A6"/>
    <w:rsid w:val="004178C4"/>
    <w:rsid w:val="004202E1"/>
    <w:rsid w:val="004205A8"/>
    <w:rsid w:val="004215FC"/>
    <w:rsid w:val="004218AE"/>
    <w:rsid w:val="0042197C"/>
    <w:rsid w:val="00421B5E"/>
    <w:rsid w:val="00421BF2"/>
    <w:rsid w:val="00421E65"/>
    <w:rsid w:val="00421F53"/>
    <w:rsid w:val="00422710"/>
    <w:rsid w:val="0042294F"/>
    <w:rsid w:val="004238D7"/>
    <w:rsid w:val="00423DA2"/>
    <w:rsid w:val="00423EAD"/>
    <w:rsid w:val="00424013"/>
    <w:rsid w:val="00424129"/>
    <w:rsid w:val="00424130"/>
    <w:rsid w:val="004241B4"/>
    <w:rsid w:val="00424227"/>
    <w:rsid w:val="0042442E"/>
    <w:rsid w:val="004246A5"/>
    <w:rsid w:val="004249C3"/>
    <w:rsid w:val="00425453"/>
    <w:rsid w:val="00425464"/>
    <w:rsid w:val="0042562C"/>
    <w:rsid w:val="004259C1"/>
    <w:rsid w:val="00425CCD"/>
    <w:rsid w:val="00425F1D"/>
    <w:rsid w:val="0042604C"/>
    <w:rsid w:val="00426655"/>
    <w:rsid w:val="0042682A"/>
    <w:rsid w:val="00426EDF"/>
    <w:rsid w:val="00426EEF"/>
    <w:rsid w:val="00427045"/>
    <w:rsid w:val="004270CF"/>
    <w:rsid w:val="004275DB"/>
    <w:rsid w:val="0042766F"/>
    <w:rsid w:val="0042783D"/>
    <w:rsid w:val="004279A9"/>
    <w:rsid w:val="004279B8"/>
    <w:rsid w:val="00427ADD"/>
    <w:rsid w:val="00430479"/>
    <w:rsid w:val="0043064A"/>
    <w:rsid w:val="00430773"/>
    <w:rsid w:val="004307AC"/>
    <w:rsid w:val="004309CF"/>
    <w:rsid w:val="00430A2C"/>
    <w:rsid w:val="00430A93"/>
    <w:rsid w:val="00430CEC"/>
    <w:rsid w:val="00430E0A"/>
    <w:rsid w:val="00431066"/>
    <w:rsid w:val="00431107"/>
    <w:rsid w:val="0043125C"/>
    <w:rsid w:val="004314BD"/>
    <w:rsid w:val="00431501"/>
    <w:rsid w:val="004315FC"/>
    <w:rsid w:val="00431ADE"/>
    <w:rsid w:val="00431B70"/>
    <w:rsid w:val="00431F3D"/>
    <w:rsid w:val="0043261E"/>
    <w:rsid w:val="004326C4"/>
    <w:rsid w:val="004327B3"/>
    <w:rsid w:val="00432EE5"/>
    <w:rsid w:val="00432F4D"/>
    <w:rsid w:val="00433198"/>
    <w:rsid w:val="004333A4"/>
    <w:rsid w:val="00433880"/>
    <w:rsid w:val="004339F9"/>
    <w:rsid w:val="00433A1E"/>
    <w:rsid w:val="00433C49"/>
    <w:rsid w:val="00433DEA"/>
    <w:rsid w:val="00433E70"/>
    <w:rsid w:val="00434310"/>
    <w:rsid w:val="00434572"/>
    <w:rsid w:val="00434835"/>
    <w:rsid w:val="00434AB7"/>
    <w:rsid w:val="00434B85"/>
    <w:rsid w:val="00434F4E"/>
    <w:rsid w:val="004351A6"/>
    <w:rsid w:val="004351DA"/>
    <w:rsid w:val="00435224"/>
    <w:rsid w:val="004354AD"/>
    <w:rsid w:val="0043582E"/>
    <w:rsid w:val="004359C3"/>
    <w:rsid w:val="00435B14"/>
    <w:rsid w:val="00435DB0"/>
    <w:rsid w:val="00435F72"/>
    <w:rsid w:val="00436FB4"/>
    <w:rsid w:val="004373E7"/>
    <w:rsid w:val="004377F4"/>
    <w:rsid w:val="00437824"/>
    <w:rsid w:val="00437BF0"/>
    <w:rsid w:val="00437D73"/>
    <w:rsid w:val="00437DF3"/>
    <w:rsid w:val="00437EB5"/>
    <w:rsid w:val="00440063"/>
    <w:rsid w:val="00440519"/>
    <w:rsid w:val="00440BEC"/>
    <w:rsid w:val="004418BC"/>
    <w:rsid w:val="0044196D"/>
    <w:rsid w:val="00441974"/>
    <w:rsid w:val="00441995"/>
    <w:rsid w:val="00441A21"/>
    <w:rsid w:val="00441CB6"/>
    <w:rsid w:val="00441FD9"/>
    <w:rsid w:val="00442032"/>
    <w:rsid w:val="004420FA"/>
    <w:rsid w:val="004422BE"/>
    <w:rsid w:val="0044265C"/>
    <w:rsid w:val="0044276E"/>
    <w:rsid w:val="004431C9"/>
    <w:rsid w:val="004433C6"/>
    <w:rsid w:val="004437A7"/>
    <w:rsid w:val="00443BDE"/>
    <w:rsid w:val="00443D20"/>
    <w:rsid w:val="00444106"/>
    <w:rsid w:val="004441CC"/>
    <w:rsid w:val="00444416"/>
    <w:rsid w:val="004445A2"/>
    <w:rsid w:val="004445A7"/>
    <w:rsid w:val="004445B6"/>
    <w:rsid w:val="00444691"/>
    <w:rsid w:val="00444A76"/>
    <w:rsid w:val="00445476"/>
    <w:rsid w:val="00445B7B"/>
    <w:rsid w:val="00445C0F"/>
    <w:rsid w:val="00445C19"/>
    <w:rsid w:val="00446AEB"/>
    <w:rsid w:val="00446E0B"/>
    <w:rsid w:val="00446E4E"/>
    <w:rsid w:val="00446FA0"/>
    <w:rsid w:val="004473A0"/>
    <w:rsid w:val="00447448"/>
    <w:rsid w:val="0044756A"/>
    <w:rsid w:val="0044775C"/>
    <w:rsid w:val="004502EB"/>
    <w:rsid w:val="00450656"/>
    <w:rsid w:val="00450786"/>
    <w:rsid w:val="00451113"/>
    <w:rsid w:val="00451688"/>
    <w:rsid w:val="00451721"/>
    <w:rsid w:val="00451A33"/>
    <w:rsid w:val="00451BB4"/>
    <w:rsid w:val="004523AF"/>
    <w:rsid w:val="00452644"/>
    <w:rsid w:val="00452663"/>
    <w:rsid w:val="00452C00"/>
    <w:rsid w:val="00452F2A"/>
    <w:rsid w:val="00452F9A"/>
    <w:rsid w:val="00452FBA"/>
    <w:rsid w:val="00453009"/>
    <w:rsid w:val="00453172"/>
    <w:rsid w:val="00453304"/>
    <w:rsid w:val="00453F4B"/>
    <w:rsid w:val="00454171"/>
    <w:rsid w:val="00454204"/>
    <w:rsid w:val="0045424D"/>
    <w:rsid w:val="004543A4"/>
    <w:rsid w:val="004548E0"/>
    <w:rsid w:val="004548E7"/>
    <w:rsid w:val="00454D56"/>
    <w:rsid w:val="0045513F"/>
    <w:rsid w:val="0045562C"/>
    <w:rsid w:val="00455F27"/>
    <w:rsid w:val="00456257"/>
    <w:rsid w:val="00456317"/>
    <w:rsid w:val="00456ABE"/>
    <w:rsid w:val="00456B45"/>
    <w:rsid w:val="00456C98"/>
    <w:rsid w:val="00456CF1"/>
    <w:rsid w:val="00456ECE"/>
    <w:rsid w:val="004570B2"/>
    <w:rsid w:val="00457132"/>
    <w:rsid w:val="00457409"/>
    <w:rsid w:val="00457669"/>
    <w:rsid w:val="004577F6"/>
    <w:rsid w:val="004577F9"/>
    <w:rsid w:val="0045799E"/>
    <w:rsid w:val="00457AA4"/>
    <w:rsid w:val="00457D70"/>
    <w:rsid w:val="0046014A"/>
    <w:rsid w:val="004603A3"/>
    <w:rsid w:val="00460549"/>
    <w:rsid w:val="00460726"/>
    <w:rsid w:val="00460766"/>
    <w:rsid w:val="004608C4"/>
    <w:rsid w:val="00460CF6"/>
    <w:rsid w:val="0046102E"/>
    <w:rsid w:val="00461179"/>
    <w:rsid w:val="00461436"/>
    <w:rsid w:val="004619B6"/>
    <w:rsid w:val="00461D43"/>
    <w:rsid w:val="0046211F"/>
    <w:rsid w:val="00462327"/>
    <w:rsid w:val="00463094"/>
    <w:rsid w:val="0046313F"/>
    <w:rsid w:val="00463150"/>
    <w:rsid w:val="0046335D"/>
    <w:rsid w:val="00463781"/>
    <w:rsid w:val="004638A0"/>
    <w:rsid w:val="00463FB9"/>
    <w:rsid w:val="00464073"/>
    <w:rsid w:val="004644E1"/>
    <w:rsid w:val="00464582"/>
    <w:rsid w:val="00464747"/>
    <w:rsid w:val="00464E44"/>
    <w:rsid w:val="00464E6C"/>
    <w:rsid w:val="00464F75"/>
    <w:rsid w:val="00464FC1"/>
    <w:rsid w:val="00465079"/>
    <w:rsid w:val="00465124"/>
    <w:rsid w:val="0046544E"/>
    <w:rsid w:val="004655AB"/>
    <w:rsid w:val="00465A2F"/>
    <w:rsid w:val="004662BA"/>
    <w:rsid w:val="004666E7"/>
    <w:rsid w:val="00466E43"/>
    <w:rsid w:val="0046742F"/>
    <w:rsid w:val="004674A1"/>
    <w:rsid w:val="004679E8"/>
    <w:rsid w:val="00467A59"/>
    <w:rsid w:val="00467F14"/>
    <w:rsid w:val="004702CB"/>
    <w:rsid w:val="0047040C"/>
    <w:rsid w:val="00470874"/>
    <w:rsid w:val="004708EA"/>
    <w:rsid w:val="0047099F"/>
    <w:rsid w:val="00470B1B"/>
    <w:rsid w:val="00470BEA"/>
    <w:rsid w:val="00470C7B"/>
    <w:rsid w:val="004716D4"/>
    <w:rsid w:val="00471772"/>
    <w:rsid w:val="004718B6"/>
    <w:rsid w:val="0047191D"/>
    <w:rsid w:val="004719DE"/>
    <w:rsid w:val="004719F4"/>
    <w:rsid w:val="00471C11"/>
    <w:rsid w:val="00471DC7"/>
    <w:rsid w:val="00472218"/>
    <w:rsid w:val="004722E9"/>
    <w:rsid w:val="0047276B"/>
    <w:rsid w:val="0047280F"/>
    <w:rsid w:val="00472D7B"/>
    <w:rsid w:val="00472F57"/>
    <w:rsid w:val="0047354B"/>
    <w:rsid w:val="0047372B"/>
    <w:rsid w:val="004737B8"/>
    <w:rsid w:val="0047399F"/>
    <w:rsid w:val="004739DC"/>
    <w:rsid w:val="00473C45"/>
    <w:rsid w:val="00473CCB"/>
    <w:rsid w:val="00473F65"/>
    <w:rsid w:val="0047438E"/>
    <w:rsid w:val="00474466"/>
    <w:rsid w:val="00474675"/>
    <w:rsid w:val="00474989"/>
    <w:rsid w:val="00474D38"/>
    <w:rsid w:val="00474ED1"/>
    <w:rsid w:val="00475092"/>
    <w:rsid w:val="0047536E"/>
    <w:rsid w:val="004757CF"/>
    <w:rsid w:val="004758BD"/>
    <w:rsid w:val="00475D76"/>
    <w:rsid w:val="00475D86"/>
    <w:rsid w:val="00475ECE"/>
    <w:rsid w:val="00475F59"/>
    <w:rsid w:val="0047679D"/>
    <w:rsid w:val="0047696F"/>
    <w:rsid w:val="00476C30"/>
    <w:rsid w:val="00476E13"/>
    <w:rsid w:val="0047720C"/>
    <w:rsid w:val="004772B0"/>
    <w:rsid w:val="0047737A"/>
    <w:rsid w:val="004774D7"/>
    <w:rsid w:val="00477536"/>
    <w:rsid w:val="00477621"/>
    <w:rsid w:val="00480876"/>
    <w:rsid w:val="00480AA1"/>
    <w:rsid w:val="00480ADE"/>
    <w:rsid w:val="00480BE1"/>
    <w:rsid w:val="00480D79"/>
    <w:rsid w:val="004811FC"/>
    <w:rsid w:val="00481240"/>
    <w:rsid w:val="00481268"/>
    <w:rsid w:val="0048136F"/>
    <w:rsid w:val="004813A6"/>
    <w:rsid w:val="004816A7"/>
    <w:rsid w:val="004818E0"/>
    <w:rsid w:val="004819DC"/>
    <w:rsid w:val="00481BD3"/>
    <w:rsid w:val="00481C4F"/>
    <w:rsid w:val="00481CA1"/>
    <w:rsid w:val="00482256"/>
    <w:rsid w:val="0048250C"/>
    <w:rsid w:val="004826ED"/>
    <w:rsid w:val="0048278C"/>
    <w:rsid w:val="004828E0"/>
    <w:rsid w:val="0048292A"/>
    <w:rsid w:val="00482B8A"/>
    <w:rsid w:val="00482C15"/>
    <w:rsid w:val="00482CF5"/>
    <w:rsid w:val="0048332F"/>
    <w:rsid w:val="00483844"/>
    <w:rsid w:val="0048388A"/>
    <w:rsid w:val="00483A3D"/>
    <w:rsid w:val="00483E64"/>
    <w:rsid w:val="00483EE5"/>
    <w:rsid w:val="004842D5"/>
    <w:rsid w:val="0048487D"/>
    <w:rsid w:val="00484C0B"/>
    <w:rsid w:val="0048515A"/>
    <w:rsid w:val="00485226"/>
    <w:rsid w:val="0048529A"/>
    <w:rsid w:val="004852DD"/>
    <w:rsid w:val="004858F3"/>
    <w:rsid w:val="00485981"/>
    <w:rsid w:val="00485C2E"/>
    <w:rsid w:val="00485F89"/>
    <w:rsid w:val="00486058"/>
    <w:rsid w:val="0048633B"/>
    <w:rsid w:val="00486426"/>
    <w:rsid w:val="00486436"/>
    <w:rsid w:val="00486779"/>
    <w:rsid w:val="0048688D"/>
    <w:rsid w:val="00486BBA"/>
    <w:rsid w:val="00486EBA"/>
    <w:rsid w:val="00487053"/>
    <w:rsid w:val="0048709C"/>
    <w:rsid w:val="00487237"/>
    <w:rsid w:val="004874FC"/>
    <w:rsid w:val="00487586"/>
    <w:rsid w:val="00487880"/>
    <w:rsid w:val="00487902"/>
    <w:rsid w:val="00487C7D"/>
    <w:rsid w:val="00487EEA"/>
    <w:rsid w:val="00487FCA"/>
    <w:rsid w:val="0049097D"/>
    <w:rsid w:val="00490BEC"/>
    <w:rsid w:val="00491076"/>
    <w:rsid w:val="0049127C"/>
    <w:rsid w:val="004912C8"/>
    <w:rsid w:val="00491411"/>
    <w:rsid w:val="00491768"/>
    <w:rsid w:val="00491A40"/>
    <w:rsid w:val="00491C88"/>
    <w:rsid w:val="00491EA6"/>
    <w:rsid w:val="00492296"/>
    <w:rsid w:val="004927DA"/>
    <w:rsid w:val="00492818"/>
    <w:rsid w:val="004928A6"/>
    <w:rsid w:val="00492B26"/>
    <w:rsid w:val="004936B1"/>
    <w:rsid w:val="00493B8A"/>
    <w:rsid w:val="00493D10"/>
    <w:rsid w:val="00493DA9"/>
    <w:rsid w:val="00493DB7"/>
    <w:rsid w:val="00493E1C"/>
    <w:rsid w:val="00493F4F"/>
    <w:rsid w:val="00494445"/>
    <w:rsid w:val="0049467E"/>
    <w:rsid w:val="00494A62"/>
    <w:rsid w:val="00494C3F"/>
    <w:rsid w:val="00494EEF"/>
    <w:rsid w:val="00495001"/>
    <w:rsid w:val="00495399"/>
    <w:rsid w:val="004958EE"/>
    <w:rsid w:val="00495A69"/>
    <w:rsid w:val="00495D0D"/>
    <w:rsid w:val="00495DB1"/>
    <w:rsid w:val="00495E68"/>
    <w:rsid w:val="00496025"/>
    <w:rsid w:val="004960D2"/>
    <w:rsid w:val="00496414"/>
    <w:rsid w:val="00496658"/>
    <w:rsid w:val="00496706"/>
    <w:rsid w:val="0049684D"/>
    <w:rsid w:val="00496DF3"/>
    <w:rsid w:val="00496F55"/>
    <w:rsid w:val="004970A4"/>
    <w:rsid w:val="0049754A"/>
    <w:rsid w:val="00497558"/>
    <w:rsid w:val="00497685"/>
    <w:rsid w:val="004978DD"/>
    <w:rsid w:val="004979E0"/>
    <w:rsid w:val="00497B23"/>
    <w:rsid w:val="00497B65"/>
    <w:rsid w:val="00497D4D"/>
    <w:rsid w:val="004A0591"/>
    <w:rsid w:val="004A05C1"/>
    <w:rsid w:val="004A060D"/>
    <w:rsid w:val="004A06B9"/>
    <w:rsid w:val="004A0A97"/>
    <w:rsid w:val="004A18E2"/>
    <w:rsid w:val="004A19BD"/>
    <w:rsid w:val="004A1ECB"/>
    <w:rsid w:val="004A259E"/>
    <w:rsid w:val="004A25FD"/>
    <w:rsid w:val="004A2714"/>
    <w:rsid w:val="004A2D34"/>
    <w:rsid w:val="004A2F1F"/>
    <w:rsid w:val="004A2FF7"/>
    <w:rsid w:val="004A3343"/>
    <w:rsid w:val="004A35E9"/>
    <w:rsid w:val="004A3766"/>
    <w:rsid w:val="004A3D59"/>
    <w:rsid w:val="004A3F80"/>
    <w:rsid w:val="004A3FDC"/>
    <w:rsid w:val="004A4113"/>
    <w:rsid w:val="004A447E"/>
    <w:rsid w:val="004A45BA"/>
    <w:rsid w:val="004A4A0C"/>
    <w:rsid w:val="004A4A7B"/>
    <w:rsid w:val="004A4D67"/>
    <w:rsid w:val="004A4F89"/>
    <w:rsid w:val="004A53CA"/>
    <w:rsid w:val="004A557E"/>
    <w:rsid w:val="004A5638"/>
    <w:rsid w:val="004A5707"/>
    <w:rsid w:val="004A5816"/>
    <w:rsid w:val="004A58E7"/>
    <w:rsid w:val="004A59CC"/>
    <w:rsid w:val="004A5A00"/>
    <w:rsid w:val="004A5A47"/>
    <w:rsid w:val="004A5BFF"/>
    <w:rsid w:val="004A61ED"/>
    <w:rsid w:val="004A62E9"/>
    <w:rsid w:val="004A65B0"/>
    <w:rsid w:val="004A65FC"/>
    <w:rsid w:val="004A6676"/>
    <w:rsid w:val="004A677C"/>
    <w:rsid w:val="004A6ABC"/>
    <w:rsid w:val="004A6B41"/>
    <w:rsid w:val="004A6C9F"/>
    <w:rsid w:val="004A6FCC"/>
    <w:rsid w:val="004A71DB"/>
    <w:rsid w:val="004A7381"/>
    <w:rsid w:val="004A76F5"/>
    <w:rsid w:val="004A791E"/>
    <w:rsid w:val="004A7996"/>
    <w:rsid w:val="004B04C8"/>
    <w:rsid w:val="004B0CF5"/>
    <w:rsid w:val="004B1074"/>
    <w:rsid w:val="004B140E"/>
    <w:rsid w:val="004B1803"/>
    <w:rsid w:val="004B1E8C"/>
    <w:rsid w:val="004B21BC"/>
    <w:rsid w:val="004B2347"/>
    <w:rsid w:val="004B238B"/>
    <w:rsid w:val="004B27A5"/>
    <w:rsid w:val="004B2CEC"/>
    <w:rsid w:val="004B2F24"/>
    <w:rsid w:val="004B33B6"/>
    <w:rsid w:val="004B35E9"/>
    <w:rsid w:val="004B3A76"/>
    <w:rsid w:val="004B3FA9"/>
    <w:rsid w:val="004B4022"/>
    <w:rsid w:val="004B40BA"/>
    <w:rsid w:val="004B429C"/>
    <w:rsid w:val="004B4F54"/>
    <w:rsid w:val="004B509C"/>
    <w:rsid w:val="004B5137"/>
    <w:rsid w:val="004B5245"/>
    <w:rsid w:val="004B556C"/>
    <w:rsid w:val="004B57FF"/>
    <w:rsid w:val="004B58ED"/>
    <w:rsid w:val="004B5BF5"/>
    <w:rsid w:val="004B5F20"/>
    <w:rsid w:val="004B60C6"/>
    <w:rsid w:val="004B6138"/>
    <w:rsid w:val="004B6891"/>
    <w:rsid w:val="004B6A85"/>
    <w:rsid w:val="004B6C80"/>
    <w:rsid w:val="004B6EC9"/>
    <w:rsid w:val="004B6F75"/>
    <w:rsid w:val="004B71CE"/>
    <w:rsid w:val="004B734F"/>
    <w:rsid w:val="004B7B08"/>
    <w:rsid w:val="004B7DEB"/>
    <w:rsid w:val="004C0629"/>
    <w:rsid w:val="004C07E1"/>
    <w:rsid w:val="004C0C34"/>
    <w:rsid w:val="004C0D76"/>
    <w:rsid w:val="004C10F6"/>
    <w:rsid w:val="004C1B86"/>
    <w:rsid w:val="004C2307"/>
    <w:rsid w:val="004C2ABB"/>
    <w:rsid w:val="004C2D48"/>
    <w:rsid w:val="004C2D6F"/>
    <w:rsid w:val="004C2E4F"/>
    <w:rsid w:val="004C3349"/>
    <w:rsid w:val="004C361F"/>
    <w:rsid w:val="004C3AC2"/>
    <w:rsid w:val="004C3B7E"/>
    <w:rsid w:val="004C3BAB"/>
    <w:rsid w:val="004C3DFD"/>
    <w:rsid w:val="004C3E59"/>
    <w:rsid w:val="004C3E9E"/>
    <w:rsid w:val="004C421F"/>
    <w:rsid w:val="004C439A"/>
    <w:rsid w:val="004C444A"/>
    <w:rsid w:val="004C4630"/>
    <w:rsid w:val="004C4709"/>
    <w:rsid w:val="004C4997"/>
    <w:rsid w:val="004C4CEC"/>
    <w:rsid w:val="004C4DD2"/>
    <w:rsid w:val="004C57D2"/>
    <w:rsid w:val="004C5A73"/>
    <w:rsid w:val="004C6040"/>
    <w:rsid w:val="004C62C6"/>
    <w:rsid w:val="004C6377"/>
    <w:rsid w:val="004C6FEA"/>
    <w:rsid w:val="004C718B"/>
    <w:rsid w:val="004C72DB"/>
    <w:rsid w:val="004C730E"/>
    <w:rsid w:val="004C77C5"/>
    <w:rsid w:val="004C7AEE"/>
    <w:rsid w:val="004C7EDB"/>
    <w:rsid w:val="004C7F11"/>
    <w:rsid w:val="004D0198"/>
    <w:rsid w:val="004D06FE"/>
    <w:rsid w:val="004D0CBA"/>
    <w:rsid w:val="004D11B6"/>
    <w:rsid w:val="004D149A"/>
    <w:rsid w:val="004D167B"/>
    <w:rsid w:val="004D1717"/>
    <w:rsid w:val="004D173A"/>
    <w:rsid w:val="004D18F0"/>
    <w:rsid w:val="004D1D66"/>
    <w:rsid w:val="004D1D80"/>
    <w:rsid w:val="004D1F15"/>
    <w:rsid w:val="004D231B"/>
    <w:rsid w:val="004D2C0D"/>
    <w:rsid w:val="004D2FE0"/>
    <w:rsid w:val="004D3217"/>
    <w:rsid w:val="004D33B4"/>
    <w:rsid w:val="004D379B"/>
    <w:rsid w:val="004D394E"/>
    <w:rsid w:val="004D3A7E"/>
    <w:rsid w:val="004D41AE"/>
    <w:rsid w:val="004D45EF"/>
    <w:rsid w:val="004D4859"/>
    <w:rsid w:val="004D4A5B"/>
    <w:rsid w:val="004D52F0"/>
    <w:rsid w:val="004D53B4"/>
    <w:rsid w:val="004D53F9"/>
    <w:rsid w:val="004D5809"/>
    <w:rsid w:val="004D5DB7"/>
    <w:rsid w:val="004D5E84"/>
    <w:rsid w:val="004D5F16"/>
    <w:rsid w:val="004D5F1A"/>
    <w:rsid w:val="004D63BE"/>
    <w:rsid w:val="004D6472"/>
    <w:rsid w:val="004D6522"/>
    <w:rsid w:val="004D669D"/>
    <w:rsid w:val="004D6DB8"/>
    <w:rsid w:val="004D712E"/>
    <w:rsid w:val="004D7562"/>
    <w:rsid w:val="004D77A7"/>
    <w:rsid w:val="004D7ADD"/>
    <w:rsid w:val="004D7E07"/>
    <w:rsid w:val="004D7F91"/>
    <w:rsid w:val="004E0156"/>
    <w:rsid w:val="004E0499"/>
    <w:rsid w:val="004E0677"/>
    <w:rsid w:val="004E094C"/>
    <w:rsid w:val="004E0A42"/>
    <w:rsid w:val="004E12CD"/>
    <w:rsid w:val="004E18AE"/>
    <w:rsid w:val="004E195D"/>
    <w:rsid w:val="004E1AF2"/>
    <w:rsid w:val="004E20DE"/>
    <w:rsid w:val="004E27B7"/>
    <w:rsid w:val="004E28AA"/>
    <w:rsid w:val="004E28C4"/>
    <w:rsid w:val="004E2930"/>
    <w:rsid w:val="004E2EF2"/>
    <w:rsid w:val="004E2F66"/>
    <w:rsid w:val="004E31AD"/>
    <w:rsid w:val="004E35D3"/>
    <w:rsid w:val="004E3863"/>
    <w:rsid w:val="004E3B53"/>
    <w:rsid w:val="004E3C7D"/>
    <w:rsid w:val="004E3D8F"/>
    <w:rsid w:val="004E3EF3"/>
    <w:rsid w:val="004E3F6B"/>
    <w:rsid w:val="004E4173"/>
    <w:rsid w:val="004E426C"/>
    <w:rsid w:val="004E43A6"/>
    <w:rsid w:val="004E45A8"/>
    <w:rsid w:val="004E49EC"/>
    <w:rsid w:val="004E4B46"/>
    <w:rsid w:val="004E4FD1"/>
    <w:rsid w:val="004E5490"/>
    <w:rsid w:val="004E5508"/>
    <w:rsid w:val="004E55BB"/>
    <w:rsid w:val="004E5806"/>
    <w:rsid w:val="004E58AD"/>
    <w:rsid w:val="004E5A8B"/>
    <w:rsid w:val="004E5ADD"/>
    <w:rsid w:val="004E5E8E"/>
    <w:rsid w:val="004E5FE8"/>
    <w:rsid w:val="004E66B9"/>
    <w:rsid w:val="004E6E5D"/>
    <w:rsid w:val="004E6E5F"/>
    <w:rsid w:val="004E6FFD"/>
    <w:rsid w:val="004E70B9"/>
    <w:rsid w:val="004E72F3"/>
    <w:rsid w:val="004E75EB"/>
    <w:rsid w:val="004E78CB"/>
    <w:rsid w:val="004E7901"/>
    <w:rsid w:val="004E7A00"/>
    <w:rsid w:val="004E7B1F"/>
    <w:rsid w:val="004E7BA1"/>
    <w:rsid w:val="004E7C33"/>
    <w:rsid w:val="004E7CB5"/>
    <w:rsid w:val="004F006D"/>
    <w:rsid w:val="004F022B"/>
    <w:rsid w:val="004F042F"/>
    <w:rsid w:val="004F0469"/>
    <w:rsid w:val="004F075D"/>
    <w:rsid w:val="004F0B78"/>
    <w:rsid w:val="004F1059"/>
    <w:rsid w:val="004F1181"/>
    <w:rsid w:val="004F13E7"/>
    <w:rsid w:val="004F1623"/>
    <w:rsid w:val="004F1642"/>
    <w:rsid w:val="004F1D91"/>
    <w:rsid w:val="004F1EBE"/>
    <w:rsid w:val="004F23DC"/>
    <w:rsid w:val="004F28DA"/>
    <w:rsid w:val="004F2910"/>
    <w:rsid w:val="004F2EE1"/>
    <w:rsid w:val="004F2F9A"/>
    <w:rsid w:val="004F3338"/>
    <w:rsid w:val="004F349D"/>
    <w:rsid w:val="004F3866"/>
    <w:rsid w:val="004F3EAF"/>
    <w:rsid w:val="004F3FB6"/>
    <w:rsid w:val="004F4037"/>
    <w:rsid w:val="004F4A5D"/>
    <w:rsid w:val="004F4ABD"/>
    <w:rsid w:val="004F50EB"/>
    <w:rsid w:val="004F5310"/>
    <w:rsid w:val="004F5321"/>
    <w:rsid w:val="004F54B4"/>
    <w:rsid w:val="004F57D5"/>
    <w:rsid w:val="004F584D"/>
    <w:rsid w:val="004F5882"/>
    <w:rsid w:val="004F5BBF"/>
    <w:rsid w:val="004F61D7"/>
    <w:rsid w:val="004F6594"/>
    <w:rsid w:val="004F6816"/>
    <w:rsid w:val="004F69AD"/>
    <w:rsid w:val="004F6A66"/>
    <w:rsid w:val="004F6B59"/>
    <w:rsid w:val="004F7397"/>
    <w:rsid w:val="004F744A"/>
    <w:rsid w:val="004F7498"/>
    <w:rsid w:val="004F7729"/>
    <w:rsid w:val="004F7A8F"/>
    <w:rsid w:val="004F7D29"/>
    <w:rsid w:val="0050010B"/>
    <w:rsid w:val="0050051B"/>
    <w:rsid w:val="00501199"/>
    <w:rsid w:val="0050128C"/>
    <w:rsid w:val="005012B3"/>
    <w:rsid w:val="00501329"/>
    <w:rsid w:val="005017B1"/>
    <w:rsid w:val="005019A2"/>
    <w:rsid w:val="005019C0"/>
    <w:rsid w:val="00502087"/>
    <w:rsid w:val="005024AC"/>
    <w:rsid w:val="005024AE"/>
    <w:rsid w:val="0050282A"/>
    <w:rsid w:val="00502FD7"/>
    <w:rsid w:val="005033A6"/>
    <w:rsid w:val="005034E9"/>
    <w:rsid w:val="0050359F"/>
    <w:rsid w:val="005036C9"/>
    <w:rsid w:val="00503BA4"/>
    <w:rsid w:val="00503C08"/>
    <w:rsid w:val="00503DB8"/>
    <w:rsid w:val="00503DDC"/>
    <w:rsid w:val="00503F52"/>
    <w:rsid w:val="00504345"/>
    <w:rsid w:val="0050483D"/>
    <w:rsid w:val="005048F7"/>
    <w:rsid w:val="00504A94"/>
    <w:rsid w:val="00504B61"/>
    <w:rsid w:val="00504F66"/>
    <w:rsid w:val="00505C64"/>
    <w:rsid w:val="00506055"/>
    <w:rsid w:val="005061A5"/>
    <w:rsid w:val="005061B4"/>
    <w:rsid w:val="00507333"/>
    <w:rsid w:val="005074B7"/>
    <w:rsid w:val="005076BE"/>
    <w:rsid w:val="00507751"/>
    <w:rsid w:val="005100FB"/>
    <w:rsid w:val="0051021E"/>
    <w:rsid w:val="005103EF"/>
    <w:rsid w:val="00510422"/>
    <w:rsid w:val="00510555"/>
    <w:rsid w:val="00510595"/>
    <w:rsid w:val="00510BC2"/>
    <w:rsid w:val="00511931"/>
    <w:rsid w:val="00511C9A"/>
    <w:rsid w:val="00511F96"/>
    <w:rsid w:val="00512424"/>
    <w:rsid w:val="00512E62"/>
    <w:rsid w:val="005132DA"/>
    <w:rsid w:val="005132FC"/>
    <w:rsid w:val="00513BD1"/>
    <w:rsid w:val="00513C0D"/>
    <w:rsid w:val="00513E31"/>
    <w:rsid w:val="00514008"/>
    <w:rsid w:val="0051413D"/>
    <w:rsid w:val="0051415A"/>
    <w:rsid w:val="005141A2"/>
    <w:rsid w:val="005142D9"/>
    <w:rsid w:val="00514590"/>
    <w:rsid w:val="00514B5D"/>
    <w:rsid w:val="00514D44"/>
    <w:rsid w:val="00514DE1"/>
    <w:rsid w:val="00514F40"/>
    <w:rsid w:val="005151B0"/>
    <w:rsid w:val="005153CF"/>
    <w:rsid w:val="0051579C"/>
    <w:rsid w:val="00515B56"/>
    <w:rsid w:val="00515E02"/>
    <w:rsid w:val="005161C7"/>
    <w:rsid w:val="005162E7"/>
    <w:rsid w:val="005168B3"/>
    <w:rsid w:val="005168DC"/>
    <w:rsid w:val="0051691C"/>
    <w:rsid w:val="00516AE2"/>
    <w:rsid w:val="00516B33"/>
    <w:rsid w:val="00516DE8"/>
    <w:rsid w:val="00516FF9"/>
    <w:rsid w:val="005170AB"/>
    <w:rsid w:val="005170C1"/>
    <w:rsid w:val="00517245"/>
    <w:rsid w:val="0051731B"/>
    <w:rsid w:val="00517466"/>
    <w:rsid w:val="00517681"/>
    <w:rsid w:val="00517902"/>
    <w:rsid w:val="00517B0E"/>
    <w:rsid w:val="00517D09"/>
    <w:rsid w:val="00517E24"/>
    <w:rsid w:val="00520A37"/>
    <w:rsid w:val="00520C2A"/>
    <w:rsid w:val="00520F36"/>
    <w:rsid w:val="00521043"/>
    <w:rsid w:val="00521053"/>
    <w:rsid w:val="0052111C"/>
    <w:rsid w:val="0052122A"/>
    <w:rsid w:val="005214D1"/>
    <w:rsid w:val="005217C0"/>
    <w:rsid w:val="00521ADC"/>
    <w:rsid w:val="00522202"/>
    <w:rsid w:val="00522223"/>
    <w:rsid w:val="00522457"/>
    <w:rsid w:val="00522494"/>
    <w:rsid w:val="00522574"/>
    <w:rsid w:val="00522A04"/>
    <w:rsid w:val="00522A2E"/>
    <w:rsid w:val="00522A7C"/>
    <w:rsid w:val="00522AFF"/>
    <w:rsid w:val="00522C6A"/>
    <w:rsid w:val="0052304F"/>
    <w:rsid w:val="00523084"/>
    <w:rsid w:val="00523306"/>
    <w:rsid w:val="00523EC3"/>
    <w:rsid w:val="00524073"/>
    <w:rsid w:val="00524294"/>
    <w:rsid w:val="005245A5"/>
    <w:rsid w:val="00524756"/>
    <w:rsid w:val="00524DC3"/>
    <w:rsid w:val="00525582"/>
    <w:rsid w:val="00525C6D"/>
    <w:rsid w:val="00525CC7"/>
    <w:rsid w:val="00525E67"/>
    <w:rsid w:val="005261F2"/>
    <w:rsid w:val="00527017"/>
    <w:rsid w:val="005270B0"/>
    <w:rsid w:val="005271C9"/>
    <w:rsid w:val="00527395"/>
    <w:rsid w:val="00527BDB"/>
    <w:rsid w:val="00527F5A"/>
    <w:rsid w:val="00530A0B"/>
    <w:rsid w:val="00530CCC"/>
    <w:rsid w:val="00531E40"/>
    <w:rsid w:val="00532020"/>
    <w:rsid w:val="005322B9"/>
    <w:rsid w:val="005322BE"/>
    <w:rsid w:val="005327C8"/>
    <w:rsid w:val="005328E0"/>
    <w:rsid w:val="00532A0D"/>
    <w:rsid w:val="00532CA6"/>
    <w:rsid w:val="00533484"/>
    <w:rsid w:val="005343D7"/>
    <w:rsid w:val="00534941"/>
    <w:rsid w:val="00534A8F"/>
    <w:rsid w:val="00534AA5"/>
    <w:rsid w:val="00534B59"/>
    <w:rsid w:val="00534C2B"/>
    <w:rsid w:val="00534C34"/>
    <w:rsid w:val="00534CEA"/>
    <w:rsid w:val="00534D23"/>
    <w:rsid w:val="00535735"/>
    <w:rsid w:val="0053580B"/>
    <w:rsid w:val="005358AA"/>
    <w:rsid w:val="0053594F"/>
    <w:rsid w:val="00535F1E"/>
    <w:rsid w:val="00536193"/>
    <w:rsid w:val="0053625F"/>
    <w:rsid w:val="005362B9"/>
    <w:rsid w:val="005363D6"/>
    <w:rsid w:val="00536576"/>
    <w:rsid w:val="0053666D"/>
    <w:rsid w:val="0053666E"/>
    <w:rsid w:val="00536A1A"/>
    <w:rsid w:val="00536C0F"/>
    <w:rsid w:val="00536FC9"/>
    <w:rsid w:val="005370D0"/>
    <w:rsid w:val="005371A4"/>
    <w:rsid w:val="00537802"/>
    <w:rsid w:val="00537BE7"/>
    <w:rsid w:val="00537E90"/>
    <w:rsid w:val="00537FEF"/>
    <w:rsid w:val="005402BA"/>
    <w:rsid w:val="00540482"/>
    <w:rsid w:val="005405CE"/>
    <w:rsid w:val="00540F2D"/>
    <w:rsid w:val="00540FD6"/>
    <w:rsid w:val="005410A5"/>
    <w:rsid w:val="00541236"/>
    <w:rsid w:val="0054155B"/>
    <w:rsid w:val="005418EE"/>
    <w:rsid w:val="00542188"/>
    <w:rsid w:val="005423FA"/>
    <w:rsid w:val="00542511"/>
    <w:rsid w:val="005429F3"/>
    <w:rsid w:val="00542C46"/>
    <w:rsid w:val="00542D40"/>
    <w:rsid w:val="00542F7B"/>
    <w:rsid w:val="00543373"/>
    <w:rsid w:val="00543389"/>
    <w:rsid w:val="00543528"/>
    <w:rsid w:val="00543A0E"/>
    <w:rsid w:val="0054400D"/>
    <w:rsid w:val="00544214"/>
    <w:rsid w:val="00544291"/>
    <w:rsid w:val="005444CD"/>
    <w:rsid w:val="005447C4"/>
    <w:rsid w:val="00544867"/>
    <w:rsid w:val="0054487A"/>
    <w:rsid w:val="005448D5"/>
    <w:rsid w:val="00544DC5"/>
    <w:rsid w:val="0054512D"/>
    <w:rsid w:val="0054548F"/>
    <w:rsid w:val="00546480"/>
    <w:rsid w:val="00546915"/>
    <w:rsid w:val="00546BD7"/>
    <w:rsid w:val="00547101"/>
    <w:rsid w:val="00547472"/>
    <w:rsid w:val="00547496"/>
    <w:rsid w:val="005474DB"/>
    <w:rsid w:val="005474EA"/>
    <w:rsid w:val="005476BB"/>
    <w:rsid w:val="0054775C"/>
    <w:rsid w:val="00547895"/>
    <w:rsid w:val="00547AFF"/>
    <w:rsid w:val="00550024"/>
    <w:rsid w:val="005503E5"/>
    <w:rsid w:val="00550601"/>
    <w:rsid w:val="00550621"/>
    <w:rsid w:val="0055062B"/>
    <w:rsid w:val="00550735"/>
    <w:rsid w:val="0055075D"/>
    <w:rsid w:val="005507A4"/>
    <w:rsid w:val="0055080E"/>
    <w:rsid w:val="00550A9F"/>
    <w:rsid w:val="00550EC3"/>
    <w:rsid w:val="00551269"/>
    <w:rsid w:val="005514F6"/>
    <w:rsid w:val="00551580"/>
    <w:rsid w:val="005518C1"/>
    <w:rsid w:val="005523AF"/>
    <w:rsid w:val="005523DE"/>
    <w:rsid w:val="005524FE"/>
    <w:rsid w:val="005529D6"/>
    <w:rsid w:val="00552AEA"/>
    <w:rsid w:val="00552D18"/>
    <w:rsid w:val="00553907"/>
    <w:rsid w:val="00553C15"/>
    <w:rsid w:val="00553C9C"/>
    <w:rsid w:val="00553D19"/>
    <w:rsid w:val="00553DA4"/>
    <w:rsid w:val="005542D6"/>
    <w:rsid w:val="0055435B"/>
    <w:rsid w:val="0055440B"/>
    <w:rsid w:val="0055493B"/>
    <w:rsid w:val="00554971"/>
    <w:rsid w:val="00554A7F"/>
    <w:rsid w:val="00554C10"/>
    <w:rsid w:val="00554E25"/>
    <w:rsid w:val="0055567E"/>
    <w:rsid w:val="005556B2"/>
    <w:rsid w:val="00555AB0"/>
    <w:rsid w:val="00555AD0"/>
    <w:rsid w:val="00555B30"/>
    <w:rsid w:val="00555D22"/>
    <w:rsid w:val="00555D9B"/>
    <w:rsid w:val="00556718"/>
    <w:rsid w:val="00556963"/>
    <w:rsid w:val="00556A16"/>
    <w:rsid w:val="00556BAC"/>
    <w:rsid w:val="005570C8"/>
    <w:rsid w:val="005577CC"/>
    <w:rsid w:val="00557A42"/>
    <w:rsid w:val="00557A45"/>
    <w:rsid w:val="00557CC6"/>
    <w:rsid w:val="00557E94"/>
    <w:rsid w:val="00557EBE"/>
    <w:rsid w:val="00557F20"/>
    <w:rsid w:val="005600CE"/>
    <w:rsid w:val="00560136"/>
    <w:rsid w:val="005604A3"/>
    <w:rsid w:val="0056070F"/>
    <w:rsid w:val="0056076B"/>
    <w:rsid w:val="00560C92"/>
    <w:rsid w:val="00560D9D"/>
    <w:rsid w:val="00560EAD"/>
    <w:rsid w:val="0056126F"/>
    <w:rsid w:val="0056151C"/>
    <w:rsid w:val="00561A9B"/>
    <w:rsid w:val="00561B3E"/>
    <w:rsid w:val="00561E73"/>
    <w:rsid w:val="00561EB6"/>
    <w:rsid w:val="0056256D"/>
    <w:rsid w:val="0056285A"/>
    <w:rsid w:val="00562B5E"/>
    <w:rsid w:val="0056345D"/>
    <w:rsid w:val="0056361C"/>
    <w:rsid w:val="005636F8"/>
    <w:rsid w:val="00563936"/>
    <w:rsid w:val="00563B30"/>
    <w:rsid w:val="00563B82"/>
    <w:rsid w:val="00563F81"/>
    <w:rsid w:val="00563FF0"/>
    <w:rsid w:val="005640CC"/>
    <w:rsid w:val="005640EA"/>
    <w:rsid w:val="0056410C"/>
    <w:rsid w:val="0056432C"/>
    <w:rsid w:val="0056458A"/>
    <w:rsid w:val="0056465F"/>
    <w:rsid w:val="00564C2B"/>
    <w:rsid w:val="00564FB3"/>
    <w:rsid w:val="005653C8"/>
    <w:rsid w:val="005653E2"/>
    <w:rsid w:val="0056553B"/>
    <w:rsid w:val="00565B91"/>
    <w:rsid w:val="00565EFB"/>
    <w:rsid w:val="00566005"/>
    <w:rsid w:val="0056615C"/>
    <w:rsid w:val="00566249"/>
    <w:rsid w:val="0056626D"/>
    <w:rsid w:val="005662DC"/>
    <w:rsid w:val="00566672"/>
    <w:rsid w:val="005666B2"/>
    <w:rsid w:val="00566B78"/>
    <w:rsid w:val="00566C56"/>
    <w:rsid w:val="00566D54"/>
    <w:rsid w:val="00566E53"/>
    <w:rsid w:val="005673F5"/>
    <w:rsid w:val="00567A3A"/>
    <w:rsid w:val="00567EED"/>
    <w:rsid w:val="0057005D"/>
    <w:rsid w:val="005701A9"/>
    <w:rsid w:val="005702B7"/>
    <w:rsid w:val="005703BE"/>
    <w:rsid w:val="005704DD"/>
    <w:rsid w:val="00570C7E"/>
    <w:rsid w:val="00571010"/>
    <w:rsid w:val="0057122E"/>
    <w:rsid w:val="00571831"/>
    <w:rsid w:val="00571B4B"/>
    <w:rsid w:val="00571C12"/>
    <w:rsid w:val="00571C6C"/>
    <w:rsid w:val="00571E7F"/>
    <w:rsid w:val="00571F77"/>
    <w:rsid w:val="0057218E"/>
    <w:rsid w:val="005722EF"/>
    <w:rsid w:val="00572586"/>
    <w:rsid w:val="005727DE"/>
    <w:rsid w:val="00572C28"/>
    <w:rsid w:val="00572FA5"/>
    <w:rsid w:val="00573108"/>
    <w:rsid w:val="00573119"/>
    <w:rsid w:val="0057353E"/>
    <w:rsid w:val="00573640"/>
    <w:rsid w:val="00573647"/>
    <w:rsid w:val="0057372B"/>
    <w:rsid w:val="00573B0A"/>
    <w:rsid w:val="00573C5C"/>
    <w:rsid w:val="00573E9D"/>
    <w:rsid w:val="005740C4"/>
    <w:rsid w:val="005741AC"/>
    <w:rsid w:val="00574375"/>
    <w:rsid w:val="00574534"/>
    <w:rsid w:val="00574733"/>
    <w:rsid w:val="00574957"/>
    <w:rsid w:val="00574D19"/>
    <w:rsid w:val="00574E3A"/>
    <w:rsid w:val="00574F4C"/>
    <w:rsid w:val="0057515A"/>
    <w:rsid w:val="005751AD"/>
    <w:rsid w:val="00575315"/>
    <w:rsid w:val="0057539C"/>
    <w:rsid w:val="005756B1"/>
    <w:rsid w:val="00575C1F"/>
    <w:rsid w:val="00575CB2"/>
    <w:rsid w:val="00575D67"/>
    <w:rsid w:val="00575E04"/>
    <w:rsid w:val="00575E92"/>
    <w:rsid w:val="005762C6"/>
    <w:rsid w:val="00576CCF"/>
    <w:rsid w:val="005771AE"/>
    <w:rsid w:val="00577278"/>
    <w:rsid w:val="00577350"/>
    <w:rsid w:val="00577626"/>
    <w:rsid w:val="00577666"/>
    <w:rsid w:val="00577679"/>
    <w:rsid w:val="005778C0"/>
    <w:rsid w:val="00577DA6"/>
    <w:rsid w:val="00577E06"/>
    <w:rsid w:val="00577E2E"/>
    <w:rsid w:val="00580224"/>
    <w:rsid w:val="005804D3"/>
    <w:rsid w:val="0058060D"/>
    <w:rsid w:val="00580911"/>
    <w:rsid w:val="00580AC3"/>
    <w:rsid w:val="00580BBE"/>
    <w:rsid w:val="00580EC8"/>
    <w:rsid w:val="005810CE"/>
    <w:rsid w:val="005815BC"/>
    <w:rsid w:val="00581BC2"/>
    <w:rsid w:val="00581F01"/>
    <w:rsid w:val="005820EB"/>
    <w:rsid w:val="00582343"/>
    <w:rsid w:val="00582570"/>
    <w:rsid w:val="0058264E"/>
    <w:rsid w:val="005826EC"/>
    <w:rsid w:val="00582A84"/>
    <w:rsid w:val="00582AB5"/>
    <w:rsid w:val="00582ADF"/>
    <w:rsid w:val="00582B36"/>
    <w:rsid w:val="005830C4"/>
    <w:rsid w:val="00583213"/>
    <w:rsid w:val="00583481"/>
    <w:rsid w:val="00583890"/>
    <w:rsid w:val="00583B6C"/>
    <w:rsid w:val="00583C01"/>
    <w:rsid w:val="00583E87"/>
    <w:rsid w:val="00584216"/>
    <w:rsid w:val="00584713"/>
    <w:rsid w:val="0058481B"/>
    <w:rsid w:val="005848D7"/>
    <w:rsid w:val="00584A10"/>
    <w:rsid w:val="00584AE5"/>
    <w:rsid w:val="0058509D"/>
    <w:rsid w:val="0058534A"/>
    <w:rsid w:val="005854B7"/>
    <w:rsid w:val="0058554F"/>
    <w:rsid w:val="00585932"/>
    <w:rsid w:val="00585D1B"/>
    <w:rsid w:val="00586239"/>
    <w:rsid w:val="0058665F"/>
    <w:rsid w:val="005867D4"/>
    <w:rsid w:val="005868ED"/>
    <w:rsid w:val="0058693D"/>
    <w:rsid w:val="005869E0"/>
    <w:rsid w:val="00586B54"/>
    <w:rsid w:val="00586CA5"/>
    <w:rsid w:val="00586D25"/>
    <w:rsid w:val="00586FD9"/>
    <w:rsid w:val="005870D6"/>
    <w:rsid w:val="005877B1"/>
    <w:rsid w:val="005877C2"/>
    <w:rsid w:val="00587B86"/>
    <w:rsid w:val="00587C6B"/>
    <w:rsid w:val="00587CB0"/>
    <w:rsid w:val="005903CF"/>
    <w:rsid w:val="005905FE"/>
    <w:rsid w:val="005907B2"/>
    <w:rsid w:val="00590831"/>
    <w:rsid w:val="00591075"/>
    <w:rsid w:val="0059165A"/>
    <w:rsid w:val="005916FD"/>
    <w:rsid w:val="00591A48"/>
    <w:rsid w:val="00591E99"/>
    <w:rsid w:val="00591EF6"/>
    <w:rsid w:val="005921B5"/>
    <w:rsid w:val="0059245A"/>
    <w:rsid w:val="00592539"/>
    <w:rsid w:val="00592788"/>
    <w:rsid w:val="0059278B"/>
    <w:rsid w:val="005930BB"/>
    <w:rsid w:val="005937F0"/>
    <w:rsid w:val="00593ACD"/>
    <w:rsid w:val="00593AEC"/>
    <w:rsid w:val="00593BC9"/>
    <w:rsid w:val="00593F2B"/>
    <w:rsid w:val="005941E5"/>
    <w:rsid w:val="005943BF"/>
    <w:rsid w:val="00594880"/>
    <w:rsid w:val="005949C9"/>
    <w:rsid w:val="00594B65"/>
    <w:rsid w:val="00594E2B"/>
    <w:rsid w:val="00595073"/>
    <w:rsid w:val="005956E8"/>
    <w:rsid w:val="005957C6"/>
    <w:rsid w:val="00595C29"/>
    <w:rsid w:val="00596182"/>
    <w:rsid w:val="005963DA"/>
    <w:rsid w:val="0059647B"/>
    <w:rsid w:val="005968D6"/>
    <w:rsid w:val="005970BE"/>
    <w:rsid w:val="005972C3"/>
    <w:rsid w:val="00597483"/>
    <w:rsid w:val="00597832"/>
    <w:rsid w:val="005978E0"/>
    <w:rsid w:val="00597BD0"/>
    <w:rsid w:val="00597E5A"/>
    <w:rsid w:val="005A02AC"/>
    <w:rsid w:val="005A03AE"/>
    <w:rsid w:val="005A0534"/>
    <w:rsid w:val="005A075E"/>
    <w:rsid w:val="005A08A7"/>
    <w:rsid w:val="005A08F2"/>
    <w:rsid w:val="005A0C11"/>
    <w:rsid w:val="005A1363"/>
    <w:rsid w:val="005A1610"/>
    <w:rsid w:val="005A18FE"/>
    <w:rsid w:val="005A19BB"/>
    <w:rsid w:val="005A1D1A"/>
    <w:rsid w:val="005A1E4F"/>
    <w:rsid w:val="005A1E89"/>
    <w:rsid w:val="005A1F53"/>
    <w:rsid w:val="005A2481"/>
    <w:rsid w:val="005A2873"/>
    <w:rsid w:val="005A2A46"/>
    <w:rsid w:val="005A2C65"/>
    <w:rsid w:val="005A2CC6"/>
    <w:rsid w:val="005A2CE5"/>
    <w:rsid w:val="005A2CFE"/>
    <w:rsid w:val="005A3238"/>
    <w:rsid w:val="005A34CE"/>
    <w:rsid w:val="005A3667"/>
    <w:rsid w:val="005A371C"/>
    <w:rsid w:val="005A3866"/>
    <w:rsid w:val="005A3942"/>
    <w:rsid w:val="005A39B2"/>
    <w:rsid w:val="005A3A2C"/>
    <w:rsid w:val="005A3AF1"/>
    <w:rsid w:val="005A3DCA"/>
    <w:rsid w:val="005A4037"/>
    <w:rsid w:val="005A41AE"/>
    <w:rsid w:val="005A4303"/>
    <w:rsid w:val="005A431B"/>
    <w:rsid w:val="005A4343"/>
    <w:rsid w:val="005A43FD"/>
    <w:rsid w:val="005A4717"/>
    <w:rsid w:val="005A4DD0"/>
    <w:rsid w:val="005A5286"/>
    <w:rsid w:val="005A58A0"/>
    <w:rsid w:val="005A5A6F"/>
    <w:rsid w:val="005A5AAD"/>
    <w:rsid w:val="005A5E0B"/>
    <w:rsid w:val="005A666D"/>
    <w:rsid w:val="005A67BA"/>
    <w:rsid w:val="005A68D3"/>
    <w:rsid w:val="005A6EC5"/>
    <w:rsid w:val="005A7500"/>
    <w:rsid w:val="005A766D"/>
    <w:rsid w:val="005A76BD"/>
    <w:rsid w:val="005A77EA"/>
    <w:rsid w:val="005A7980"/>
    <w:rsid w:val="005A7DC7"/>
    <w:rsid w:val="005A7E32"/>
    <w:rsid w:val="005B0046"/>
    <w:rsid w:val="005B005E"/>
    <w:rsid w:val="005B0121"/>
    <w:rsid w:val="005B0152"/>
    <w:rsid w:val="005B052C"/>
    <w:rsid w:val="005B0801"/>
    <w:rsid w:val="005B0E9F"/>
    <w:rsid w:val="005B1030"/>
    <w:rsid w:val="005B1093"/>
    <w:rsid w:val="005B1997"/>
    <w:rsid w:val="005B1C13"/>
    <w:rsid w:val="005B1CE0"/>
    <w:rsid w:val="005B1D96"/>
    <w:rsid w:val="005B1F91"/>
    <w:rsid w:val="005B2188"/>
    <w:rsid w:val="005B2219"/>
    <w:rsid w:val="005B2230"/>
    <w:rsid w:val="005B239E"/>
    <w:rsid w:val="005B23EF"/>
    <w:rsid w:val="005B2570"/>
    <w:rsid w:val="005B264D"/>
    <w:rsid w:val="005B2681"/>
    <w:rsid w:val="005B2B35"/>
    <w:rsid w:val="005B2B87"/>
    <w:rsid w:val="005B2D26"/>
    <w:rsid w:val="005B2EB0"/>
    <w:rsid w:val="005B2EC8"/>
    <w:rsid w:val="005B31CF"/>
    <w:rsid w:val="005B3244"/>
    <w:rsid w:val="005B375A"/>
    <w:rsid w:val="005B37DA"/>
    <w:rsid w:val="005B3996"/>
    <w:rsid w:val="005B3A51"/>
    <w:rsid w:val="005B3BA4"/>
    <w:rsid w:val="005B3C1B"/>
    <w:rsid w:val="005B3D7C"/>
    <w:rsid w:val="005B3DA8"/>
    <w:rsid w:val="005B4115"/>
    <w:rsid w:val="005B41CE"/>
    <w:rsid w:val="005B46EE"/>
    <w:rsid w:val="005B494C"/>
    <w:rsid w:val="005B49DD"/>
    <w:rsid w:val="005B4A27"/>
    <w:rsid w:val="005B4BE3"/>
    <w:rsid w:val="005B4C33"/>
    <w:rsid w:val="005B4EF6"/>
    <w:rsid w:val="005B4FA0"/>
    <w:rsid w:val="005B501D"/>
    <w:rsid w:val="005B5196"/>
    <w:rsid w:val="005B54E8"/>
    <w:rsid w:val="005B563B"/>
    <w:rsid w:val="005B5846"/>
    <w:rsid w:val="005B5AEB"/>
    <w:rsid w:val="005B5B7E"/>
    <w:rsid w:val="005B5E4D"/>
    <w:rsid w:val="005B61E7"/>
    <w:rsid w:val="005B6606"/>
    <w:rsid w:val="005B6678"/>
    <w:rsid w:val="005B6E1D"/>
    <w:rsid w:val="005B6E9D"/>
    <w:rsid w:val="005B70B5"/>
    <w:rsid w:val="005B711C"/>
    <w:rsid w:val="005B7452"/>
    <w:rsid w:val="005B7523"/>
    <w:rsid w:val="005B79DF"/>
    <w:rsid w:val="005B7B22"/>
    <w:rsid w:val="005C003E"/>
    <w:rsid w:val="005C012C"/>
    <w:rsid w:val="005C037E"/>
    <w:rsid w:val="005C0423"/>
    <w:rsid w:val="005C065F"/>
    <w:rsid w:val="005C077C"/>
    <w:rsid w:val="005C09EB"/>
    <w:rsid w:val="005C0A39"/>
    <w:rsid w:val="005C0ED8"/>
    <w:rsid w:val="005C107A"/>
    <w:rsid w:val="005C1717"/>
    <w:rsid w:val="005C1D6B"/>
    <w:rsid w:val="005C1F91"/>
    <w:rsid w:val="005C2098"/>
    <w:rsid w:val="005C2152"/>
    <w:rsid w:val="005C21C1"/>
    <w:rsid w:val="005C2B45"/>
    <w:rsid w:val="005C2BC7"/>
    <w:rsid w:val="005C2C9B"/>
    <w:rsid w:val="005C2D56"/>
    <w:rsid w:val="005C2DF7"/>
    <w:rsid w:val="005C2E7E"/>
    <w:rsid w:val="005C2EA6"/>
    <w:rsid w:val="005C336D"/>
    <w:rsid w:val="005C3451"/>
    <w:rsid w:val="005C375A"/>
    <w:rsid w:val="005C3828"/>
    <w:rsid w:val="005C3BC6"/>
    <w:rsid w:val="005C3CBD"/>
    <w:rsid w:val="005C403A"/>
    <w:rsid w:val="005C407C"/>
    <w:rsid w:val="005C4248"/>
    <w:rsid w:val="005C43B4"/>
    <w:rsid w:val="005C43C3"/>
    <w:rsid w:val="005C45B9"/>
    <w:rsid w:val="005C478C"/>
    <w:rsid w:val="005C528F"/>
    <w:rsid w:val="005C52BE"/>
    <w:rsid w:val="005C52D2"/>
    <w:rsid w:val="005C56FD"/>
    <w:rsid w:val="005C5766"/>
    <w:rsid w:val="005C5CF7"/>
    <w:rsid w:val="005C610A"/>
    <w:rsid w:val="005C61B4"/>
    <w:rsid w:val="005C628B"/>
    <w:rsid w:val="005C62B5"/>
    <w:rsid w:val="005C66C7"/>
    <w:rsid w:val="005C6989"/>
    <w:rsid w:val="005C6B56"/>
    <w:rsid w:val="005C6D38"/>
    <w:rsid w:val="005C6DAF"/>
    <w:rsid w:val="005C6DD4"/>
    <w:rsid w:val="005C79C6"/>
    <w:rsid w:val="005C7E21"/>
    <w:rsid w:val="005D0110"/>
    <w:rsid w:val="005D02CD"/>
    <w:rsid w:val="005D039E"/>
    <w:rsid w:val="005D0843"/>
    <w:rsid w:val="005D093A"/>
    <w:rsid w:val="005D0A25"/>
    <w:rsid w:val="005D0B39"/>
    <w:rsid w:val="005D0C0A"/>
    <w:rsid w:val="005D0D6D"/>
    <w:rsid w:val="005D0D72"/>
    <w:rsid w:val="005D1388"/>
    <w:rsid w:val="005D14B4"/>
    <w:rsid w:val="005D185D"/>
    <w:rsid w:val="005D1C3B"/>
    <w:rsid w:val="005D1CD8"/>
    <w:rsid w:val="005D1E12"/>
    <w:rsid w:val="005D2196"/>
    <w:rsid w:val="005D21E9"/>
    <w:rsid w:val="005D2266"/>
    <w:rsid w:val="005D24BD"/>
    <w:rsid w:val="005D2691"/>
    <w:rsid w:val="005D282A"/>
    <w:rsid w:val="005D288D"/>
    <w:rsid w:val="005D2BC0"/>
    <w:rsid w:val="005D2BE0"/>
    <w:rsid w:val="005D3170"/>
    <w:rsid w:val="005D3B13"/>
    <w:rsid w:val="005D3E86"/>
    <w:rsid w:val="005D3E8D"/>
    <w:rsid w:val="005D411E"/>
    <w:rsid w:val="005D42B1"/>
    <w:rsid w:val="005D46F2"/>
    <w:rsid w:val="005D4904"/>
    <w:rsid w:val="005D4A4A"/>
    <w:rsid w:val="005D4B08"/>
    <w:rsid w:val="005D4C8B"/>
    <w:rsid w:val="005D4F2A"/>
    <w:rsid w:val="005D4F4C"/>
    <w:rsid w:val="005D5556"/>
    <w:rsid w:val="005D58FF"/>
    <w:rsid w:val="005D5B89"/>
    <w:rsid w:val="005D6087"/>
    <w:rsid w:val="005D6127"/>
    <w:rsid w:val="005D665F"/>
    <w:rsid w:val="005D66DD"/>
    <w:rsid w:val="005D691B"/>
    <w:rsid w:val="005D6DB9"/>
    <w:rsid w:val="005D6EFB"/>
    <w:rsid w:val="005D6F09"/>
    <w:rsid w:val="005D6F0F"/>
    <w:rsid w:val="005D6F29"/>
    <w:rsid w:val="005D73A8"/>
    <w:rsid w:val="005D78B1"/>
    <w:rsid w:val="005D79EF"/>
    <w:rsid w:val="005D7B6B"/>
    <w:rsid w:val="005E0953"/>
    <w:rsid w:val="005E0A20"/>
    <w:rsid w:val="005E1048"/>
    <w:rsid w:val="005E11FF"/>
    <w:rsid w:val="005E120A"/>
    <w:rsid w:val="005E1317"/>
    <w:rsid w:val="005E13E6"/>
    <w:rsid w:val="005E1CBF"/>
    <w:rsid w:val="005E1D39"/>
    <w:rsid w:val="005E1D3F"/>
    <w:rsid w:val="005E2081"/>
    <w:rsid w:val="005E21BA"/>
    <w:rsid w:val="005E2C4F"/>
    <w:rsid w:val="005E2D4A"/>
    <w:rsid w:val="005E2EC0"/>
    <w:rsid w:val="005E30A0"/>
    <w:rsid w:val="005E310E"/>
    <w:rsid w:val="005E379C"/>
    <w:rsid w:val="005E38AB"/>
    <w:rsid w:val="005E3D30"/>
    <w:rsid w:val="005E4007"/>
    <w:rsid w:val="005E4144"/>
    <w:rsid w:val="005E4235"/>
    <w:rsid w:val="005E4439"/>
    <w:rsid w:val="005E49D5"/>
    <w:rsid w:val="005E5092"/>
    <w:rsid w:val="005E5260"/>
    <w:rsid w:val="005E55FC"/>
    <w:rsid w:val="005E5612"/>
    <w:rsid w:val="005E56ED"/>
    <w:rsid w:val="005E57BD"/>
    <w:rsid w:val="005E5C3A"/>
    <w:rsid w:val="005E5CA6"/>
    <w:rsid w:val="005E5E8F"/>
    <w:rsid w:val="005E614E"/>
    <w:rsid w:val="005E615F"/>
    <w:rsid w:val="005E6301"/>
    <w:rsid w:val="005E656C"/>
    <w:rsid w:val="005E6A86"/>
    <w:rsid w:val="005E6CA2"/>
    <w:rsid w:val="005E6FE6"/>
    <w:rsid w:val="005E737A"/>
    <w:rsid w:val="005E73DD"/>
    <w:rsid w:val="005E789F"/>
    <w:rsid w:val="005E797C"/>
    <w:rsid w:val="005E79F3"/>
    <w:rsid w:val="005E7CD6"/>
    <w:rsid w:val="005E7FA3"/>
    <w:rsid w:val="005F02EE"/>
    <w:rsid w:val="005F03B4"/>
    <w:rsid w:val="005F05DA"/>
    <w:rsid w:val="005F06C6"/>
    <w:rsid w:val="005F07B0"/>
    <w:rsid w:val="005F098A"/>
    <w:rsid w:val="005F09A4"/>
    <w:rsid w:val="005F0C49"/>
    <w:rsid w:val="005F0E92"/>
    <w:rsid w:val="005F0E95"/>
    <w:rsid w:val="005F1175"/>
    <w:rsid w:val="005F14A7"/>
    <w:rsid w:val="005F161C"/>
    <w:rsid w:val="005F1620"/>
    <w:rsid w:val="005F16B6"/>
    <w:rsid w:val="005F1A2E"/>
    <w:rsid w:val="005F1A37"/>
    <w:rsid w:val="005F206D"/>
    <w:rsid w:val="005F20AB"/>
    <w:rsid w:val="005F2121"/>
    <w:rsid w:val="005F230C"/>
    <w:rsid w:val="005F2508"/>
    <w:rsid w:val="005F25A0"/>
    <w:rsid w:val="005F26EF"/>
    <w:rsid w:val="005F2749"/>
    <w:rsid w:val="005F29BD"/>
    <w:rsid w:val="005F2CD8"/>
    <w:rsid w:val="005F3689"/>
    <w:rsid w:val="005F3CE1"/>
    <w:rsid w:val="005F3D7F"/>
    <w:rsid w:val="005F3EE2"/>
    <w:rsid w:val="005F4434"/>
    <w:rsid w:val="005F473D"/>
    <w:rsid w:val="005F4990"/>
    <w:rsid w:val="005F4A2E"/>
    <w:rsid w:val="005F4D57"/>
    <w:rsid w:val="005F5452"/>
    <w:rsid w:val="005F564F"/>
    <w:rsid w:val="005F5820"/>
    <w:rsid w:val="005F5C84"/>
    <w:rsid w:val="005F5D05"/>
    <w:rsid w:val="005F6040"/>
    <w:rsid w:val="005F63B2"/>
    <w:rsid w:val="005F66AA"/>
    <w:rsid w:val="005F66C8"/>
    <w:rsid w:val="005F6739"/>
    <w:rsid w:val="005F69AF"/>
    <w:rsid w:val="005F719C"/>
    <w:rsid w:val="005F71AF"/>
    <w:rsid w:val="005F7255"/>
    <w:rsid w:val="005F72DD"/>
    <w:rsid w:val="005F73E4"/>
    <w:rsid w:val="005F74DF"/>
    <w:rsid w:val="005F7B28"/>
    <w:rsid w:val="005F7C95"/>
    <w:rsid w:val="005F7DC9"/>
    <w:rsid w:val="005F7F53"/>
    <w:rsid w:val="00600134"/>
    <w:rsid w:val="0060018F"/>
    <w:rsid w:val="0060066F"/>
    <w:rsid w:val="00600744"/>
    <w:rsid w:val="0060086E"/>
    <w:rsid w:val="00600910"/>
    <w:rsid w:val="00600948"/>
    <w:rsid w:val="00600CAB"/>
    <w:rsid w:val="0060106D"/>
    <w:rsid w:val="006010DF"/>
    <w:rsid w:val="00601330"/>
    <w:rsid w:val="00601825"/>
    <w:rsid w:val="00601986"/>
    <w:rsid w:val="00601C33"/>
    <w:rsid w:val="00601F11"/>
    <w:rsid w:val="0060209F"/>
    <w:rsid w:val="00602262"/>
    <w:rsid w:val="006028BD"/>
    <w:rsid w:val="00602B1F"/>
    <w:rsid w:val="00602BC9"/>
    <w:rsid w:val="00602C71"/>
    <w:rsid w:val="00602D1C"/>
    <w:rsid w:val="00602DDF"/>
    <w:rsid w:val="0060327C"/>
    <w:rsid w:val="00603ABC"/>
    <w:rsid w:val="00603B6F"/>
    <w:rsid w:val="00603E04"/>
    <w:rsid w:val="00603E48"/>
    <w:rsid w:val="00603F4E"/>
    <w:rsid w:val="00603FAD"/>
    <w:rsid w:val="00604010"/>
    <w:rsid w:val="0060489A"/>
    <w:rsid w:val="0060490D"/>
    <w:rsid w:val="00604C0D"/>
    <w:rsid w:val="00604D22"/>
    <w:rsid w:val="0060528C"/>
    <w:rsid w:val="0060544F"/>
    <w:rsid w:val="006055B3"/>
    <w:rsid w:val="006058C2"/>
    <w:rsid w:val="00605906"/>
    <w:rsid w:val="00605BAB"/>
    <w:rsid w:val="00605BDD"/>
    <w:rsid w:val="00605EC4"/>
    <w:rsid w:val="00606982"/>
    <w:rsid w:val="00606A99"/>
    <w:rsid w:val="00606DAD"/>
    <w:rsid w:val="00606E48"/>
    <w:rsid w:val="00606F7C"/>
    <w:rsid w:val="006072D0"/>
    <w:rsid w:val="0060755B"/>
    <w:rsid w:val="00607600"/>
    <w:rsid w:val="006076F2"/>
    <w:rsid w:val="006078DB"/>
    <w:rsid w:val="00607D12"/>
    <w:rsid w:val="006101BE"/>
    <w:rsid w:val="00610218"/>
    <w:rsid w:val="0061022F"/>
    <w:rsid w:val="0061034D"/>
    <w:rsid w:val="00610543"/>
    <w:rsid w:val="00610831"/>
    <w:rsid w:val="006109AE"/>
    <w:rsid w:val="00610AD5"/>
    <w:rsid w:val="00610B40"/>
    <w:rsid w:val="00610D6E"/>
    <w:rsid w:val="00610E4E"/>
    <w:rsid w:val="0061159F"/>
    <w:rsid w:val="006117B0"/>
    <w:rsid w:val="00611A1B"/>
    <w:rsid w:val="00611BE5"/>
    <w:rsid w:val="00611E1C"/>
    <w:rsid w:val="0061207E"/>
    <w:rsid w:val="006120AB"/>
    <w:rsid w:val="00612244"/>
    <w:rsid w:val="006124A5"/>
    <w:rsid w:val="006128C4"/>
    <w:rsid w:val="00612A7B"/>
    <w:rsid w:val="00612BB5"/>
    <w:rsid w:val="00612C5F"/>
    <w:rsid w:val="00613080"/>
    <w:rsid w:val="0061308C"/>
    <w:rsid w:val="006131E4"/>
    <w:rsid w:val="006131E7"/>
    <w:rsid w:val="006133CC"/>
    <w:rsid w:val="006133EF"/>
    <w:rsid w:val="00613584"/>
    <w:rsid w:val="006135D2"/>
    <w:rsid w:val="006136A1"/>
    <w:rsid w:val="00613C99"/>
    <w:rsid w:val="00613DB2"/>
    <w:rsid w:val="00613E70"/>
    <w:rsid w:val="006140C9"/>
    <w:rsid w:val="0061443B"/>
    <w:rsid w:val="006145E1"/>
    <w:rsid w:val="0061480F"/>
    <w:rsid w:val="006149F7"/>
    <w:rsid w:val="00614F07"/>
    <w:rsid w:val="00614F7F"/>
    <w:rsid w:val="00615021"/>
    <w:rsid w:val="00615294"/>
    <w:rsid w:val="00615532"/>
    <w:rsid w:val="006155DD"/>
    <w:rsid w:val="0061584E"/>
    <w:rsid w:val="00615869"/>
    <w:rsid w:val="0061591A"/>
    <w:rsid w:val="00615957"/>
    <w:rsid w:val="006159A8"/>
    <w:rsid w:val="00615C01"/>
    <w:rsid w:val="006160BC"/>
    <w:rsid w:val="00616802"/>
    <w:rsid w:val="00616855"/>
    <w:rsid w:val="00616C6C"/>
    <w:rsid w:val="00616CDF"/>
    <w:rsid w:val="0061726E"/>
    <w:rsid w:val="00617345"/>
    <w:rsid w:val="00617568"/>
    <w:rsid w:val="006175A0"/>
    <w:rsid w:val="006177DC"/>
    <w:rsid w:val="00617B32"/>
    <w:rsid w:val="00617CE4"/>
    <w:rsid w:val="00617F20"/>
    <w:rsid w:val="0062005F"/>
    <w:rsid w:val="006207AD"/>
    <w:rsid w:val="00620DDE"/>
    <w:rsid w:val="00620E5B"/>
    <w:rsid w:val="00620EA9"/>
    <w:rsid w:val="0062151B"/>
    <w:rsid w:val="006217F1"/>
    <w:rsid w:val="00621802"/>
    <w:rsid w:val="00621DD2"/>
    <w:rsid w:val="00621EEC"/>
    <w:rsid w:val="006220BA"/>
    <w:rsid w:val="00622110"/>
    <w:rsid w:val="006221DE"/>
    <w:rsid w:val="00622350"/>
    <w:rsid w:val="00622595"/>
    <w:rsid w:val="00622D8C"/>
    <w:rsid w:val="00623454"/>
    <w:rsid w:val="00623853"/>
    <w:rsid w:val="00623D40"/>
    <w:rsid w:val="00623D59"/>
    <w:rsid w:val="00623E30"/>
    <w:rsid w:val="00624246"/>
    <w:rsid w:val="00624446"/>
    <w:rsid w:val="006245AF"/>
    <w:rsid w:val="00624E17"/>
    <w:rsid w:val="006253F6"/>
    <w:rsid w:val="00625433"/>
    <w:rsid w:val="006256D0"/>
    <w:rsid w:val="00625736"/>
    <w:rsid w:val="006259B0"/>
    <w:rsid w:val="00625A57"/>
    <w:rsid w:val="00625C1F"/>
    <w:rsid w:val="00625C60"/>
    <w:rsid w:val="00625DBC"/>
    <w:rsid w:val="00625F78"/>
    <w:rsid w:val="00625FCB"/>
    <w:rsid w:val="0062603A"/>
    <w:rsid w:val="0062609C"/>
    <w:rsid w:val="00626320"/>
    <w:rsid w:val="00626724"/>
    <w:rsid w:val="00626836"/>
    <w:rsid w:val="00626918"/>
    <w:rsid w:val="00627E39"/>
    <w:rsid w:val="0063002D"/>
    <w:rsid w:val="00630095"/>
    <w:rsid w:val="00630486"/>
    <w:rsid w:val="006304DF"/>
    <w:rsid w:val="00630580"/>
    <w:rsid w:val="0063067E"/>
    <w:rsid w:val="00630AD1"/>
    <w:rsid w:val="00630BDD"/>
    <w:rsid w:val="00630E7A"/>
    <w:rsid w:val="00631204"/>
    <w:rsid w:val="006313A4"/>
    <w:rsid w:val="006314F5"/>
    <w:rsid w:val="00631AC3"/>
    <w:rsid w:val="00631D4C"/>
    <w:rsid w:val="00631FDD"/>
    <w:rsid w:val="00631FF5"/>
    <w:rsid w:val="006321A2"/>
    <w:rsid w:val="00632494"/>
    <w:rsid w:val="006326E5"/>
    <w:rsid w:val="00632992"/>
    <w:rsid w:val="00632B4D"/>
    <w:rsid w:val="00632C5A"/>
    <w:rsid w:val="00632DC8"/>
    <w:rsid w:val="006330DC"/>
    <w:rsid w:val="006332CA"/>
    <w:rsid w:val="00633501"/>
    <w:rsid w:val="00633670"/>
    <w:rsid w:val="0063391E"/>
    <w:rsid w:val="00633ADA"/>
    <w:rsid w:val="00633D60"/>
    <w:rsid w:val="006340EF"/>
    <w:rsid w:val="00634230"/>
    <w:rsid w:val="006342BB"/>
    <w:rsid w:val="006342D1"/>
    <w:rsid w:val="006345A7"/>
    <w:rsid w:val="006348AB"/>
    <w:rsid w:val="00634AF3"/>
    <w:rsid w:val="00635337"/>
    <w:rsid w:val="00635352"/>
    <w:rsid w:val="006353F6"/>
    <w:rsid w:val="006356BD"/>
    <w:rsid w:val="006359A4"/>
    <w:rsid w:val="00636301"/>
    <w:rsid w:val="0063690C"/>
    <w:rsid w:val="00636F86"/>
    <w:rsid w:val="00637441"/>
    <w:rsid w:val="00637731"/>
    <w:rsid w:val="00637738"/>
    <w:rsid w:val="0063773B"/>
    <w:rsid w:val="00637A09"/>
    <w:rsid w:val="00637D36"/>
    <w:rsid w:val="00637EBD"/>
    <w:rsid w:val="0064040F"/>
    <w:rsid w:val="00640759"/>
    <w:rsid w:val="00640999"/>
    <w:rsid w:val="00640D4D"/>
    <w:rsid w:val="00640DD1"/>
    <w:rsid w:val="00641005"/>
    <w:rsid w:val="0064110B"/>
    <w:rsid w:val="0064118B"/>
    <w:rsid w:val="00641245"/>
    <w:rsid w:val="00641486"/>
    <w:rsid w:val="006417C2"/>
    <w:rsid w:val="00641AEA"/>
    <w:rsid w:val="00641C33"/>
    <w:rsid w:val="00642072"/>
    <w:rsid w:val="0064246D"/>
    <w:rsid w:val="006429C0"/>
    <w:rsid w:val="00642EA7"/>
    <w:rsid w:val="00642EBB"/>
    <w:rsid w:val="00642EE8"/>
    <w:rsid w:val="006437C1"/>
    <w:rsid w:val="00643F8E"/>
    <w:rsid w:val="00643FF0"/>
    <w:rsid w:val="00644053"/>
    <w:rsid w:val="006441E7"/>
    <w:rsid w:val="006442CA"/>
    <w:rsid w:val="00644618"/>
    <w:rsid w:val="0064472B"/>
    <w:rsid w:val="0064492C"/>
    <w:rsid w:val="00644A91"/>
    <w:rsid w:val="0064523A"/>
    <w:rsid w:val="00645316"/>
    <w:rsid w:val="0064568C"/>
    <w:rsid w:val="006457B3"/>
    <w:rsid w:val="00645899"/>
    <w:rsid w:val="00645907"/>
    <w:rsid w:val="0064606D"/>
    <w:rsid w:val="0064628A"/>
    <w:rsid w:val="00646926"/>
    <w:rsid w:val="00646ACC"/>
    <w:rsid w:val="00646B5F"/>
    <w:rsid w:val="00646BFC"/>
    <w:rsid w:val="00646C04"/>
    <w:rsid w:val="00646DD5"/>
    <w:rsid w:val="0064739B"/>
    <w:rsid w:val="006473DD"/>
    <w:rsid w:val="006475F6"/>
    <w:rsid w:val="006476CF"/>
    <w:rsid w:val="00647BEA"/>
    <w:rsid w:val="00647E1D"/>
    <w:rsid w:val="00647EAB"/>
    <w:rsid w:val="00650445"/>
    <w:rsid w:val="00650976"/>
    <w:rsid w:val="00650D16"/>
    <w:rsid w:val="00651296"/>
    <w:rsid w:val="006512BA"/>
    <w:rsid w:val="006512ED"/>
    <w:rsid w:val="00651728"/>
    <w:rsid w:val="0065197B"/>
    <w:rsid w:val="006519EB"/>
    <w:rsid w:val="00651D1D"/>
    <w:rsid w:val="00651D30"/>
    <w:rsid w:val="00651FD2"/>
    <w:rsid w:val="006525F3"/>
    <w:rsid w:val="00652AB8"/>
    <w:rsid w:val="00652B68"/>
    <w:rsid w:val="00652C75"/>
    <w:rsid w:val="00652CCB"/>
    <w:rsid w:val="00652F48"/>
    <w:rsid w:val="00652F4B"/>
    <w:rsid w:val="00652F71"/>
    <w:rsid w:val="00652FCF"/>
    <w:rsid w:val="00653140"/>
    <w:rsid w:val="00653260"/>
    <w:rsid w:val="0065328B"/>
    <w:rsid w:val="0065342E"/>
    <w:rsid w:val="00653585"/>
    <w:rsid w:val="006535C4"/>
    <w:rsid w:val="006536CF"/>
    <w:rsid w:val="00653DB5"/>
    <w:rsid w:val="00653E00"/>
    <w:rsid w:val="00653E66"/>
    <w:rsid w:val="00653F37"/>
    <w:rsid w:val="006540EA"/>
    <w:rsid w:val="00654553"/>
    <w:rsid w:val="00654C78"/>
    <w:rsid w:val="00654E73"/>
    <w:rsid w:val="006553C4"/>
    <w:rsid w:val="00655549"/>
    <w:rsid w:val="0065585A"/>
    <w:rsid w:val="00655A18"/>
    <w:rsid w:val="00655B2C"/>
    <w:rsid w:val="00655F76"/>
    <w:rsid w:val="00656308"/>
    <w:rsid w:val="00656347"/>
    <w:rsid w:val="006563FD"/>
    <w:rsid w:val="0065640D"/>
    <w:rsid w:val="006564C6"/>
    <w:rsid w:val="006567DD"/>
    <w:rsid w:val="006569F6"/>
    <w:rsid w:val="00656BF3"/>
    <w:rsid w:val="00656C53"/>
    <w:rsid w:val="00656DDB"/>
    <w:rsid w:val="00656F5C"/>
    <w:rsid w:val="00657142"/>
    <w:rsid w:val="006573B1"/>
    <w:rsid w:val="00657C7D"/>
    <w:rsid w:val="00660437"/>
    <w:rsid w:val="006605BD"/>
    <w:rsid w:val="00660686"/>
    <w:rsid w:val="00660691"/>
    <w:rsid w:val="00660A24"/>
    <w:rsid w:val="00660BBB"/>
    <w:rsid w:val="00660CD7"/>
    <w:rsid w:val="006614BC"/>
    <w:rsid w:val="006616A7"/>
    <w:rsid w:val="006618E4"/>
    <w:rsid w:val="00661935"/>
    <w:rsid w:val="00661EF2"/>
    <w:rsid w:val="00661FA2"/>
    <w:rsid w:val="00661FE9"/>
    <w:rsid w:val="00662915"/>
    <w:rsid w:val="00662B25"/>
    <w:rsid w:val="00662B3B"/>
    <w:rsid w:val="00662D16"/>
    <w:rsid w:val="00663042"/>
    <w:rsid w:val="0066307C"/>
    <w:rsid w:val="006632E3"/>
    <w:rsid w:val="00663415"/>
    <w:rsid w:val="00663657"/>
    <w:rsid w:val="006638A2"/>
    <w:rsid w:val="00663980"/>
    <w:rsid w:val="00663E34"/>
    <w:rsid w:val="00663FE0"/>
    <w:rsid w:val="006643D0"/>
    <w:rsid w:val="0066505A"/>
    <w:rsid w:val="0066538E"/>
    <w:rsid w:val="00665460"/>
    <w:rsid w:val="00665C46"/>
    <w:rsid w:val="00666090"/>
    <w:rsid w:val="00666502"/>
    <w:rsid w:val="00666504"/>
    <w:rsid w:val="0066650B"/>
    <w:rsid w:val="0066676E"/>
    <w:rsid w:val="006669D6"/>
    <w:rsid w:val="00666B87"/>
    <w:rsid w:val="00666F70"/>
    <w:rsid w:val="00666F72"/>
    <w:rsid w:val="00667084"/>
    <w:rsid w:val="00667122"/>
    <w:rsid w:val="00667675"/>
    <w:rsid w:val="006678B6"/>
    <w:rsid w:val="006679EC"/>
    <w:rsid w:val="00667BB5"/>
    <w:rsid w:val="00667C64"/>
    <w:rsid w:val="00667CCE"/>
    <w:rsid w:val="00667E4B"/>
    <w:rsid w:val="00667EC6"/>
    <w:rsid w:val="00667F8F"/>
    <w:rsid w:val="006703B0"/>
    <w:rsid w:val="0067045C"/>
    <w:rsid w:val="006704FD"/>
    <w:rsid w:val="00670517"/>
    <w:rsid w:val="0067064E"/>
    <w:rsid w:val="0067079A"/>
    <w:rsid w:val="00670810"/>
    <w:rsid w:val="00670891"/>
    <w:rsid w:val="00670A1F"/>
    <w:rsid w:val="00670BC6"/>
    <w:rsid w:val="00670FE0"/>
    <w:rsid w:val="00670FFB"/>
    <w:rsid w:val="0067178A"/>
    <w:rsid w:val="00671BC4"/>
    <w:rsid w:val="00671C53"/>
    <w:rsid w:val="00671E02"/>
    <w:rsid w:val="006720DD"/>
    <w:rsid w:val="00672249"/>
    <w:rsid w:val="0067225A"/>
    <w:rsid w:val="006722C7"/>
    <w:rsid w:val="006726CA"/>
    <w:rsid w:val="00672B9B"/>
    <w:rsid w:val="00672C51"/>
    <w:rsid w:val="00672E1F"/>
    <w:rsid w:val="00672FD9"/>
    <w:rsid w:val="00673275"/>
    <w:rsid w:val="006734B8"/>
    <w:rsid w:val="00673AF7"/>
    <w:rsid w:val="00673C91"/>
    <w:rsid w:val="00673CF4"/>
    <w:rsid w:val="00673F3A"/>
    <w:rsid w:val="00673FD3"/>
    <w:rsid w:val="006747FD"/>
    <w:rsid w:val="00674D28"/>
    <w:rsid w:val="00674F45"/>
    <w:rsid w:val="00675322"/>
    <w:rsid w:val="006757A1"/>
    <w:rsid w:val="006757AE"/>
    <w:rsid w:val="006757C3"/>
    <w:rsid w:val="00675CB3"/>
    <w:rsid w:val="00675E0F"/>
    <w:rsid w:val="00675EE5"/>
    <w:rsid w:val="006766AB"/>
    <w:rsid w:val="0067678A"/>
    <w:rsid w:val="006769EE"/>
    <w:rsid w:val="00676A70"/>
    <w:rsid w:val="00676BC3"/>
    <w:rsid w:val="00676EA1"/>
    <w:rsid w:val="00676F04"/>
    <w:rsid w:val="006777B2"/>
    <w:rsid w:val="006778D1"/>
    <w:rsid w:val="0067795F"/>
    <w:rsid w:val="00677E84"/>
    <w:rsid w:val="0068006B"/>
    <w:rsid w:val="006801EF"/>
    <w:rsid w:val="00680314"/>
    <w:rsid w:val="00680334"/>
    <w:rsid w:val="00680475"/>
    <w:rsid w:val="006804B1"/>
    <w:rsid w:val="00680793"/>
    <w:rsid w:val="006807BA"/>
    <w:rsid w:val="00680A93"/>
    <w:rsid w:val="00680BE1"/>
    <w:rsid w:val="00680BE3"/>
    <w:rsid w:val="00681412"/>
    <w:rsid w:val="0068154B"/>
    <w:rsid w:val="00681585"/>
    <w:rsid w:val="00681A4C"/>
    <w:rsid w:val="00682465"/>
    <w:rsid w:val="00682A12"/>
    <w:rsid w:val="0068306B"/>
    <w:rsid w:val="006836E9"/>
    <w:rsid w:val="00683D7D"/>
    <w:rsid w:val="00683F1A"/>
    <w:rsid w:val="006843ED"/>
    <w:rsid w:val="00684844"/>
    <w:rsid w:val="006849B2"/>
    <w:rsid w:val="00684BEE"/>
    <w:rsid w:val="00684C3B"/>
    <w:rsid w:val="00684C63"/>
    <w:rsid w:val="00684CBB"/>
    <w:rsid w:val="00684D15"/>
    <w:rsid w:val="00684DB6"/>
    <w:rsid w:val="0068510E"/>
    <w:rsid w:val="00685201"/>
    <w:rsid w:val="00685413"/>
    <w:rsid w:val="0068554C"/>
    <w:rsid w:val="0068557B"/>
    <w:rsid w:val="006855CC"/>
    <w:rsid w:val="00685E45"/>
    <w:rsid w:val="00686F72"/>
    <w:rsid w:val="00687372"/>
    <w:rsid w:val="00687863"/>
    <w:rsid w:val="00687AF2"/>
    <w:rsid w:val="00687CCA"/>
    <w:rsid w:val="00687F26"/>
    <w:rsid w:val="00687FF8"/>
    <w:rsid w:val="00690474"/>
    <w:rsid w:val="006908E6"/>
    <w:rsid w:val="00690CE6"/>
    <w:rsid w:val="00690EA3"/>
    <w:rsid w:val="0069118F"/>
    <w:rsid w:val="00691207"/>
    <w:rsid w:val="00691236"/>
    <w:rsid w:val="006912A7"/>
    <w:rsid w:val="00691394"/>
    <w:rsid w:val="00691A64"/>
    <w:rsid w:val="00691CD9"/>
    <w:rsid w:val="00692060"/>
    <w:rsid w:val="006924DE"/>
    <w:rsid w:val="00692690"/>
    <w:rsid w:val="006926B5"/>
    <w:rsid w:val="0069288F"/>
    <w:rsid w:val="006929B5"/>
    <w:rsid w:val="006929F4"/>
    <w:rsid w:val="00692C8B"/>
    <w:rsid w:val="00692FCF"/>
    <w:rsid w:val="00693132"/>
    <w:rsid w:val="006933B7"/>
    <w:rsid w:val="0069344C"/>
    <w:rsid w:val="006935D8"/>
    <w:rsid w:val="006937DA"/>
    <w:rsid w:val="00693C72"/>
    <w:rsid w:val="00694057"/>
    <w:rsid w:val="006940CB"/>
    <w:rsid w:val="00694230"/>
    <w:rsid w:val="006947C5"/>
    <w:rsid w:val="00694A1E"/>
    <w:rsid w:val="00694BB3"/>
    <w:rsid w:val="006959BA"/>
    <w:rsid w:val="00695AB7"/>
    <w:rsid w:val="00695B07"/>
    <w:rsid w:val="00695B3A"/>
    <w:rsid w:val="00696322"/>
    <w:rsid w:val="00696626"/>
    <w:rsid w:val="00696B7B"/>
    <w:rsid w:val="006976FC"/>
    <w:rsid w:val="00697AE5"/>
    <w:rsid w:val="006A03E2"/>
    <w:rsid w:val="006A0557"/>
    <w:rsid w:val="006A090B"/>
    <w:rsid w:val="006A09DB"/>
    <w:rsid w:val="006A0AC1"/>
    <w:rsid w:val="006A0DBD"/>
    <w:rsid w:val="006A1099"/>
    <w:rsid w:val="006A14A1"/>
    <w:rsid w:val="006A1615"/>
    <w:rsid w:val="006A190D"/>
    <w:rsid w:val="006A1B7E"/>
    <w:rsid w:val="006A1CC0"/>
    <w:rsid w:val="006A21D0"/>
    <w:rsid w:val="006A2217"/>
    <w:rsid w:val="006A2239"/>
    <w:rsid w:val="006A23B0"/>
    <w:rsid w:val="006A23EA"/>
    <w:rsid w:val="006A248F"/>
    <w:rsid w:val="006A26AF"/>
    <w:rsid w:val="006A27A8"/>
    <w:rsid w:val="006A2895"/>
    <w:rsid w:val="006A2BBB"/>
    <w:rsid w:val="006A2D7E"/>
    <w:rsid w:val="006A2FF9"/>
    <w:rsid w:val="006A30A8"/>
    <w:rsid w:val="006A31CB"/>
    <w:rsid w:val="006A32DF"/>
    <w:rsid w:val="006A34B4"/>
    <w:rsid w:val="006A35B7"/>
    <w:rsid w:val="006A3B9A"/>
    <w:rsid w:val="006A3D16"/>
    <w:rsid w:val="006A425B"/>
    <w:rsid w:val="006A4349"/>
    <w:rsid w:val="006A4365"/>
    <w:rsid w:val="006A43A0"/>
    <w:rsid w:val="006A46E4"/>
    <w:rsid w:val="006A47B8"/>
    <w:rsid w:val="006A493F"/>
    <w:rsid w:val="006A4FDC"/>
    <w:rsid w:val="006A538A"/>
    <w:rsid w:val="006A5391"/>
    <w:rsid w:val="006A5498"/>
    <w:rsid w:val="006A5576"/>
    <w:rsid w:val="006A5622"/>
    <w:rsid w:val="006A5802"/>
    <w:rsid w:val="006A58EF"/>
    <w:rsid w:val="006A5B00"/>
    <w:rsid w:val="006A6484"/>
    <w:rsid w:val="006A64F6"/>
    <w:rsid w:val="006A66CE"/>
    <w:rsid w:val="006A6BC4"/>
    <w:rsid w:val="006A6D0F"/>
    <w:rsid w:val="006A6DE0"/>
    <w:rsid w:val="006A6EA4"/>
    <w:rsid w:val="006A72FE"/>
    <w:rsid w:val="006A7669"/>
    <w:rsid w:val="006A7813"/>
    <w:rsid w:val="006A7911"/>
    <w:rsid w:val="006A7BF0"/>
    <w:rsid w:val="006B0871"/>
    <w:rsid w:val="006B08D1"/>
    <w:rsid w:val="006B09B8"/>
    <w:rsid w:val="006B0BE4"/>
    <w:rsid w:val="006B0F01"/>
    <w:rsid w:val="006B1086"/>
    <w:rsid w:val="006B11E3"/>
    <w:rsid w:val="006B1695"/>
    <w:rsid w:val="006B16DE"/>
    <w:rsid w:val="006B17BA"/>
    <w:rsid w:val="006B18F7"/>
    <w:rsid w:val="006B1A14"/>
    <w:rsid w:val="006B1B87"/>
    <w:rsid w:val="006B1E32"/>
    <w:rsid w:val="006B2263"/>
    <w:rsid w:val="006B2293"/>
    <w:rsid w:val="006B23B9"/>
    <w:rsid w:val="006B245A"/>
    <w:rsid w:val="006B249C"/>
    <w:rsid w:val="006B2A33"/>
    <w:rsid w:val="006B2CB6"/>
    <w:rsid w:val="006B2E8E"/>
    <w:rsid w:val="006B31A6"/>
    <w:rsid w:val="006B37E9"/>
    <w:rsid w:val="006B39E1"/>
    <w:rsid w:val="006B39F2"/>
    <w:rsid w:val="006B41DF"/>
    <w:rsid w:val="006B449E"/>
    <w:rsid w:val="006B46F6"/>
    <w:rsid w:val="006B48C4"/>
    <w:rsid w:val="006B4A96"/>
    <w:rsid w:val="006B50AD"/>
    <w:rsid w:val="006B5119"/>
    <w:rsid w:val="006B53CA"/>
    <w:rsid w:val="006B5601"/>
    <w:rsid w:val="006B573B"/>
    <w:rsid w:val="006B57E5"/>
    <w:rsid w:val="006B5C90"/>
    <w:rsid w:val="006B5D06"/>
    <w:rsid w:val="006B5D47"/>
    <w:rsid w:val="006B5D57"/>
    <w:rsid w:val="006B612F"/>
    <w:rsid w:val="006B6145"/>
    <w:rsid w:val="006B6A03"/>
    <w:rsid w:val="006B6AC2"/>
    <w:rsid w:val="006B6AC9"/>
    <w:rsid w:val="006B6BB8"/>
    <w:rsid w:val="006B6E2C"/>
    <w:rsid w:val="006B6F43"/>
    <w:rsid w:val="006B704E"/>
    <w:rsid w:val="006B7070"/>
    <w:rsid w:val="006B76EB"/>
    <w:rsid w:val="006B7B67"/>
    <w:rsid w:val="006B7C95"/>
    <w:rsid w:val="006B7D47"/>
    <w:rsid w:val="006C03C7"/>
    <w:rsid w:val="006C0422"/>
    <w:rsid w:val="006C05CC"/>
    <w:rsid w:val="006C0895"/>
    <w:rsid w:val="006C0BB8"/>
    <w:rsid w:val="006C0CC0"/>
    <w:rsid w:val="006C0CCA"/>
    <w:rsid w:val="006C0F43"/>
    <w:rsid w:val="006C11B9"/>
    <w:rsid w:val="006C170C"/>
    <w:rsid w:val="006C1763"/>
    <w:rsid w:val="006C1869"/>
    <w:rsid w:val="006C199C"/>
    <w:rsid w:val="006C1FD9"/>
    <w:rsid w:val="006C26F7"/>
    <w:rsid w:val="006C2A6B"/>
    <w:rsid w:val="006C2B2E"/>
    <w:rsid w:val="006C354D"/>
    <w:rsid w:val="006C371C"/>
    <w:rsid w:val="006C3C98"/>
    <w:rsid w:val="006C3D05"/>
    <w:rsid w:val="006C47C4"/>
    <w:rsid w:val="006C49D3"/>
    <w:rsid w:val="006C49D9"/>
    <w:rsid w:val="006C4A96"/>
    <w:rsid w:val="006C4F20"/>
    <w:rsid w:val="006C52B6"/>
    <w:rsid w:val="006C52B9"/>
    <w:rsid w:val="006C52BC"/>
    <w:rsid w:val="006C53DC"/>
    <w:rsid w:val="006C565E"/>
    <w:rsid w:val="006C5C37"/>
    <w:rsid w:val="006C5C58"/>
    <w:rsid w:val="006C5CC9"/>
    <w:rsid w:val="006C5F09"/>
    <w:rsid w:val="006C62A1"/>
    <w:rsid w:val="006C638C"/>
    <w:rsid w:val="006C6774"/>
    <w:rsid w:val="006C69AB"/>
    <w:rsid w:val="006C6DDE"/>
    <w:rsid w:val="006C7302"/>
    <w:rsid w:val="006C7542"/>
    <w:rsid w:val="006C792D"/>
    <w:rsid w:val="006C7967"/>
    <w:rsid w:val="006C7CA7"/>
    <w:rsid w:val="006C7CC8"/>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3086"/>
    <w:rsid w:val="006D3352"/>
    <w:rsid w:val="006D370D"/>
    <w:rsid w:val="006D3EF3"/>
    <w:rsid w:val="006D4197"/>
    <w:rsid w:val="006D4280"/>
    <w:rsid w:val="006D4962"/>
    <w:rsid w:val="006D4FE1"/>
    <w:rsid w:val="006D5048"/>
    <w:rsid w:val="006D52BC"/>
    <w:rsid w:val="006D53B5"/>
    <w:rsid w:val="006D5913"/>
    <w:rsid w:val="006D5A1D"/>
    <w:rsid w:val="006D5E50"/>
    <w:rsid w:val="006D5F17"/>
    <w:rsid w:val="006D609E"/>
    <w:rsid w:val="006D6121"/>
    <w:rsid w:val="006D6354"/>
    <w:rsid w:val="006D676E"/>
    <w:rsid w:val="006D678D"/>
    <w:rsid w:val="006D6BFD"/>
    <w:rsid w:val="006D6CD2"/>
    <w:rsid w:val="006D6CF8"/>
    <w:rsid w:val="006D6E7C"/>
    <w:rsid w:val="006D754C"/>
    <w:rsid w:val="006D75FB"/>
    <w:rsid w:val="006D770B"/>
    <w:rsid w:val="006D783D"/>
    <w:rsid w:val="006D78A1"/>
    <w:rsid w:val="006D7C97"/>
    <w:rsid w:val="006E031C"/>
    <w:rsid w:val="006E0937"/>
    <w:rsid w:val="006E0A6E"/>
    <w:rsid w:val="006E0D62"/>
    <w:rsid w:val="006E0E6B"/>
    <w:rsid w:val="006E0FC5"/>
    <w:rsid w:val="006E1505"/>
    <w:rsid w:val="006E18BC"/>
    <w:rsid w:val="006E1920"/>
    <w:rsid w:val="006E1AC0"/>
    <w:rsid w:val="006E1AD3"/>
    <w:rsid w:val="006E1B49"/>
    <w:rsid w:val="006E1BAB"/>
    <w:rsid w:val="006E1E5D"/>
    <w:rsid w:val="006E1F98"/>
    <w:rsid w:val="006E2145"/>
    <w:rsid w:val="006E2365"/>
    <w:rsid w:val="006E2384"/>
    <w:rsid w:val="006E249C"/>
    <w:rsid w:val="006E25CE"/>
    <w:rsid w:val="006E2A38"/>
    <w:rsid w:val="006E2C73"/>
    <w:rsid w:val="006E2E83"/>
    <w:rsid w:val="006E2EC2"/>
    <w:rsid w:val="006E2F9A"/>
    <w:rsid w:val="006E2FAA"/>
    <w:rsid w:val="006E32E8"/>
    <w:rsid w:val="006E3833"/>
    <w:rsid w:val="006E39DB"/>
    <w:rsid w:val="006E3C77"/>
    <w:rsid w:val="006E3EB4"/>
    <w:rsid w:val="006E416A"/>
    <w:rsid w:val="006E42E1"/>
    <w:rsid w:val="006E43A9"/>
    <w:rsid w:val="006E43F9"/>
    <w:rsid w:val="006E44AC"/>
    <w:rsid w:val="006E461D"/>
    <w:rsid w:val="006E4768"/>
    <w:rsid w:val="006E4D37"/>
    <w:rsid w:val="006E4EC7"/>
    <w:rsid w:val="006E5121"/>
    <w:rsid w:val="006E5315"/>
    <w:rsid w:val="006E55BA"/>
    <w:rsid w:val="006E5625"/>
    <w:rsid w:val="006E56B9"/>
    <w:rsid w:val="006E6192"/>
    <w:rsid w:val="006E6361"/>
    <w:rsid w:val="006E646E"/>
    <w:rsid w:val="006E666A"/>
    <w:rsid w:val="006E66AA"/>
    <w:rsid w:val="006E6855"/>
    <w:rsid w:val="006E68E5"/>
    <w:rsid w:val="006E6987"/>
    <w:rsid w:val="006E6A26"/>
    <w:rsid w:val="006E6C1F"/>
    <w:rsid w:val="006E6FD2"/>
    <w:rsid w:val="006E749D"/>
    <w:rsid w:val="006E7712"/>
    <w:rsid w:val="006E77DF"/>
    <w:rsid w:val="006E7D0F"/>
    <w:rsid w:val="006E7FC3"/>
    <w:rsid w:val="006F054C"/>
    <w:rsid w:val="006F06AB"/>
    <w:rsid w:val="006F0835"/>
    <w:rsid w:val="006F0A91"/>
    <w:rsid w:val="006F1046"/>
    <w:rsid w:val="006F133E"/>
    <w:rsid w:val="006F16EE"/>
    <w:rsid w:val="006F18F4"/>
    <w:rsid w:val="006F19E7"/>
    <w:rsid w:val="006F1A44"/>
    <w:rsid w:val="006F1AA9"/>
    <w:rsid w:val="006F1E1D"/>
    <w:rsid w:val="006F1EE4"/>
    <w:rsid w:val="006F1EF9"/>
    <w:rsid w:val="006F20F9"/>
    <w:rsid w:val="006F21EB"/>
    <w:rsid w:val="006F2772"/>
    <w:rsid w:val="006F2780"/>
    <w:rsid w:val="006F27E9"/>
    <w:rsid w:val="006F2879"/>
    <w:rsid w:val="006F2896"/>
    <w:rsid w:val="006F2A1E"/>
    <w:rsid w:val="006F2BCD"/>
    <w:rsid w:val="006F2CA3"/>
    <w:rsid w:val="006F2D5C"/>
    <w:rsid w:val="006F2DBE"/>
    <w:rsid w:val="006F2DDC"/>
    <w:rsid w:val="006F2F0A"/>
    <w:rsid w:val="006F3AE8"/>
    <w:rsid w:val="006F3CA8"/>
    <w:rsid w:val="006F4040"/>
    <w:rsid w:val="006F4332"/>
    <w:rsid w:val="006F43A0"/>
    <w:rsid w:val="006F468F"/>
    <w:rsid w:val="006F4847"/>
    <w:rsid w:val="006F4869"/>
    <w:rsid w:val="006F4AF6"/>
    <w:rsid w:val="006F4CB8"/>
    <w:rsid w:val="006F4E1E"/>
    <w:rsid w:val="006F50EC"/>
    <w:rsid w:val="006F5136"/>
    <w:rsid w:val="006F55B0"/>
    <w:rsid w:val="006F66D5"/>
    <w:rsid w:val="006F6953"/>
    <w:rsid w:val="006F6D99"/>
    <w:rsid w:val="006F6F18"/>
    <w:rsid w:val="006F6F63"/>
    <w:rsid w:val="006F7083"/>
    <w:rsid w:val="006F747B"/>
    <w:rsid w:val="006F7A39"/>
    <w:rsid w:val="006F7AB4"/>
    <w:rsid w:val="006F7C6E"/>
    <w:rsid w:val="006F7DB0"/>
    <w:rsid w:val="006F7E7B"/>
    <w:rsid w:val="007001A4"/>
    <w:rsid w:val="00700989"/>
    <w:rsid w:val="00700AAC"/>
    <w:rsid w:val="00700AB9"/>
    <w:rsid w:val="00700FD0"/>
    <w:rsid w:val="0070114B"/>
    <w:rsid w:val="0070139D"/>
    <w:rsid w:val="0070163D"/>
    <w:rsid w:val="00701647"/>
    <w:rsid w:val="007016FA"/>
    <w:rsid w:val="00701756"/>
    <w:rsid w:val="007017EC"/>
    <w:rsid w:val="00701841"/>
    <w:rsid w:val="0070188B"/>
    <w:rsid w:val="00701A7F"/>
    <w:rsid w:val="00702999"/>
    <w:rsid w:val="00702CC6"/>
    <w:rsid w:val="00702D34"/>
    <w:rsid w:val="00702D69"/>
    <w:rsid w:val="00702F08"/>
    <w:rsid w:val="00703494"/>
    <w:rsid w:val="0070379A"/>
    <w:rsid w:val="00703C56"/>
    <w:rsid w:val="00703D19"/>
    <w:rsid w:val="00703E77"/>
    <w:rsid w:val="007041C0"/>
    <w:rsid w:val="00704263"/>
    <w:rsid w:val="007042EA"/>
    <w:rsid w:val="00704926"/>
    <w:rsid w:val="00704A34"/>
    <w:rsid w:val="00704F83"/>
    <w:rsid w:val="007054FE"/>
    <w:rsid w:val="00705576"/>
    <w:rsid w:val="00705869"/>
    <w:rsid w:val="00705C9E"/>
    <w:rsid w:val="00706063"/>
    <w:rsid w:val="007064AB"/>
    <w:rsid w:val="00706802"/>
    <w:rsid w:val="00706998"/>
    <w:rsid w:val="007069ED"/>
    <w:rsid w:val="00706C77"/>
    <w:rsid w:val="00706CA9"/>
    <w:rsid w:val="00706EEE"/>
    <w:rsid w:val="00707067"/>
    <w:rsid w:val="007070E6"/>
    <w:rsid w:val="007071FC"/>
    <w:rsid w:val="0070730B"/>
    <w:rsid w:val="0070751B"/>
    <w:rsid w:val="00707590"/>
    <w:rsid w:val="007075F9"/>
    <w:rsid w:val="00707765"/>
    <w:rsid w:val="00707B6D"/>
    <w:rsid w:val="00707C37"/>
    <w:rsid w:val="0071019A"/>
    <w:rsid w:val="007102C6"/>
    <w:rsid w:val="00710437"/>
    <w:rsid w:val="007104DB"/>
    <w:rsid w:val="007109EA"/>
    <w:rsid w:val="00710E12"/>
    <w:rsid w:val="007110B4"/>
    <w:rsid w:val="007111D5"/>
    <w:rsid w:val="0071134E"/>
    <w:rsid w:val="0071144C"/>
    <w:rsid w:val="00711612"/>
    <w:rsid w:val="007116DC"/>
    <w:rsid w:val="00711B7F"/>
    <w:rsid w:val="00711D69"/>
    <w:rsid w:val="00711DCE"/>
    <w:rsid w:val="00712207"/>
    <w:rsid w:val="00712457"/>
    <w:rsid w:val="00712699"/>
    <w:rsid w:val="007126A7"/>
    <w:rsid w:val="00712B57"/>
    <w:rsid w:val="00712C55"/>
    <w:rsid w:val="00712CB5"/>
    <w:rsid w:val="00713449"/>
    <w:rsid w:val="007135F7"/>
    <w:rsid w:val="007137A4"/>
    <w:rsid w:val="00713B70"/>
    <w:rsid w:val="00713BBB"/>
    <w:rsid w:val="00713D38"/>
    <w:rsid w:val="00713DF8"/>
    <w:rsid w:val="00714516"/>
    <w:rsid w:val="007149D5"/>
    <w:rsid w:val="00714B46"/>
    <w:rsid w:val="00714C40"/>
    <w:rsid w:val="007150BF"/>
    <w:rsid w:val="00715345"/>
    <w:rsid w:val="007153C9"/>
    <w:rsid w:val="007154B0"/>
    <w:rsid w:val="0071551B"/>
    <w:rsid w:val="00715562"/>
    <w:rsid w:val="00715591"/>
    <w:rsid w:val="0071572C"/>
    <w:rsid w:val="007159B2"/>
    <w:rsid w:val="00715B63"/>
    <w:rsid w:val="0071642C"/>
    <w:rsid w:val="007164D1"/>
    <w:rsid w:val="007164F7"/>
    <w:rsid w:val="0071664C"/>
    <w:rsid w:val="00716711"/>
    <w:rsid w:val="00716B80"/>
    <w:rsid w:val="00717030"/>
    <w:rsid w:val="007170C7"/>
    <w:rsid w:val="007170E1"/>
    <w:rsid w:val="00717762"/>
    <w:rsid w:val="00717B88"/>
    <w:rsid w:val="00717D7A"/>
    <w:rsid w:val="00717E67"/>
    <w:rsid w:val="00717E9C"/>
    <w:rsid w:val="00717FD3"/>
    <w:rsid w:val="0072014F"/>
    <w:rsid w:val="007203B6"/>
    <w:rsid w:val="0072079D"/>
    <w:rsid w:val="0072097F"/>
    <w:rsid w:val="00721053"/>
    <w:rsid w:val="00721426"/>
    <w:rsid w:val="00721B3B"/>
    <w:rsid w:val="007221A8"/>
    <w:rsid w:val="007228B0"/>
    <w:rsid w:val="00722AA0"/>
    <w:rsid w:val="00722AF0"/>
    <w:rsid w:val="00722B54"/>
    <w:rsid w:val="00722EAB"/>
    <w:rsid w:val="00723221"/>
    <w:rsid w:val="0072329C"/>
    <w:rsid w:val="007236A1"/>
    <w:rsid w:val="00723AB9"/>
    <w:rsid w:val="00723E9E"/>
    <w:rsid w:val="00723EBA"/>
    <w:rsid w:val="00723FFC"/>
    <w:rsid w:val="0072420E"/>
    <w:rsid w:val="007243C9"/>
    <w:rsid w:val="00724983"/>
    <w:rsid w:val="00724DA6"/>
    <w:rsid w:val="00724EF6"/>
    <w:rsid w:val="007254FA"/>
    <w:rsid w:val="007256BD"/>
    <w:rsid w:val="00725737"/>
    <w:rsid w:val="00725A3F"/>
    <w:rsid w:val="00725A82"/>
    <w:rsid w:val="00725AF0"/>
    <w:rsid w:val="00725D53"/>
    <w:rsid w:val="00725DEF"/>
    <w:rsid w:val="00726569"/>
    <w:rsid w:val="00726AEB"/>
    <w:rsid w:val="00726B24"/>
    <w:rsid w:val="0072707E"/>
    <w:rsid w:val="00727248"/>
    <w:rsid w:val="00727463"/>
    <w:rsid w:val="0072748E"/>
    <w:rsid w:val="00727C6E"/>
    <w:rsid w:val="00730790"/>
    <w:rsid w:val="007308E6"/>
    <w:rsid w:val="00730D82"/>
    <w:rsid w:val="0073159C"/>
    <w:rsid w:val="007317D0"/>
    <w:rsid w:val="00731875"/>
    <w:rsid w:val="00731978"/>
    <w:rsid w:val="00731B49"/>
    <w:rsid w:val="00731D25"/>
    <w:rsid w:val="00731E25"/>
    <w:rsid w:val="00731EAC"/>
    <w:rsid w:val="0073290B"/>
    <w:rsid w:val="00732AFD"/>
    <w:rsid w:val="00733131"/>
    <w:rsid w:val="0073337D"/>
    <w:rsid w:val="00733581"/>
    <w:rsid w:val="007335BC"/>
    <w:rsid w:val="00733790"/>
    <w:rsid w:val="00733F40"/>
    <w:rsid w:val="00733FE6"/>
    <w:rsid w:val="00734086"/>
    <w:rsid w:val="007341F1"/>
    <w:rsid w:val="007341FA"/>
    <w:rsid w:val="007343DF"/>
    <w:rsid w:val="00734486"/>
    <w:rsid w:val="00734778"/>
    <w:rsid w:val="007347E8"/>
    <w:rsid w:val="00734947"/>
    <w:rsid w:val="007349D6"/>
    <w:rsid w:val="00734BDA"/>
    <w:rsid w:val="00734C30"/>
    <w:rsid w:val="00734C6B"/>
    <w:rsid w:val="00735396"/>
    <w:rsid w:val="0073571E"/>
    <w:rsid w:val="00735905"/>
    <w:rsid w:val="00735BCF"/>
    <w:rsid w:val="007360E2"/>
    <w:rsid w:val="00736662"/>
    <w:rsid w:val="007366C6"/>
    <w:rsid w:val="00736BEF"/>
    <w:rsid w:val="00736DF9"/>
    <w:rsid w:val="00736E44"/>
    <w:rsid w:val="00736EBB"/>
    <w:rsid w:val="00736EC2"/>
    <w:rsid w:val="00736F3C"/>
    <w:rsid w:val="00736FB9"/>
    <w:rsid w:val="00737361"/>
    <w:rsid w:val="007373AF"/>
    <w:rsid w:val="007400A7"/>
    <w:rsid w:val="0074044A"/>
    <w:rsid w:val="007406D6"/>
    <w:rsid w:val="00740E0C"/>
    <w:rsid w:val="00741176"/>
    <w:rsid w:val="00741177"/>
    <w:rsid w:val="00741313"/>
    <w:rsid w:val="00741A41"/>
    <w:rsid w:val="00741E99"/>
    <w:rsid w:val="007426E5"/>
    <w:rsid w:val="00742CBD"/>
    <w:rsid w:val="00742FE1"/>
    <w:rsid w:val="00743058"/>
    <w:rsid w:val="007434BC"/>
    <w:rsid w:val="007436EB"/>
    <w:rsid w:val="0074383C"/>
    <w:rsid w:val="00743A39"/>
    <w:rsid w:val="00743A4B"/>
    <w:rsid w:val="00743ADA"/>
    <w:rsid w:val="00743BE0"/>
    <w:rsid w:val="00743C3E"/>
    <w:rsid w:val="00744103"/>
    <w:rsid w:val="0074423F"/>
    <w:rsid w:val="0074506F"/>
    <w:rsid w:val="007450B3"/>
    <w:rsid w:val="00745316"/>
    <w:rsid w:val="007454C4"/>
    <w:rsid w:val="007458A6"/>
    <w:rsid w:val="007458C7"/>
    <w:rsid w:val="00745942"/>
    <w:rsid w:val="00745AA3"/>
    <w:rsid w:val="00745D78"/>
    <w:rsid w:val="00745EAC"/>
    <w:rsid w:val="00746109"/>
    <w:rsid w:val="00746120"/>
    <w:rsid w:val="0074644C"/>
    <w:rsid w:val="007464B6"/>
    <w:rsid w:val="00747490"/>
    <w:rsid w:val="0074761B"/>
    <w:rsid w:val="007476DB"/>
    <w:rsid w:val="007476F8"/>
    <w:rsid w:val="00747CFA"/>
    <w:rsid w:val="00747D78"/>
    <w:rsid w:val="00747E47"/>
    <w:rsid w:val="00750210"/>
    <w:rsid w:val="00750441"/>
    <w:rsid w:val="00750482"/>
    <w:rsid w:val="00751002"/>
    <w:rsid w:val="007513D2"/>
    <w:rsid w:val="0075175C"/>
    <w:rsid w:val="00751BFD"/>
    <w:rsid w:val="0075207F"/>
    <w:rsid w:val="00752111"/>
    <w:rsid w:val="00752541"/>
    <w:rsid w:val="00752BB0"/>
    <w:rsid w:val="0075313D"/>
    <w:rsid w:val="00753316"/>
    <w:rsid w:val="007537AE"/>
    <w:rsid w:val="007539BF"/>
    <w:rsid w:val="00753A4E"/>
    <w:rsid w:val="00753BA7"/>
    <w:rsid w:val="00753DA7"/>
    <w:rsid w:val="007540AC"/>
    <w:rsid w:val="007541FC"/>
    <w:rsid w:val="00754627"/>
    <w:rsid w:val="007547A4"/>
    <w:rsid w:val="007548A8"/>
    <w:rsid w:val="007549AB"/>
    <w:rsid w:val="00754D8A"/>
    <w:rsid w:val="00755355"/>
    <w:rsid w:val="00755534"/>
    <w:rsid w:val="0075561C"/>
    <w:rsid w:val="00755A5A"/>
    <w:rsid w:val="00755AFC"/>
    <w:rsid w:val="00755BB2"/>
    <w:rsid w:val="00755FF4"/>
    <w:rsid w:val="0075635E"/>
    <w:rsid w:val="007564FD"/>
    <w:rsid w:val="00756C46"/>
    <w:rsid w:val="00756FFD"/>
    <w:rsid w:val="007571D3"/>
    <w:rsid w:val="00757259"/>
    <w:rsid w:val="0075739E"/>
    <w:rsid w:val="007575B5"/>
    <w:rsid w:val="0075797E"/>
    <w:rsid w:val="0076074C"/>
    <w:rsid w:val="00760BBA"/>
    <w:rsid w:val="00760E0C"/>
    <w:rsid w:val="00760F86"/>
    <w:rsid w:val="0076111A"/>
    <w:rsid w:val="00761543"/>
    <w:rsid w:val="00761735"/>
    <w:rsid w:val="00761834"/>
    <w:rsid w:val="00761AB1"/>
    <w:rsid w:val="00761BDB"/>
    <w:rsid w:val="00761C0A"/>
    <w:rsid w:val="00762426"/>
    <w:rsid w:val="00762680"/>
    <w:rsid w:val="007627F6"/>
    <w:rsid w:val="007628D2"/>
    <w:rsid w:val="0076290D"/>
    <w:rsid w:val="00762A2F"/>
    <w:rsid w:val="0076332B"/>
    <w:rsid w:val="00763374"/>
    <w:rsid w:val="0076340F"/>
    <w:rsid w:val="007635AF"/>
    <w:rsid w:val="0076361F"/>
    <w:rsid w:val="007637A0"/>
    <w:rsid w:val="00763A1B"/>
    <w:rsid w:val="0076441E"/>
    <w:rsid w:val="00764634"/>
    <w:rsid w:val="00764AEA"/>
    <w:rsid w:val="0076516F"/>
    <w:rsid w:val="00765195"/>
    <w:rsid w:val="00765496"/>
    <w:rsid w:val="0076598B"/>
    <w:rsid w:val="0076601B"/>
    <w:rsid w:val="007661E7"/>
    <w:rsid w:val="0076627A"/>
    <w:rsid w:val="00766328"/>
    <w:rsid w:val="007663BD"/>
    <w:rsid w:val="00766A44"/>
    <w:rsid w:val="00766DD5"/>
    <w:rsid w:val="00767124"/>
    <w:rsid w:val="007675A9"/>
    <w:rsid w:val="00767A24"/>
    <w:rsid w:val="00767D6F"/>
    <w:rsid w:val="00767DB4"/>
    <w:rsid w:val="007700CF"/>
    <w:rsid w:val="00770113"/>
    <w:rsid w:val="00770116"/>
    <w:rsid w:val="00770349"/>
    <w:rsid w:val="00770376"/>
    <w:rsid w:val="0077043E"/>
    <w:rsid w:val="00770588"/>
    <w:rsid w:val="00770B23"/>
    <w:rsid w:val="007710EE"/>
    <w:rsid w:val="0077129D"/>
    <w:rsid w:val="00771650"/>
    <w:rsid w:val="00771702"/>
    <w:rsid w:val="00771897"/>
    <w:rsid w:val="00771D76"/>
    <w:rsid w:val="00772176"/>
    <w:rsid w:val="00772476"/>
    <w:rsid w:val="00772A9A"/>
    <w:rsid w:val="00772E2A"/>
    <w:rsid w:val="00772E35"/>
    <w:rsid w:val="00772E4A"/>
    <w:rsid w:val="00772EA9"/>
    <w:rsid w:val="00772F4A"/>
    <w:rsid w:val="00772F80"/>
    <w:rsid w:val="00773105"/>
    <w:rsid w:val="00773118"/>
    <w:rsid w:val="0077387F"/>
    <w:rsid w:val="00773890"/>
    <w:rsid w:val="007739D2"/>
    <w:rsid w:val="00773BAE"/>
    <w:rsid w:val="00773FF2"/>
    <w:rsid w:val="007741C7"/>
    <w:rsid w:val="00774234"/>
    <w:rsid w:val="00774529"/>
    <w:rsid w:val="0077454D"/>
    <w:rsid w:val="00774699"/>
    <w:rsid w:val="00774741"/>
    <w:rsid w:val="0077491C"/>
    <w:rsid w:val="00774932"/>
    <w:rsid w:val="00774942"/>
    <w:rsid w:val="007749CF"/>
    <w:rsid w:val="00774A3B"/>
    <w:rsid w:val="0077526A"/>
    <w:rsid w:val="007757E9"/>
    <w:rsid w:val="00775A11"/>
    <w:rsid w:val="00775DC7"/>
    <w:rsid w:val="007760E2"/>
    <w:rsid w:val="0077634D"/>
    <w:rsid w:val="007767E2"/>
    <w:rsid w:val="0077686C"/>
    <w:rsid w:val="00777163"/>
    <w:rsid w:val="0077725D"/>
    <w:rsid w:val="0077754D"/>
    <w:rsid w:val="00777710"/>
    <w:rsid w:val="00777A72"/>
    <w:rsid w:val="00777A88"/>
    <w:rsid w:val="00777B32"/>
    <w:rsid w:val="00777D16"/>
    <w:rsid w:val="00777D4E"/>
    <w:rsid w:val="00777F28"/>
    <w:rsid w:val="007800CD"/>
    <w:rsid w:val="00780147"/>
    <w:rsid w:val="0078040D"/>
    <w:rsid w:val="00780495"/>
    <w:rsid w:val="007804C6"/>
    <w:rsid w:val="007805B8"/>
    <w:rsid w:val="00780A63"/>
    <w:rsid w:val="00780D66"/>
    <w:rsid w:val="00781095"/>
    <w:rsid w:val="00781229"/>
    <w:rsid w:val="00781548"/>
    <w:rsid w:val="00781609"/>
    <w:rsid w:val="00781AF7"/>
    <w:rsid w:val="00781CB3"/>
    <w:rsid w:val="00781D86"/>
    <w:rsid w:val="00782081"/>
    <w:rsid w:val="0078213F"/>
    <w:rsid w:val="00782153"/>
    <w:rsid w:val="00782177"/>
    <w:rsid w:val="007822D3"/>
    <w:rsid w:val="00782D12"/>
    <w:rsid w:val="007832DE"/>
    <w:rsid w:val="007833F5"/>
    <w:rsid w:val="00783680"/>
    <w:rsid w:val="00783728"/>
    <w:rsid w:val="00783BD3"/>
    <w:rsid w:val="00783CB0"/>
    <w:rsid w:val="00783D45"/>
    <w:rsid w:val="00783E3F"/>
    <w:rsid w:val="00784218"/>
    <w:rsid w:val="007842CD"/>
    <w:rsid w:val="007843A0"/>
    <w:rsid w:val="007843B9"/>
    <w:rsid w:val="007846E4"/>
    <w:rsid w:val="007846FC"/>
    <w:rsid w:val="0078490E"/>
    <w:rsid w:val="0078491F"/>
    <w:rsid w:val="00784946"/>
    <w:rsid w:val="007849A0"/>
    <w:rsid w:val="00784E0A"/>
    <w:rsid w:val="007857C0"/>
    <w:rsid w:val="00785820"/>
    <w:rsid w:val="00785E85"/>
    <w:rsid w:val="0078635D"/>
    <w:rsid w:val="007865FA"/>
    <w:rsid w:val="00786EA3"/>
    <w:rsid w:val="00786EEE"/>
    <w:rsid w:val="00786EF7"/>
    <w:rsid w:val="00787481"/>
    <w:rsid w:val="007877F2"/>
    <w:rsid w:val="00787B54"/>
    <w:rsid w:val="0079025D"/>
    <w:rsid w:val="00790623"/>
    <w:rsid w:val="00790A20"/>
    <w:rsid w:val="00790D8C"/>
    <w:rsid w:val="00790DC9"/>
    <w:rsid w:val="007913FE"/>
    <w:rsid w:val="0079159B"/>
    <w:rsid w:val="0079161F"/>
    <w:rsid w:val="0079170B"/>
    <w:rsid w:val="00791822"/>
    <w:rsid w:val="00791AE6"/>
    <w:rsid w:val="00791D1E"/>
    <w:rsid w:val="00792BEE"/>
    <w:rsid w:val="00792BF5"/>
    <w:rsid w:val="00792BF9"/>
    <w:rsid w:val="00792C8A"/>
    <w:rsid w:val="00792CC2"/>
    <w:rsid w:val="00792D4C"/>
    <w:rsid w:val="00793486"/>
    <w:rsid w:val="00793487"/>
    <w:rsid w:val="0079357F"/>
    <w:rsid w:val="0079358B"/>
    <w:rsid w:val="00793845"/>
    <w:rsid w:val="007938AD"/>
    <w:rsid w:val="007938B4"/>
    <w:rsid w:val="00793A95"/>
    <w:rsid w:val="007943F0"/>
    <w:rsid w:val="00794B92"/>
    <w:rsid w:val="00794E1D"/>
    <w:rsid w:val="00794F2B"/>
    <w:rsid w:val="00795055"/>
    <w:rsid w:val="00795188"/>
    <w:rsid w:val="00795570"/>
    <w:rsid w:val="00795C35"/>
    <w:rsid w:val="00795EA4"/>
    <w:rsid w:val="00795FF8"/>
    <w:rsid w:val="00796091"/>
    <w:rsid w:val="00796307"/>
    <w:rsid w:val="00796E72"/>
    <w:rsid w:val="00796F47"/>
    <w:rsid w:val="0079709C"/>
    <w:rsid w:val="00797100"/>
    <w:rsid w:val="007973B5"/>
    <w:rsid w:val="00797670"/>
    <w:rsid w:val="0079773B"/>
    <w:rsid w:val="007977D2"/>
    <w:rsid w:val="00797B78"/>
    <w:rsid w:val="00797CFB"/>
    <w:rsid w:val="00797F27"/>
    <w:rsid w:val="007A0158"/>
    <w:rsid w:val="007A03E7"/>
    <w:rsid w:val="007A1203"/>
    <w:rsid w:val="007A1FBD"/>
    <w:rsid w:val="007A2646"/>
    <w:rsid w:val="007A27E6"/>
    <w:rsid w:val="007A28F3"/>
    <w:rsid w:val="007A2A1E"/>
    <w:rsid w:val="007A323A"/>
    <w:rsid w:val="007A343F"/>
    <w:rsid w:val="007A3576"/>
    <w:rsid w:val="007A3FED"/>
    <w:rsid w:val="007A4261"/>
    <w:rsid w:val="007A42C0"/>
    <w:rsid w:val="007A4655"/>
    <w:rsid w:val="007A4D45"/>
    <w:rsid w:val="007A538F"/>
    <w:rsid w:val="007A566A"/>
    <w:rsid w:val="007A5884"/>
    <w:rsid w:val="007A5950"/>
    <w:rsid w:val="007A5A89"/>
    <w:rsid w:val="007A5AB6"/>
    <w:rsid w:val="007A5C25"/>
    <w:rsid w:val="007A6029"/>
    <w:rsid w:val="007A60AD"/>
    <w:rsid w:val="007A6423"/>
    <w:rsid w:val="007A647B"/>
    <w:rsid w:val="007A6881"/>
    <w:rsid w:val="007A6BD7"/>
    <w:rsid w:val="007A6D76"/>
    <w:rsid w:val="007A6F93"/>
    <w:rsid w:val="007A6FB0"/>
    <w:rsid w:val="007A6FF7"/>
    <w:rsid w:val="007A7229"/>
    <w:rsid w:val="007A75C5"/>
    <w:rsid w:val="007A7600"/>
    <w:rsid w:val="007A76CB"/>
    <w:rsid w:val="007A7E81"/>
    <w:rsid w:val="007B0F58"/>
    <w:rsid w:val="007B12FA"/>
    <w:rsid w:val="007B1412"/>
    <w:rsid w:val="007B148A"/>
    <w:rsid w:val="007B1B02"/>
    <w:rsid w:val="007B1C6E"/>
    <w:rsid w:val="007B1F9C"/>
    <w:rsid w:val="007B24A3"/>
    <w:rsid w:val="007B25A5"/>
    <w:rsid w:val="007B279C"/>
    <w:rsid w:val="007B2924"/>
    <w:rsid w:val="007B2B39"/>
    <w:rsid w:val="007B323D"/>
    <w:rsid w:val="007B33D2"/>
    <w:rsid w:val="007B3789"/>
    <w:rsid w:val="007B3B5A"/>
    <w:rsid w:val="007B3E72"/>
    <w:rsid w:val="007B4D36"/>
    <w:rsid w:val="007B4EC2"/>
    <w:rsid w:val="007B5055"/>
    <w:rsid w:val="007B54B9"/>
    <w:rsid w:val="007B5770"/>
    <w:rsid w:val="007B583F"/>
    <w:rsid w:val="007B5858"/>
    <w:rsid w:val="007B5E73"/>
    <w:rsid w:val="007B60B7"/>
    <w:rsid w:val="007B6169"/>
    <w:rsid w:val="007B6328"/>
    <w:rsid w:val="007B6689"/>
    <w:rsid w:val="007B6ED4"/>
    <w:rsid w:val="007B7679"/>
    <w:rsid w:val="007B7880"/>
    <w:rsid w:val="007B7987"/>
    <w:rsid w:val="007B79AD"/>
    <w:rsid w:val="007B7E43"/>
    <w:rsid w:val="007C01C4"/>
    <w:rsid w:val="007C0D80"/>
    <w:rsid w:val="007C0E03"/>
    <w:rsid w:val="007C0F1E"/>
    <w:rsid w:val="007C1162"/>
    <w:rsid w:val="007C136C"/>
    <w:rsid w:val="007C1455"/>
    <w:rsid w:val="007C1542"/>
    <w:rsid w:val="007C1952"/>
    <w:rsid w:val="007C1A6C"/>
    <w:rsid w:val="007C1C50"/>
    <w:rsid w:val="007C1FC2"/>
    <w:rsid w:val="007C2214"/>
    <w:rsid w:val="007C235E"/>
    <w:rsid w:val="007C2542"/>
    <w:rsid w:val="007C27FE"/>
    <w:rsid w:val="007C2A1A"/>
    <w:rsid w:val="007C2A94"/>
    <w:rsid w:val="007C2B4D"/>
    <w:rsid w:val="007C2B59"/>
    <w:rsid w:val="007C2BDA"/>
    <w:rsid w:val="007C304F"/>
    <w:rsid w:val="007C3A5B"/>
    <w:rsid w:val="007C3B52"/>
    <w:rsid w:val="007C3BE8"/>
    <w:rsid w:val="007C3D96"/>
    <w:rsid w:val="007C4134"/>
    <w:rsid w:val="007C452E"/>
    <w:rsid w:val="007C4A52"/>
    <w:rsid w:val="007C4D38"/>
    <w:rsid w:val="007C5183"/>
    <w:rsid w:val="007C537E"/>
    <w:rsid w:val="007C560F"/>
    <w:rsid w:val="007C5A52"/>
    <w:rsid w:val="007C5E65"/>
    <w:rsid w:val="007C5E86"/>
    <w:rsid w:val="007C5E93"/>
    <w:rsid w:val="007C5E94"/>
    <w:rsid w:val="007C6084"/>
    <w:rsid w:val="007C638E"/>
    <w:rsid w:val="007C698F"/>
    <w:rsid w:val="007C6A38"/>
    <w:rsid w:val="007C6B48"/>
    <w:rsid w:val="007C6CEF"/>
    <w:rsid w:val="007C6D31"/>
    <w:rsid w:val="007C73B7"/>
    <w:rsid w:val="007C7A1D"/>
    <w:rsid w:val="007C7CC6"/>
    <w:rsid w:val="007C7F30"/>
    <w:rsid w:val="007D000A"/>
    <w:rsid w:val="007D024C"/>
    <w:rsid w:val="007D027E"/>
    <w:rsid w:val="007D0799"/>
    <w:rsid w:val="007D0BBA"/>
    <w:rsid w:val="007D12EE"/>
    <w:rsid w:val="007D13BE"/>
    <w:rsid w:val="007D14D3"/>
    <w:rsid w:val="007D14D6"/>
    <w:rsid w:val="007D1660"/>
    <w:rsid w:val="007D180E"/>
    <w:rsid w:val="007D1D2E"/>
    <w:rsid w:val="007D2533"/>
    <w:rsid w:val="007D2BAA"/>
    <w:rsid w:val="007D2EE2"/>
    <w:rsid w:val="007D311B"/>
    <w:rsid w:val="007D330A"/>
    <w:rsid w:val="007D375D"/>
    <w:rsid w:val="007D378B"/>
    <w:rsid w:val="007D378E"/>
    <w:rsid w:val="007D39BC"/>
    <w:rsid w:val="007D3A49"/>
    <w:rsid w:val="007D3A68"/>
    <w:rsid w:val="007D3A6B"/>
    <w:rsid w:val="007D3DF5"/>
    <w:rsid w:val="007D3DFD"/>
    <w:rsid w:val="007D3E04"/>
    <w:rsid w:val="007D3EF3"/>
    <w:rsid w:val="007D3F54"/>
    <w:rsid w:val="007D42CA"/>
    <w:rsid w:val="007D4662"/>
    <w:rsid w:val="007D47A4"/>
    <w:rsid w:val="007D4ADE"/>
    <w:rsid w:val="007D4F92"/>
    <w:rsid w:val="007D4FEE"/>
    <w:rsid w:val="007D5DF4"/>
    <w:rsid w:val="007D5E97"/>
    <w:rsid w:val="007D5FF7"/>
    <w:rsid w:val="007D6417"/>
    <w:rsid w:val="007D642E"/>
    <w:rsid w:val="007D657E"/>
    <w:rsid w:val="007D65F9"/>
    <w:rsid w:val="007D675C"/>
    <w:rsid w:val="007D68A8"/>
    <w:rsid w:val="007D6941"/>
    <w:rsid w:val="007D6957"/>
    <w:rsid w:val="007D6A84"/>
    <w:rsid w:val="007D6B12"/>
    <w:rsid w:val="007D6DDD"/>
    <w:rsid w:val="007D6E53"/>
    <w:rsid w:val="007D739E"/>
    <w:rsid w:val="007D7461"/>
    <w:rsid w:val="007D7B4B"/>
    <w:rsid w:val="007D7ED5"/>
    <w:rsid w:val="007E00BD"/>
    <w:rsid w:val="007E046B"/>
    <w:rsid w:val="007E067E"/>
    <w:rsid w:val="007E0791"/>
    <w:rsid w:val="007E0AA1"/>
    <w:rsid w:val="007E1056"/>
    <w:rsid w:val="007E146F"/>
    <w:rsid w:val="007E147C"/>
    <w:rsid w:val="007E1491"/>
    <w:rsid w:val="007E14DE"/>
    <w:rsid w:val="007E199A"/>
    <w:rsid w:val="007E1A03"/>
    <w:rsid w:val="007E1CBD"/>
    <w:rsid w:val="007E1EFB"/>
    <w:rsid w:val="007E201D"/>
    <w:rsid w:val="007E248F"/>
    <w:rsid w:val="007E280D"/>
    <w:rsid w:val="007E2A0E"/>
    <w:rsid w:val="007E2CD7"/>
    <w:rsid w:val="007E2EC7"/>
    <w:rsid w:val="007E2EDA"/>
    <w:rsid w:val="007E2F6A"/>
    <w:rsid w:val="007E329F"/>
    <w:rsid w:val="007E34B0"/>
    <w:rsid w:val="007E38C2"/>
    <w:rsid w:val="007E3B7C"/>
    <w:rsid w:val="007E3C6B"/>
    <w:rsid w:val="007E3D08"/>
    <w:rsid w:val="007E44BB"/>
    <w:rsid w:val="007E4667"/>
    <w:rsid w:val="007E46C8"/>
    <w:rsid w:val="007E46CE"/>
    <w:rsid w:val="007E46D4"/>
    <w:rsid w:val="007E48B9"/>
    <w:rsid w:val="007E507F"/>
    <w:rsid w:val="007E5151"/>
    <w:rsid w:val="007E524F"/>
    <w:rsid w:val="007E533C"/>
    <w:rsid w:val="007E541C"/>
    <w:rsid w:val="007E5613"/>
    <w:rsid w:val="007E56F3"/>
    <w:rsid w:val="007E5813"/>
    <w:rsid w:val="007E58E0"/>
    <w:rsid w:val="007E5913"/>
    <w:rsid w:val="007E5EB0"/>
    <w:rsid w:val="007E5F92"/>
    <w:rsid w:val="007E5FFC"/>
    <w:rsid w:val="007E6392"/>
    <w:rsid w:val="007E6516"/>
    <w:rsid w:val="007E65A2"/>
    <w:rsid w:val="007E6608"/>
    <w:rsid w:val="007E66EE"/>
    <w:rsid w:val="007E69EA"/>
    <w:rsid w:val="007E6C34"/>
    <w:rsid w:val="007E6E44"/>
    <w:rsid w:val="007E72F0"/>
    <w:rsid w:val="007E74D0"/>
    <w:rsid w:val="007E794E"/>
    <w:rsid w:val="007E7AE5"/>
    <w:rsid w:val="007E7B79"/>
    <w:rsid w:val="007E7C02"/>
    <w:rsid w:val="007E7D87"/>
    <w:rsid w:val="007E7F9F"/>
    <w:rsid w:val="007F02A9"/>
    <w:rsid w:val="007F03D4"/>
    <w:rsid w:val="007F0840"/>
    <w:rsid w:val="007F0863"/>
    <w:rsid w:val="007F0B2E"/>
    <w:rsid w:val="007F0F3D"/>
    <w:rsid w:val="007F1B40"/>
    <w:rsid w:val="007F1BC2"/>
    <w:rsid w:val="007F1D4A"/>
    <w:rsid w:val="007F1DD5"/>
    <w:rsid w:val="007F1F79"/>
    <w:rsid w:val="007F1FEB"/>
    <w:rsid w:val="007F2208"/>
    <w:rsid w:val="007F25F8"/>
    <w:rsid w:val="007F2781"/>
    <w:rsid w:val="007F2903"/>
    <w:rsid w:val="007F29A0"/>
    <w:rsid w:val="007F29ED"/>
    <w:rsid w:val="007F2C82"/>
    <w:rsid w:val="007F2CDB"/>
    <w:rsid w:val="007F4263"/>
    <w:rsid w:val="007F426E"/>
    <w:rsid w:val="007F47E1"/>
    <w:rsid w:val="007F48C0"/>
    <w:rsid w:val="007F4D14"/>
    <w:rsid w:val="007F5106"/>
    <w:rsid w:val="007F529E"/>
    <w:rsid w:val="007F5376"/>
    <w:rsid w:val="007F5564"/>
    <w:rsid w:val="007F5591"/>
    <w:rsid w:val="007F5CEE"/>
    <w:rsid w:val="007F6168"/>
    <w:rsid w:val="007F6454"/>
    <w:rsid w:val="007F65C4"/>
    <w:rsid w:val="007F6DAF"/>
    <w:rsid w:val="007F6F13"/>
    <w:rsid w:val="007F74E0"/>
    <w:rsid w:val="007F75C1"/>
    <w:rsid w:val="0080025D"/>
    <w:rsid w:val="008002A5"/>
    <w:rsid w:val="0080042A"/>
    <w:rsid w:val="00800A49"/>
    <w:rsid w:val="00800BD5"/>
    <w:rsid w:val="00800C2B"/>
    <w:rsid w:val="0080105E"/>
    <w:rsid w:val="008013FB"/>
    <w:rsid w:val="00801823"/>
    <w:rsid w:val="00801B4D"/>
    <w:rsid w:val="00801B59"/>
    <w:rsid w:val="00801F72"/>
    <w:rsid w:val="008020D0"/>
    <w:rsid w:val="00802109"/>
    <w:rsid w:val="008021AA"/>
    <w:rsid w:val="0080229C"/>
    <w:rsid w:val="00802A47"/>
    <w:rsid w:val="00802CE6"/>
    <w:rsid w:val="00802DA6"/>
    <w:rsid w:val="00802DD9"/>
    <w:rsid w:val="00802F00"/>
    <w:rsid w:val="008031C1"/>
    <w:rsid w:val="0080381F"/>
    <w:rsid w:val="0080390E"/>
    <w:rsid w:val="00803990"/>
    <w:rsid w:val="00803B9D"/>
    <w:rsid w:val="00804037"/>
    <w:rsid w:val="008040D9"/>
    <w:rsid w:val="00804290"/>
    <w:rsid w:val="008044A0"/>
    <w:rsid w:val="008046D1"/>
    <w:rsid w:val="00804775"/>
    <w:rsid w:val="0080492A"/>
    <w:rsid w:val="00804B18"/>
    <w:rsid w:val="00804BB1"/>
    <w:rsid w:val="00804D69"/>
    <w:rsid w:val="0080567C"/>
    <w:rsid w:val="00805A06"/>
    <w:rsid w:val="00805BC0"/>
    <w:rsid w:val="00805FC5"/>
    <w:rsid w:val="00806024"/>
    <w:rsid w:val="00806A3E"/>
    <w:rsid w:val="00806E7B"/>
    <w:rsid w:val="0080725A"/>
    <w:rsid w:val="00807441"/>
    <w:rsid w:val="0080777A"/>
    <w:rsid w:val="00807851"/>
    <w:rsid w:val="00807B64"/>
    <w:rsid w:val="00807D41"/>
    <w:rsid w:val="00807DDF"/>
    <w:rsid w:val="0081049B"/>
    <w:rsid w:val="008104A7"/>
    <w:rsid w:val="008104B7"/>
    <w:rsid w:val="00810728"/>
    <w:rsid w:val="008108D1"/>
    <w:rsid w:val="00810978"/>
    <w:rsid w:val="00810DB9"/>
    <w:rsid w:val="00810EDC"/>
    <w:rsid w:val="00810F0A"/>
    <w:rsid w:val="00811490"/>
    <w:rsid w:val="00811E1C"/>
    <w:rsid w:val="00811EE7"/>
    <w:rsid w:val="00811F58"/>
    <w:rsid w:val="00812114"/>
    <w:rsid w:val="00812F5E"/>
    <w:rsid w:val="00813614"/>
    <w:rsid w:val="00813624"/>
    <w:rsid w:val="0081392E"/>
    <w:rsid w:val="00813E2D"/>
    <w:rsid w:val="008149F1"/>
    <w:rsid w:val="00814BA0"/>
    <w:rsid w:val="00814D15"/>
    <w:rsid w:val="00814D69"/>
    <w:rsid w:val="00814DB1"/>
    <w:rsid w:val="00814FB5"/>
    <w:rsid w:val="00815227"/>
    <w:rsid w:val="00815362"/>
    <w:rsid w:val="0081538F"/>
    <w:rsid w:val="008154BD"/>
    <w:rsid w:val="00815685"/>
    <w:rsid w:val="00815713"/>
    <w:rsid w:val="0081579C"/>
    <w:rsid w:val="00815856"/>
    <w:rsid w:val="00815ADD"/>
    <w:rsid w:val="00816223"/>
    <w:rsid w:val="0081624B"/>
    <w:rsid w:val="0081629C"/>
    <w:rsid w:val="008165EF"/>
    <w:rsid w:val="00816761"/>
    <w:rsid w:val="0081680E"/>
    <w:rsid w:val="00816A2E"/>
    <w:rsid w:val="00816F45"/>
    <w:rsid w:val="00817000"/>
    <w:rsid w:val="0081731B"/>
    <w:rsid w:val="00817E6D"/>
    <w:rsid w:val="0082087D"/>
    <w:rsid w:val="00820D56"/>
    <w:rsid w:val="00820DB5"/>
    <w:rsid w:val="00821070"/>
    <w:rsid w:val="008212FC"/>
    <w:rsid w:val="008215AF"/>
    <w:rsid w:val="008217C1"/>
    <w:rsid w:val="008218CD"/>
    <w:rsid w:val="00821A8D"/>
    <w:rsid w:val="00821AA0"/>
    <w:rsid w:val="00821CBF"/>
    <w:rsid w:val="0082269F"/>
    <w:rsid w:val="00822903"/>
    <w:rsid w:val="00822A6D"/>
    <w:rsid w:val="00822AB9"/>
    <w:rsid w:val="00822CBB"/>
    <w:rsid w:val="0082313B"/>
    <w:rsid w:val="008232FD"/>
    <w:rsid w:val="0082345B"/>
    <w:rsid w:val="00823867"/>
    <w:rsid w:val="0082388D"/>
    <w:rsid w:val="00823B6D"/>
    <w:rsid w:val="00823BF1"/>
    <w:rsid w:val="00823F44"/>
    <w:rsid w:val="008242ED"/>
    <w:rsid w:val="00824687"/>
    <w:rsid w:val="00824A1C"/>
    <w:rsid w:val="00824B0B"/>
    <w:rsid w:val="00824B43"/>
    <w:rsid w:val="00824BD4"/>
    <w:rsid w:val="0082503E"/>
    <w:rsid w:val="0082514E"/>
    <w:rsid w:val="0082579B"/>
    <w:rsid w:val="008259F8"/>
    <w:rsid w:val="00825A86"/>
    <w:rsid w:val="00825BC4"/>
    <w:rsid w:val="00825CFD"/>
    <w:rsid w:val="008261B9"/>
    <w:rsid w:val="008266B5"/>
    <w:rsid w:val="008269B6"/>
    <w:rsid w:val="00826A3F"/>
    <w:rsid w:val="00826B10"/>
    <w:rsid w:val="00826E49"/>
    <w:rsid w:val="0082722B"/>
    <w:rsid w:val="008278D0"/>
    <w:rsid w:val="008279EB"/>
    <w:rsid w:val="00827A15"/>
    <w:rsid w:val="00827A63"/>
    <w:rsid w:val="008300E4"/>
    <w:rsid w:val="0083037C"/>
    <w:rsid w:val="0083044C"/>
    <w:rsid w:val="00830768"/>
    <w:rsid w:val="00830F74"/>
    <w:rsid w:val="00831204"/>
    <w:rsid w:val="00831420"/>
    <w:rsid w:val="0083146A"/>
    <w:rsid w:val="008315F0"/>
    <w:rsid w:val="008319DD"/>
    <w:rsid w:val="00831B17"/>
    <w:rsid w:val="00831BAB"/>
    <w:rsid w:val="00831C32"/>
    <w:rsid w:val="00831E2A"/>
    <w:rsid w:val="00832092"/>
    <w:rsid w:val="008322F4"/>
    <w:rsid w:val="00832731"/>
    <w:rsid w:val="0083274C"/>
    <w:rsid w:val="00832A90"/>
    <w:rsid w:val="00832B45"/>
    <w:rsid w:val="00832B52"/>
    <w:rsid w:val="00833080"/>
    <w:rsid w:val="008330B5"/>
    <w:rsid w:val="00833235"/>
    <w:rsid w:val="008333B3"/>
    <w:rsid w:val="008333C2"/>
    <w:rsid w:val="0083368B"/>
    <w:rsid w:val="0083375B"/>
    <w:rsid w:val="00833C9C"/>
    <w:rsid w:val="00833E58"/>
    <w:rsid w:val="00833F2F"/>
    <w:rsid w:val="00833FA1"/>
    <w:rsid w:val="00833FFB"/>
    <w:rsid w:val="00834000"/>
    <w:rsid w:val="0083416E"/>
    <w:rsid w:val="00834284"/>
    <w:rsid w:val="0083439F"/>
    <w:rsid w:val="008347B7"/>
    <w:rsid w:val="008349A9"/>
    <w:rsid w:val="00834C48"/>
    <w:rsid w:val="00834C94"/>
    <w:rsid w:val="00834ECE"/>
    <w:rsid w:val="00834F02"/>
    <w:rsid w:val="00835108"/>
    <w:rsid w:val="008351CA"/>
    <w:rsid w:val="008351D0"/>
    <w:rsid w:val="00835B68"/>
    <w:rsid w:val="00835BC1"/>
    <w:rsid w:val="00835D0C"/>
    <w:rsid w:val="008360CA"/>
    <w:rsid w:val="00836496"/>
    <w:rsid w:val="008364B6"/>
    <w:rsid w:val="008366B9"/>
    <w:rsid w:val="008367F0"/>
    <w:rsid w:val="00836B97"/>
    <w:rsid w:val="00837192"/>
    <w:rsid w:val="008372BD"/>
    <w:rsid w:val="008372DB"/>
    <w:rsid w:val="0083764E"/>
    <w:rsid w:val="00837684"/>
    <w:rsid w:val="0083777F"/>
    <w:rsid w:val="00837ECA"/>
    <w:rsid w:val="008403A5"/>
    <w:rsid w:val="00840774"/>
    <w:rsid w:val="00840A7E"/>
    <w:rsid w:val="00840C2E"/>
    <w:rsid w:val="00840DFF"/>
    <w:rsid w:val="00841048"/>
    <w:rsid w:val="008411E9"/>
    <w:rsid w:val="0084148F"/>
    <w:rsid w:val="00841C67"/>
    <w:rsid w:val="0084253E"/>
    <w:rsid w:val="00842591"/>
    <w:rsid w:val="00842712"/>
    <w:rsid w:val="00842848"/>
    <w:rsid w:val="0084290E"/>
    <w:rsid w:val="00842E29"/>
    <w:rsid w:val="008431AD"/>
    <w:rsid w:val="00843257"/>
    <w:rsid w:val="0084333E"/>
    <w:rsid w:val="0084337F"/>
    <w:rsid w:val="0084350B"/>
    <w:rsid w:val="0084379E"/>
    <w:rsid w:val="00843805"/>
    <w:rsid w:val="00843A2F"/>
    <w:rsid w:val="0084408A"/>
    <w:rsid w:val="0084409B"/>
    <w:rsid w:val="00844234"/>
    <w:rsid w:val="008446C2"/>
    <w:rsid w:val="00844C0E"/>
    <w:rsid w:val="00844C3B"/>
    <w:rsid w:val="00844DBD"/>
    <w:rsid w:val="00844F24"/>
    <w:rsid w:val="00844FEB"/>
    <w:rsid w:val="008451D8"/>
    <w:rsid w:val="00845460"/>
    <w:rsid w:val="0084552E"/>
    <w:rsid w:val="00845643"/>
    <w:rsid w:val="008457B0"/>
    <w:rsid w:val="00845F2C"/>
    <w:rsid w:val="00846808"/>
    <w:rsid w:val="008468DF"/>
    <w:rsid w:val="00846C8D"/>
    <w:rsid w:val="00846EED"/>
    <w:rsid w:val="00846FA0"/>
    <w:rsid w:val="00847171"/>
    <w:rsid w:val="00847184"/>
    <w:rsid w:val="00847727"/>
    <w:rsid w:val="008477CE"/>
    <w:rsid w:val="008479AD"/>
    <w:rsid w:val="008479BC"/>
    <w:rsid w:val="00847F45"/>
    <w:rsid w:val="00847F51"/>
    <w:rsid w:val="0085013C"/>
    <w:rsid w:val="00850243"/>
    <w:rsid w:val="008502D6"/>
    <w:rsid w:val="008502EC"/>
    <w:rsid w:val="008507FC"/>
    <w:rsid w:val="008508AE"/>
    <w:rsid w:val="00850DFD"/>
    <w:rsid w:val="0085106B"/>
    <w:rsid w:val="00851287"/>
    <w:rsid w:val="008519AB"/>
    <w:rsid w:val="008519B8"/>
    <w:rsid w:val="0085211C"/>
    <w:rsid w:val="0085212C"/>
    <w:rsid w:val="0085213F"/>
    <w:rsid w:val="0085270C"/>
    <w:rsid w:val="0085299E"/>
    <w:rsid w:val="00852DCF"/>
    <w:rsid w:val="008535E9"/>
    <w:rsid w:val="0085372B"/>
    <w:rsid w:val="008537F4"/>
    <w:rsid w:val="00853D08"/>
    <w:rsid w:val="008540C8"/>
    <w:rsid w:val="008541FA"/>
    <w:rsid w:val="008543B8"/>
    <w:rsid w:val="00854464"/>
    <w:rsid w:val="008544D3"/>
    <w:rsid w:val="0085468E"/>
    <w:rsid w:val="0085483B"/>
    <w:rsid w:val="008549AC"/>
    <w:rsid w:val="00854A17"/>
    <w:rsid w:val="00854B8A"/>
    <w:rsid w:val="00854BDF"/>
    <w:rsid w:val="00854D5D"/>
    <w:rsid w:val="00855019"/>
    <w:rsid w:val="0085552F"/>
    <w:rsid w:val="00855858"/>
    <w:rsid w:val="00856433"/>
    <w:rsid w:val="00856500"/>
    <w:rsid w:val="008566A8"/>
    <w:rsid w:val="00856A3C"/>
    <w:rsid w:val="00857165"/>
    <w:rsid w:val="0085746C"/>
    <w:rsid w:val="0085759A"/>
    <w:rsid w:val="00857779"/>
    <w:rsid w:val="00857A69"/>
    <w:rsid w:val="008601EA"/>
    <w:rsid w:val="00860276"/>
    <w:rsid w:val="00860315"/>
    <w:rsid w:val="0086039B"/>
    <w:rsid w:val="00860A9B"/>
    <w:rsid w:val="00860AD2"/>
    <w:rsid w:val="00860C43"/>
    <w:rsid w:val="00860C77"/>
    <w:rsid w:val="008610C2"/>
    <w:rsid w:val="0086122C"/>
    <w:rsid w:val="00861A72"/>
    <w:rsid w:val="00861D1E"/>
    <w:rsid w:val="00861EE5"/>
    <w:rsid w:val="00861F09"/>
    <w:rsid w:val="00862148"/>
    <w:rsid w:val="00862451"/>
    <w:rsid w:val="00862572"/>
    <w:rsid w:val="00862637"/>
    <w:rsid w:val="00862878"/>
    <w:rsid w:val="00862942"/>
    <w:rsid w:val="00862990"/>
    <w:rsid w:val="00862E8D"/>
    <w:rsid w:val="008631C2"/>
    <w:rsid w:val="008634F0"/>
    <w:rsid w:val="00863641"/>
    <w:rsid w:val="008639A7"/>
    <w:rsid w:val="00863B2C"/>
    <w:rsid w:val="00864032"/>
    <w:rsid w:val="00864545"/>
    <w:rsid w:val="00864874"/>
    <w:rsid w:val="00864BF2"/>
    <w:rsid w:val="00865022"/>
    <w:rsid w:val="0086505F"/>
    <w:rsid w:val="008651F8"/>
    <w:rsid w:val="00865939"/>
    <w:rsid w:val="008659C7"/>
    <w:rsid w:val="00865A91"/>
    <w:rsid w:val="00865BFB"/>
    <w:rsid w:val="00866347"/>
    <w:rsid w:val="008663F1"/>
    <w:rsid w:val="008664FD"/>
    <w:rsid w:val="00866640"/>
    <w:rsid w:val="00866777"/>
    <w:rsid w:val="00866805"/>
    <w:rsid w:val="008672D4"/>
    <w:rsid w:val="008674BB"/>
    <w:rsid w:val="00867760"/>
    <w:rsid w:val="008679A3"/>
    <w:rsid w:val="008679E1"/>
    <w:rsid w:val="00867C4C"/>
    <w:rsid w:val="00867CC6"/>
    <w:rsid w:val="0087007E"/>
    <w:rsid w:val="008703F2"/>
    <w:rsid w:val="00870534"/>
    <w:rsid w:val="008705C1"/>
    <w:rsid w:val="00870745"/>
    <w:rsid w:val="00870821"/>
    <w:rsid w:val="00870955"/>
    <w:rsid w:val="008712A1"/>
    <w:rsid w:val="008718C0"/>
    <w:rsid w:val="00871F02"/>
    <w:rsid w:val="00871F2A"/>
    <w:rsid w:val="0087211E"/>
    <w:rsid w:val="008726E6"/>
    <w:rsid w:val="0087274E"/>
    <w:rsid w:val="00872ADA"/>
    <w:rsid w:val="00872ADE"/>
    <w:rsid w:val="0087308A"/>
    <w:rsid w:val="008730EA"/>
    <w:rsid w:val="00873301"/>
    <w:rsid w:val="008734E3"/>
    <w:rsid w:val="00873606"/>
    <w:rsid w:val="008739DD"/>
    <w:rsid w:val="00873F08"/>
    <w:rsid w:val="00874092"/>
    <w:rsid w:val="00874F09"/>
    <w:rsid w:val="00874FD6"/>
    <w:rsid w:val="00875017"/>
    <w:rsid w:val="008752BD"/>
    <w:rsid w:val="00875464"/>
    <w:rsid w:val="008754ED"/>
    <w:rsid w:val="00875779"/>
    <w:rsid w:val="008757C6"/>
    <w:rsid w:val="008757DC"/>
    <w:rsid w:val="00875839"/>
    <w:rsid w:val="00875B87"/>
    <w:rsid w:val="00875E60"/>
    <w:rsid w:val="00875EA4"/>
    <w:rsid w:val="008760ED"/>
    <w:rsid w:val="00876519"/>
    <w:rsid w:val="00876677"/>
    <w:rsid w:val="0087681E"/>
    <w:rsid w:val="008769E3"/>
    <w:rsid w:val="00876A41"/>
    <w:rsid w:val="00876AE2"/>
    <w:rsid w:val="00876C4F"/>
    <w:rsid w:val="00876C91"/>
    <w:rsid w:val="008773BE"/>
    <w:rsid w:val="008777C5"/>
    <w:rsid w:val="00877A37"/>
    <w:rsid w:val="00877A99"/>
    <w:rsid w:val="00877C77"/>
    <w:rsid w:val="00877D2E"/>
    <w:rsid w:val="00877D9F"/>
    <w:rsid w:val="00877DC8"/>
    <w:rsid w:val="00877EF6"/>
    <w:rsid w:val="00877FA9"/>
    <w:rsid w:val="00877FAE"/>
    <w:rsid w:val="00877FE3"/>
    <w:rsid w:val="008804EB"/>
    <w:rsid w:val="00880711"/>
    <w:rsid w:val="00880983"/>
    <w:rsid w:val="00880AAC"/>
    <w:rsid w:val="00880C24"/>
    <w:rsid w:val="00880D2F"/>
    <w:rsid w:val="00880DBF"/>
    <w:rsid w:val="0088165C"/>
    <w:rsid w:val="00881906"/>
    <w:rsid w:val="008822B8"/>
    <w:rsid w:val="008824B8"/>
    <w:rsid w:val="008827A5"/>
    <w:rsid w:val="00882B3D"/>
    <w:rsid w:val="00882B92"/>
    <w:rsid w:val="0088339B"/>
    <w:rsid w:val="00883433"/>
    <w:rsid w:val="0088391D"/>
    <w:rsid w:val="00883FC1"/>
    <w:rsid w:val="008842BC"/>
    <w:rsid w:val="008843C0"/>
    <w:rsid w:val="00884921"/>
    <w:rsid w:val="00884BB1"/>
    <w:rsid w:val="00884ED0"/>
    <w:rsid w:val="00884F67"/>
    <w:rsid w:val="00885604"/>
    <w:rsid w:val="00885622"/>
    <w:rsid w:val="00885690"/>
    <w:rsid w:val="008859D7"/>
    <w:rsid w:val="00885D96"/>
    <w:rsid w:val="00885F20"/>
    <w:rsid w:val="0088612E"/>
    <w:rsid w:val="0088669A"/>
    <w:rsid w:val="00887805"/>
    <w:rsid w:val="00887858"/>
    <w:rsid w:val="00887946"/>
    <w:rsid w:val="00887A6E"/>
    <w:rsid w:val="00887B1C"/>
    <w:rsid w:val="00887C48"/>
    <w:rsid w:val="00887DCC"/>
    <w:rsid w:val="00887E31"/>
    <w:rsid w:val="0089001E"/>
    <w:rsid w:val="0089006E"/>
    <w:rsid w:val="00890230"/>
    <w:rsid w:val="00890411"/>
    <w:rsid w:val="00890545"/>
    <w:rsid w:val="008905D5"/>
    <w:rsid w:val="0089088B"/>
    <w:rsid w:val="008908AB"/>
    <w:rsid w:val="00890AC9"/>
    <w:rsid w:val="00890B78"/>
    <w:rsid w:val="008912B2"/>
    <w:rsid w:val="008913F5"/>
    <w:rsid w:val="00891474"/>
    <w:rsid w:val="00891587"/>
    <w:rsid w:val="00891C35"/>
    <w:rsid w:val="00891DC9"/>
    <w:rsid w:val="00892C5D"/>
    <w:rsid w:val="00892EE3"/>
    <w:rsid w:val="008935F2"/>
    <w:rsid w:val="00893B02"/>
    <w:rsid w:val="00894057"/>
    <w:rsid w:val="0089442A"/>
    <w:rsid w:val="00894CBF"/>
    <w:rsid w:val="00894DC6"/>
    <w:rsid w:val="00894EB9"/>
    <w:rsid w:val="00894FDB"/>
    <w:rsid w:val="008951A2"/>
    <w:rsid w:val="00895527"/>
    <w:rsid w:val="008955D5"/>
    <w:rsid w:val="008956A9"/>
    <w:rsid w:val="00895A47"/>
    <w:rsid w:val="00895F6B"/>
    <w:rsid w:val="008961D8"/>
    <w:rsid w:val="00896297"/>
    <w:rsid w:val="008962F9"/>
    <w:rsid w:val="008965A8"/>
    <w:rsid w:val="008966D1"/>
    <w:rsid w:val="0089698F"/>
    <w:rsid w:val="008969D0"/>
    <w:rsid w:val="00896DA4"/>
    <w:rsid w:val="00896DFA"/>
    <w:rsid w:val="00896EB3"/>
    <w:rsid w:val="00897067"/>
    <w:rsid w:val="0089727C"/>
    <w:rsid w:val="00897332"/>
    <w:rsid w:val="00897AFB"/>
    <w:rsid w:val="00897D5D"/>
    <w:rsid w:val="00897F09"/>
    <w:rsid w:val="008A094D"/>
    <w:rsid w:val="008A1070"/>
    <w:rsid w:val="008A15DF"/>
    <w:rsid w:val="008A1912"/>
    <w:rsid w:val="008A1DA0"/>
    <w:rsid w:val="008A2211"/>
    <w:rsid w:val="008A28CC"/>
    <w:rsid w:val="008A32AC"/>
    <w:rsid w:val="008A3303"/>
    <w:rsid w:val="008A34B0"/>
    <w:rsid w:val="008A358A"/>
    <w:rsid w:val="008A390F"/>
    <w:rsid w:val="008A3CE3"/>
    <w:rsid w:val="008A4309"/>
    <w:rsid w:val="008A43F9"/>
    <w:rsid w:val="008A4A5F"/>
    <w:rsid w:val="008A4D86"/>
    <w:rsid w:val="008A4F20"/>
    <w:rsid w:val="008A54B1"/>
    <w:rsid w:val="008A5ACE"/>
    <w:rsid w:val="008A5C90"/>
    <w:rsid w:val="008A5EF4"/>
    <w:rsid w:val="008A6138"/>
    <w:rsid w:val="008A6261"/>
    <w:rsid w:val="008A66A9"/>
    <w:rsid w:val="008A6713"/>
    <w:rsid w:val="008A673E"/>
    <w:rsid w:val="008A6892"/>
    <w:rsid w:val="008A6914"/>
    <w:rsid w:val="008A6BFD"/>
    <w:rsid w:val="008A6E5B"/>
    <w:rsid w:val="008A6FCE"/>
    <w:rsid w:val="008A72B4"/>
    <w:rsid w:val="008A7B0D"/>
    <w:rsid w:val="008A7DC1"/>
    <w:rsid w:val="008B03F0"/>
    <w:rsid w:val="008B0467"/>
    <w:rsid w:val="008B0A3B"/>
    <w:rsid w:val="008B1515"/>
    <w:rsid w:val="008B1603"/>
    <w:rsid w:val="008B17E4"/>
    <w:rsid w:val="008B1A59"/>
    <w:rsid w:val="008B1B2E"/>
    <w:rsid w:val="008B1BF3"/>
    <w:rsid w:val="008B1EA1"/>
    <w:rsid w:val="008B239F"/>
    <w:rsid w:val="008B26F0"/>
    <w:rsid w:val="008B28BA"/>
    <w:rsid w:val="008B2980"/>
    <w:rsid w:val="008B29F9"/>
    <w:rsid w:val="008B2AFF"/>
    <w:rsid w:val="008B2CE3"/>
    <w:rsid w:val="008B2FA7"/>
    <w:rsid w:val="008B30B2"/>
    <w:rsid w:val="008B30DB"/>
    <w:rsid w:val="008B330F"/>
    <w:rsid w:val="008B359E"/>
    <w:rsid w:val="008B3D05"/>
    <w:rsid w:val="008B3EEA"/>
    <w:rsid w:val="008B41A9"/>
    <w:rsid w:val="008B4512"/>
    <w:rsid w:val="008B4530"/>
    <w:rsid w:val="008B4ABF"/>
    <w:rsid w:val="008B4D94"/>
    <w:rsid w:val="008B5176"/>
    <w:rsid w:val="008B5494"/>
    <w:rsid w:val="008B5884"/>
    <w:rsid w:val="008B5BB5"/>
    <w:rsid w:val="008B5F93"/>
    <w:rsid w:val="008B61AC"/>
    <w:rsid w:val="008B644D"/>
    <w:rsid w:val="008B6500"/>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3DA"/>
    <w:rsid w:val="008C1487"/>
    <w:rsid w:val="008C1658"/>
    <w:rsid w:val="008C1695"/>
    <w:rsid w:val="008C1A2E"/>
    <w:rsid w:val="008C1A8B"/>
    <w:rsid w:val="008C1F94"/>
    <w:rsid w:val="008C2680"/>
    <w:rsid w:val="008C27A6"/>
    <w:rsid w:val="008C2F8C"/>
    <w:rsid w:val="008C3207"/>
    <w:rsid w:val="008C3223"/>
    <w:rsid w:val="008C3662"/>
    <w:rsid w:val="008C3C1B"/>
    <w:rsid w:val="008C3F05"/>
    <w:rsid w:val="008C3F78"/>
    <w:rsid w:val="008C4270"/>
    <w:rsid w:val="008C429E"/>
    <w:rsid w:val="008C4388"/>
    <w:rsid w:val="008C47E6"/>
    <w:rsid w:val="008C48E5"/>
    <w:rsid w:val="008C4A7D"/>
    <w:rsid w:val="008C4B3A"/>
    <w:rsid w:val="008C4B66"/>
    <w:rsid w:val="008C4D34"/>
    <w:rsid w:val="008C4EE4"/>
    <w:rsid w:val="008C521C"/>
    <w:rsid w:val="008C534A"/>
    <w:rsid w:val="008C53F0"/>
    <w:rsid w:val="008C567B"/>
    <w:rsid w:val="008C5706"/>
    <w:rsid w:val="008C578A"/>
    <w:rsid w:val="008C5D1D"/>
    <w:rsid w:val="008C5DF4"/>
    <w:rsid w:val="008C5FD0"/>
    <w:rsid w:val="008C641F"/>
    <w:rsid w:val="008C6A93"/>
    <w:rsid w:val="008C7191"/>
    <w:rsid w:val="008C71E9"/>
    <w:rsid w:val="008C761C"/>
    <w:rsid w:val="008C76BB"/>
    <w:rsid w:val="008C7838"/>
    <w:rsid w:val="008C787A"/>
    <w:rsid w:val="008C7A6D"/>
    <w:rsid w:val="008C7B7B"/>
    <w:rsid w:val="008C7DB4"/>
    <w:rsid w:val="008C7DE5"/>
    <w:rsid w:val="008C7E6F"/>
    <w:rsid w:val="008D01E8"/>
    <w:rsid w:val="008D05E9"/>
    <w:rsid w:val="008D07E4"/>
    <w:rsid w:val="008D0871"/>
    <w:rsid w:val="008D0B39"/>
    <w:rsid w:val="008D0BC8"/>
    <w:rsid w:val="008D0E95"/>
    <w:rsid w:val="008D0F01"/>
    <w:rsid w:val="008D10FD"/>
    <w:rsid w:val="008D13E2"/>
    <w:rsid w:val="008D197F"/>
    <w:rsid w:val="008D19D8"/>
    <w:rsid w:val="008D1AAE"/>
    <w:rsid w:val="008D1B65"/>
    <w:rsid w:val="008D1E87"/>
    <w:rsid w:val="008D227C"/>
    <w:rsid w:val="008D22F9"/>
    <w:rsid w:val="008D2388"/>
    <w:rsid w:val="008D23B5"/>
    <w:rsid w:val="008D240C"/>
    <w:rsid w:val="008D29C7"/>
    <w:rsid w:val="008D2C48"/>
    <w:rsid w:val="008D30B8"/>
    <w:rsid w:val="008D3358"/>
    <w:rsid w:val="008D3C77"/>
    <w:rsid w:val="008D3E48"/>
    <w:rsid w:val="008D3FC5"/>
    <w:rsid w:val="008D424E"/>
    <w:rsid w:val="008D429B"/>
    <w:rsid w:val="008D4618"/>
    <w:rsid w:val="008D49E1"/>
    <w:rsid w:val="008D4B05"/>
    <w:rsid w:val="008D4B25"/>
    <w:rsid w:val="008D4B82"/>
    <w:rsid w:val="008D4C82"/>
    <w:rsid w:val="008D50EA"/>
    <w:rsid w:val="008D5168"/>
    <w:rsid w:val="008D51D9"/>
    <w:rsid w:val="008D54E9"/>
    <w:rsid w:val="008D5794"/>
    <w:rsid w:val="008D5B71"/>
    <w:rsid w:val="008D5D89"/>
    <w:rsid w:val="008D5ECD"/>
    <w:rsid w:val="008D6198"/>
    <w:rsid w:val="008D6199"/>
    <w:rsid w:val="008D653F"/>
    <w:rsid w:val="008D65AD"/>
    <w:rsid w:val="008D6E93"/>
    <w:rsid w:val="008D6F34"/>
    <w:rsid w:val="008D7610"/>
    <w:rsid w:val="008D780A"/>
    <w:rsid w:val="008D797D"/>
    <w:rsid w:val="008D7D62"/>
    <w:rsid w:val="008E0182"/>
    <w:rsid w:val="008E024F"/>
    <w:rsid w:val="008E02DF"/>
    <w:rsid w:val="008E06A2"/>
    <w:rsid w:val="008E0777"/>
    <w:rsid w:val="008E0B26"/>
    <w:rsid w:val="008E0D4F"/>
    <w:rsid w:val="008E0F61"/>
    <w:rsid w:val="008E0F6F"/>
    <w:rsid w:val="008E1046"/>
    <w:rsid w:val="008E11F5"/>
    <w:rsid w:val="008E1401"/>
    <w:rsid w:val="008E1947"/>
    <w:rsid w:val="008E1D4D"/>
    <w:rsid w:val="008E1E5B"/>
    <w:rsid w:val="008E2119"/>
    <w:rsid w:val="008E22E4"/>
    <w:rsid w:val="008E2492"/>
    <w:rsid w:val="008E2A6C"/>
    <w:rsid w:val="008E2C82"/>
    <w:rsid w:val="008E2DB7"/>
    <w:rsid w:val="008E2E60"/>
    <w:rsid w:val="008E2F99"/>
    <w:rsid w:val="008E30E4"/>
    <w:rsid w:val="008E311F"/>
    <w:rsid w:val="008E3193"/>
    <w:rsid w:val="008E31D3"/>
    <w:rsid w:val="008E3559"/>
    <w:rsid w:val="008E3790"/>
    <w:rsid w:val="008E3CCF"/>
    <w:rsid w:val="008E3ED7"/>
    <w:rsid w:val="008E4052"/>
    <w:rsid w:val="008E435F"/>
    <w:rsid w:val="008E45F4"/>
    <w:rsid w:val="008E4965"/>
    <w:rsid w:val="008E4D29"/>
    <w:rsid w:val="008E4EBE"/>
    <w:rsid w:val="008E57C2"/>
    <w:rsid w:val="008E581D"/>
    <w:rsid w:val="008E5BD0"/>
    <w:rsid w:val="008E5C00"/>
    <w:rsid w:val="008E5CC5"/>
    <w:rsid w:val="008E5CDE"/>
    <w:rsid w:val="008E5E03"/>
    <w:rsid w:val="008E67F9"/>
    <w:rsid w:val="008E6840"/>
    <w:rsid w:val="008E6A5B"/>
    <w:rsid w:val="008E6B41"/>
    <w:rsid w:val="008E6D02"/>
    <w:rsid w:val="008E6F65"/>
    <w:rsid w:val="008E7931"/>
    <w:rsid w:val="008E7C17"/>
    <w:rsid w:val="008E7DCD"/>
    <w:rsid w:val="008E7E34"/>
    <w:rsid w:val="008F0278"/>
    <w:rsid w:val="008F02BE"/>
    <w:rsid w:val="008F05A9"/>
    <w:rsid w:val="008F05AB"/>
    <w:rsid w:val="008F05DF"/>
    <w:rsid w:val="008F0A4A"/>
    <w:rsid w:val="008F0B1D"/>
    <w:rsid w:val="008F0C25"/>
    <w:rsid w:val="008F0EFD"/>
    <w:rsid w:val="008F14C2"/>
    <w:rsid w:val="008F14E3"/>
    <w:rsid w:val="008F1559"/>
    <w:rsid w:val="008F176B"/>
    <w:rsid w:val="008F187D"/>
    <w:rsid w:val="008F1959"/>
    <w:rsid w:val="008F1BF6"/>
    <w:rsid w:val="008F1E7B"/>
    <w:rsid w:val="008F1F0E"/>
    <w:rsid w:val="008F232A"/>
    <w:rsid w:val="008F2382"/>
    <w:rsid w:val="008F23AC"/>
    <w:rsid w:val="008F2565"/>
    <w:rsid w:val="008F2812"/>
    <w:rsid w:val="008F2831"/>
    <w:rsid w:val="008F2929"/>
    <w:rsid w:val="008F32C3"/>
    <w:rsid w:val="008F39B4"/>
    <w:rsid w:val="008F3A1C"/>
    <w:rsid w:val="008F3E16"/>
    <w:rsid w:val="008F431C"/>
    <w:rsid w:val="008F4A81"/>
    <w:rsid w:val="008F4B99"/>
    <w:rsid w:val="008F4D30"/>
    <w:rsid w:val="008F4D4F"/>
    <w:rsid w:val="008F4F7C"/>
    <w:rsid w:val="008F5267"/>
    <w:rsid w:val="008F56C7"/>
    <w:rsid w:val="008F5742"/>
    <w:rsid w:val="008F57AD"/>
    <w:rsid w:val="008F57C6"/>
    <w:rsid w:val="008F5A67"/>
    <w:rsid w:val="008F5B06"/>
    <w:rsid w:val="008F5B0E"/>
    <w:rsid w:val="008F5C3A"/>
    <w:rsid w:val="008F5EAB"/>
    <w:rsid w:val="008F6135"/>
    <w:rsid w:val="008F62A7"/>
    <w:rsid w:val="008F646A"/>
    <w:rsid w:val="008F6910"/>
    <w:rsid w:val="008F6938"/>
    <w:rsid w:val="008F6BEE"/>
    <w:rsid w:val="008F6C4C"/>
    <w:rsid w:val="008F6C5F"/>
    <w:rsid w:val="008F6CC7"/>
    <w:rsid w:val="008F6DF8"/>
    <w:rsid w:val="008F6ED6"/>
    <w:rsid w:val="008F6FA9"/>
    <w:rsid w:val="008F752A"/>
    <w:rsid w:val="008F7635"/>
    <w:rsid w:val="008F7687"/>
    <w:rsid w:val="008F7916"/>
    <w:rsid w:val="008F79EA"/>
    <w:rsid w:val="008F7A09"/>
    <w:rsid w:val="008F7C61"/>
    <w:rsid w:val="008F7ED3"/>
    <w:rsid w:val="009003B9"/>
    <w:rsid w:val="00900463"/>
    <w:rsid w:val="0090067F"/>
    <w:rsid w:val="00900693"/>
    <w:rsid w:val="009007AD"/>
    <w:rsid w:val="0090089D"/>
    <w:rsid w:val="009009B1"/>
    <w:rsid w:val="009009C0"/>
    <w:rsid w:val="00900A37"/>
    <w:rsid w:val="00900C5F"/>
    <w:rsid w:val="00900C69"/>
    <w:rsid w:val="00901062"/>
    <w:rsid w:val="009010EA"/>
    <w:rsid w:val="009015E7"/>
    <w:rsid w:val="009017D1"/>
    <w:rsid w:val="009018BB"/>
    <w:rsid w:val="00901D35"/>
    <w:rsid w:val="00901EFA"/>
    <w:rsid w:val="00901F1C"/>
    <w:rsid w:val="00901F7B"/>
    <w:rsid w:val="0090201C"/>
    <w:rsid w:val="009021C7"/>
    <w:rsid w:val="009027CC"/>
    <w:rsid w:val="009028C5"/>
    <w:rsid w:val="00902B7C"/>
    <w:rsid w:val="00902E75"/>
    <w:rsid w:val="00902EF2"/>
    <w:rsid w:val="0090352E"/>
    <w:rsid w:val="00903AF4"/>
    <w:rsid w:val="00903B50"/>
    <w:rsid w:val="00903BDC"/>
    <w:rsid w:val="00903F1B"/>
    <w:rsid w:val="00903F69"/>
    <w:rsid w:val="0090423F"/>
    <w:rsid w:val="00904AE8"/>
    <w:rsid w:val="00904B49"/>
    <w:rsid w:val="00904B6E"/>
    <w:rsid w:val="00904BFC"/>
    <w:rsid w:val="00904E6F"/>
    <w:rsid w:val="00904EF4"/>
    <w:rsid w:val="00905950"/>
    <w:rsid w:val="00906160"/>
    <w:rsid w:val="00906A26"/>
    <w:rsid w:val="00906B46"/>
    <w:rsid w:val="00906D59"/>
    <w:rsid w:val="00906DDC"/>
    <w:rsid w:val="00907033"/>
    <w:rsid w:val="0090714A"/>
    <w:rsid w:val="00907728"/>
    <w:rsid w:val="00907898"/>
    <w:rsid w:val="00907E99"/>
    <w:rsid w:val="00910077"/>
    <w:rsid w:val="009103CE"/>
    <w:rsid w:val="0091079C"/>
    <w:rsid w:val="00910D96"/>
    <w:rsid w:val="00911190"/>
    <w:rsid w:val="00911282"/>
    <w:rsid w:val="0091139D"/>
    <w:rsid w:val="009115E8"/>
    <w:rsid w:val="009116FD"/>
    <w:rsid w:val="00911724"/>
    <w:rsid w:val="00911817"/>
    <w:rsid w:val="009119C0"/>
    <w:rsid w:val="00911A7F"/>
    <w:rsid w:val="00911AEC"/>
    <w:rsid w:val="00911B3D"/>
    <w:rsid w:val="00911B5F"/>
    <w:rsid w:val="00911BE6"/>
    <w:rsid w:val="00911C05"/>
    <w:rsid w:val="00911ED1"/>
    <w:rsid w:val="009120CD"/>
    <w:rsid w:val="0091214E"/>
    <w:rsid w:val="009126DB"/>
    <w:rsid w:val="00912B42"/>
    <w:rsid w:val="00912EE9"/>
    <w:rsid w:val="00912FA8"/>
    <w:rsid w:val="00913388"/>
    <w:rsid w:val="009133C8"/>
    <w:rsid w:val="009133CF"/>
    <w:rsid w:val="0091346D"/>
    <w:rsid w:val="009134F5"/>
    <w:rsid w:val="009136D8"/>
    <w:rsid w:val="0091392F"/>
    <w:rsid w:val="00913CE4"/>
    <w:rsid w:val="00914119"/>
    <w:rsid w:val="009142A0"/>
    <w:rsid w:val="009144A8"/>
    <w:rsid w:val="00914605"/>
    <w:rsid w:val="009149A6"/>
    <w:rsid w:val="00914A3C"/>
    <w:rsid w:val="00914C16"/>
    <w:rsid w:val="00914FC3"/>
    <w:rsid w:val="00915078"/>
    <w:rsid w:val="00915100"/>
    <w:rsid w:val="00915620"/>
    <w:rsid w:val="00915C39"/>
    <w:rsid w:val="009160AC"/>
    <w:rsid w:val="009162AB"/>
    <w:rsid w:val="00916A12"/>
    <w:rsid w:val="00916AF3"/>
    <w:rsid w:val="00916B15"/>
    <w:rsid w:val="00916B33"/>
    <w:rsid w:val="00917303"/>
    <w:rsid w:val="00917690"/>
    <w:rsid w:val="009177A1"/>
    <w:rsid w:val="00917A16"/>
    <w:rsid w:val="00917DDE"/>
    <w:rsid w:val="009200F3"/>
    <w:rsid w:val="00920280"/>
    <w:rsid w:val="009204A1"/>
    <w:rsid w:val="00920699"/>
    <w:rsid w:val="00920B2B"/>
    <w:rsid w:val="00920CFF"/>
    <w:rsid w:val="00920DF5"/>
    <w:rsid w:val="00921083"/>
    <w:rsid w:val="009213C1"/>
    <w:rsid w:val="009214B9"/>
    <w:rsid w:val="00921849"/>
    <w:rsid w:val="00921980"/>
    <w:rsid w:val="00921CFE"/>
    <w:rsid w:val="00921D9A"/>
    <w:rsid w:val="00921E90"/>
    <w:rsid w:val="00922035"/>
    <w:rsid w:val="00922057"/>
    <w:rsid w:val="00922575"/>
    <w:rsid w:val="009228A2"/>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984"/>
    <w:rsid w:val="00924C78"/>
    <w:rsid w:val="00924D9B"/>
    <w:rsid w:val="00924EA7"/>
    <w:rsid w:val="00924FD4"/>
    <w:rsid w:val="009250AE"/>
    <w:rsid w:val="009256D9"/>
    <w:rsid w:val="00925DC7"/>
    <w:rsid w:val="00925E1D"/>
    <w:rsid w:val="00926347"/>
    <w:rsid w:val="009263F1"/>
    <w:rsid w:val="009267D6"/>
    <w:rsid w:val="00926FC6"/>
    <w:rsid w:val="009275EB"/>
    <w:rsid w:val="00927E00"/>
    <w:rsid w:val="00927F46"/>
    <w:rsid w:val="00930153"/>
    <w:rsid w:val="009301C1"/>
    <w:rsid w:val="0093034B"/>
    <w:rsid w:val="009306B5"/>
    <w:rsid w:val="009306C5"/>
    <w:rsid w:val="00930782"/>
    <w:rsid w:val="00930831"/>
    <w:rsid w:val="00930A8D"/>
    <w:rsid w:val="00930B7D"/>
    <w:rsid w:val="00931225"/>
    <w:rsid w:val="009313A3"/>
    <w:rsid w:val="009315C1"/>
    <w:rsid w:val="00931932"/>
    <w:rsid w:val="00931AA9"/>
    <w:rsid w:val="00931E4B"/>
    <w:rsid w:val="00932187"/>
    <w:rsid w:val="009322BF"/>
    <w:rsid w:val="00932465"/>
    <w:rsid w:val="00932890"/>
    <w:rsid w:val="00932B19"/>
    <w:rsid w:val="00932CB7"/>
    <w:rsid w:val="00932D12"/>
    <w:rsid w:val="00932D39"/>
    <w:rsid w:val="00932E50"/>
    <w:rsid w:val="00932EF0"/>
    <w:rsid w:val="00932FEE"/>
    <w:rsid w:val="009330A6"/>
    <w:rsid w:val="009333F4"/>
    <w:rsid w:val="0093341F"/>
    <w:rsid w:val="0093344F"/>
    <w:rsid w:val="00933709"/>
    <w:rsid w:val="009337F9"/>
    <w:rsid w:val="00933912"/>
    <w:rsid w:val="00933C7F"/>
    <w:rsid w:val="00933CCD"/>
    <w:rsid w:val="00933D20"/>
    <w:rsid w:val="00934920"/>
    <w:rsid w:val="00934A14"/>
    <w:rsid w:val="00934B33"/>
    <w:rsid w:val="00934E33"/>
    <w:rsid w:val="0093534F"/>
    <w:rsid w:val="009353BA"/>
    <w:rsid w:val="0093551A"/>
    <w:rsid w:val="00935A2E"/>
    <w:rsid w:val="00935CC1"/>
    <w:rsid w:val="00935D2A"/>
    <w:rsid w:val="00936616"/>
    <w:rsid w:val="0093678B"/>
    <w:rsid w:val="009367A5"/>
    <w:rsid w:val="00936CB6"/>
    <w:rsid w:val="00936F8C"/>
    <w:rsid w:val="00937143"/>
    <w:rsid w:val="0093765E"/>
    <w:rsid w:val="0093777F"/>
    <w:rsid w:val="00937B7E"/>
    <w:rsid w:val="00937BDE"/>
    <w:rsid w:val="00937E95"/>
    <w:rsid w:val="009403FB"/>
    <w:rsid w:val="00940A70"/>
    <w:rsid w:val="00941145"/>
    <w:rsid w:val="00941151"/>
    <w:rsid w:val="00941187"/>
    <w:rsid w:val="00942211"/>
    <w:rsid w:val="0094228F"/>
    <w:rsid w:val="009422E4"/>
    <w:rsid w:val="0094251F"/>
    <w:rsid w:val="009428D9"/>
    <w:rsid w:val="009429A3"/>
    <w:rsid w:val="00942A1A"/>
    <w:rsid w:val="00942A33"/>
    <w:rsid w:val="00942F6D"/>
    <w:rsid w:val="00942FA2"/>
    <w:rsid w:val="00943619"/>
    <w:rsid w:val="0094373F"/>
    <w:rsid w:val="00943E43"/>
    <w:rsid w:val="00943E47"/>
    <w:rsid w:val="00944136"/>
    <w:rsid w:val="00944158"/>
    <w:rsid w:val="009442AF"/>
    <w:rsid w:val="009449F2"/>
    <w:rsid w:val="00944A2D"/>
    <w:rsid w:val="00944D42"/>
    <w:rsid w:val="00944EFB"/>
    <w:rsid w:val="00945270"/>
    <w:rsid w:val="0094555F"/>
    <w:rsid w:val="009456C2"/>
    <w:rsid w:val="00945D5E"/>
    <w:rsid w:val="00945DA6"/>
    <w:rsid w:val="00946278"/>
    <w:rsid w:val="0094628A"/>
    <w:rsid w:val="0094670F"/>
    <w:rsid w:val="00947728"/>
    <w:rsid w:val="00947783"/>
    <w:rsid w:val="00947B36"/>
    <w:rsid w:val="00947C98"/>
    <w:rsid w:val="0095000B"/>
    <w:rsid w:val="00950AFE"/>
    <w:rsid w:val="00950B47"/>
    <w:rsid w:val="00950CAE"/>
    <w:rsid w:val="00950FF5"/>
    <w:rsid w:val="009511D7"/>
    <w:rsid w:val="009513F0"/>
    <w:rsid w:val="009518F5"/>
    <w:rsid w:val="00951EB3"/>
    <w:rsid w:val="009526DC"/>
    <w:rsid w:val="0095272A"/>
    <w:rsid w:val="00952849"/>
    <w:rsid w:val="0095294D"/>
    <w:rsid w:val="00952B30"/>
    <w:rsid w:val="00952C0E"/>
    <w:rsid w:val="00952E5B"/>
    <w:rsid w:val="00952F3C"/>
    <w:rsid w:val="0095323A"/>
    <w:rsid w:val="00953263"/>
    <w:rsid w:val="009532AF"/>
    <w:rsid w:val="009535D8"/>
    <w:rsid w:val="0095374D"/>
    <w:rsid w:val="00953950"/>
    <w:rsid w:val="00953A33"/>
    <w:rsid w:val="00953A8B"/>
    <w:rsid w:val="00953C96"/>
    <w:rsid w:val="00954238"/>
    <w:rsid w:val="00954685"/>
    <w:rsid w:val="009547D2"/>
    <w:rsid w:val="009549AB"/>
    <w:rsid w:val="00954D2B"/>
    <w:rsid w:val="00955A6B"/>
    <w:rsid w:val="00955C83"/>
    <w:rsid w:val="00955C92"/>
    <w:rsid w:val="00955D7B"/>
    <w:rsid w:val="00955F59"/>
    <w:rsid w:val="00955FB4"/>
    <w:rsid w:val="00955FFA"/>
    <w:rsid w:val="0095617F"/>
    <w:rsid w:val="009563C9"/>
    <w:rsid w:val="009569E5"/>
    <w:rsid w:val="00956AE3"/>
    <w:rsid w:val="00956B2B"/>
    <w:rsid w:val="00956BC5"/>
    <w:rsid w:val="00956E87"/>
    <w:rsid w:val="009574CF"/>
    <w:rsid w:val="00957509"/>
    <w:rsid w:val="0095767E"/>
    <w:rsid w:val="009576A4"/>
    <w:rsid w:val="00957D68"/>
    <w:rsid w:val="00957E00"/>
    <w:rsid w:val="00957FEB"/>
    <w:rsid w:val="009600A0"/>
    <w:rsid w:val="009600BD"/>
    <w:rsid w:val="009605B3"/>
    <w:rsid w:val="009605D5"/>
    <w:rsid w:val="00960A30"/>
    <w:rsid w:val="00960C29"/>
    <w:rsid w:val="00960DA2"/>
    <w:rsid w:val="009612E3"/>
    <w:rsid w:val="0096146A"/>
    <w:rsid w:val="00961541"/>
    <w:rsid w:val="0096158C"/>
    <w:rsid w:val="00961A9C"/>
    <w:rsid w:val="00961B9B"/>
    <w:rsid w:val="00961CA4"/>
    <w:rsid w:val="00961D23"/>
    <w:rsid w:val="00962513"/>
    <w:rsid w:val="009625B8"/>
    <w:rsid w:val="00962651"/>
    <w:rsid w:val="0096283F"/>
    <w:rsid w:val="0096295C"/>
    <w:rsid w:val="00962A02"/>
    <w:rsid w:val="00962B02"/>
    <w:rsid w:val="00962CF5"/>
    <w:rsid w:val="00963029"/>
    <w:rsid w:val="009632E9"/>
    <w:rsid w:val="0096331D"/>
    <w:rsid w:val="00963515"/>
    <w:rsid w:val="009635CA"/>
    <w:rsid w:val="00963607"/>
    <w:rsid w:val="00963776"/>
    <w:rsid w:val="009638EE"/>
    <w:rsid w:val="00963E9A"/>
    <w:rsid w:val="009642E8"/>
    <w:rsid w:val="009643F8"/>
    <w:rsid w:val="009644F5"/>
    <w:rsid w:val="00964905"/>
    <w:rsid w:val="00964A82"/>
    <w:rsid w:val="00964C3B"/>
    <w:rsid w:val="00964C91"/>
    <w:rsid w:val="00964FA0"/>
    <w:rsid w:val="00965514"/>
    <w:rsid w:val="00965951"/>
    <w:rsid w:val="00965BDA"/>
    <w:rsid w:val="00965DCE"/>
    <w:rsid w:val="00966591"/>
    <w:rsid w:val="00966829"/>
    <w:rsid w:val="009668F6"/>
    <w:rsid w:val="00966906"/>
    <w:rsid w:val="00966945"/>
    <w:rsid w:val="00966C2D"/>
    <w:rsid w:val="00966E40"/>
    <w:rsid w:val="00966FBA"/>
    <w:rsid w:val="009673D9"/>
    <w:rsid w:val="00967595"/>
    <w:rsid w:val="0096770A"/>
    <w:rsid w:val="009679A2"/>
    <w:rsid w:val="00967B60"/>
    <w:rsid w:val="00967CB5"/>
    <w:rsid w:val="00967CC1"/>
    <w:rsid w:val="00967DC6"/>
    <w:rsid w:val="00970331"/>
    <w:rsid w:val="00970448"/>
    <w:rsid w:val="00970480"/>
    <w:rsid w:val="00970687"/>
    <w:rsid w:val="00970934"/>
    <w:rsid w:val="00970AF4"/>
    <w:rsid w:val="00970C8B"/>
    <w:rsid w:val="00970E84"/>
    <w:rsid w:val="0097101B"/>
    <w:rsid w:val="0097132A"/>
    <w:rsid w:val="00971683"/>
    <w:rsid w:val="00971803"/>
    <w:rsid w:val="00971ABA"/>
    <w:rsid w:val="00971D25"/>
    <w:rsid w:val="0097220D"/>
    <w:rsid w:val="00972ABA"/>
    <w:rsid w:val="00972B65"/>
    <w:rsid w:val="00972CC8"/>
    <w:rsid w:val="00972FFC"/>
    <w:rsid w:val="009732FE"/>
    <w:rsid w:val="0097344F"/>
    <w:rsid w:val="009734DA"/>
    <w:rsid w:val="009734EF"/>
    <w:rsid w:val="00973640"/>
    <w:rsid w:val="009736F6"/>
    <w:rsid w:val="009738D2"/>
    <w:rsid w:val="0097397F"/>
    <w:rsid w:val="0097401B"/>
    <w:rsid w:val="009740CD"/>
    <w:rsid w:val="00974730"/>
    <w:rsid w:val="0097473F"/>
    <w:rsid w:val="00974847"/>
    <w:rsid w:val="00974897"/>
    <w:rsid w:val="00974AC9"/>
    <w:rsid w:val="00974C10"/>
    <w:rsid w:val="00974C72"/>
    <w:rsid w:val="00974D29"/>
    <w:rsid w:val="00974F00"/>
    <w:rsid w:val="00974F4F"/>
    <w:rsid w:val="009753F5"/>
    <w:rsid w:val="009754F8"/>
    <w:rsid w:val="0097592D"/>
    <w:rsid w:val="00975B4D"/>
    <w:rsid w:val="009760FF"/>
    <w:rsid w:val="00976CB5"/>
    <w:rsid w:val="00976F2F"/>
    <w:rsid w:val="00976F40"/>
    <w:rsid w:val="00976F9B"/>
    <w:rsid w:val="009770CE"/>
    <w:rsid w:val="0097722C"/>
    <w:rsid w:val="00977966"/>
    <w:rsid w:val="00977BA4"/>
    <w:rsid w:val="00977C72"/>
    <w:rsid w:val="00980048"/>
    <w:rsid w:val="009800AD"/>
    <w:rsid w:val="009802DE"/>
    <w:rsid w:val="009804B5"/>
    <w:rsid w:val="00980565"/>
    <w:rsid w:val="009807C7"/>
    <w:rsid w:val="00980A0C"/>
    <w:rsid w:val="009811B8"/>
    <w:rsid w:val="009813E7"/>
    <w:rsid w:val="00981630"/>
    <w:rsid w:val="009822D5"/>
    <w:rsid w:val="00982562"/>
    <w:rsid w:val="00982AA7"/>
    <w:rsid w:val="00982DA6"/>
    <w:rsid w:val="00982FC2"/>
    <w:rsid w:val="009836AB"/>
    <w:rsid w:val="009837ED"/>
    <w:rsid w:val="00983BE6"/>
    <w:rsid w:val="00983F04"/>
    <w:rsid w:val="0098405B"/>
    <w:rsid w:val="009842F2"/>
    <w:rsid w:val="009845E3"/>
    <w:rsid w:val="0098469B"/>
    <w:rsid w:val="009849A4"/>
    <w:rsid w:val="00984BAB"/>
    <w:rsid w:val="00984E39"/>
    <w:rsid w:val="00984E75"/>
    <w:rsid w:val="00984FE9"/>
    <w:rsid w:val="00985230"/>
    <w:rsid w:val="0098552A"/>
    <w:rsid w:val="00985799"/>
    <w:rsid w:val="009857AA"/>
    <w:rsid w:val="00986326"/>
    <w:rsid w:val="00986A75"/>
    <w:rsid w:val="00986C3D"/>
    <w:rsid w:val="00986DD9"/>
    <w:rsid w:val="00986E98"/>
    <w:rsid w:val="00986EE6"/>
    <w:rsid w:val="009870ED"/>
    <w:rsid w:val="00987140"/>
    <w:rsid w:val="00987175"/>
    <w:rsid w:val="00987578"/>
    <w:rsid w:val="0098782F"/>
    <w:rsid w:val="00987BC9"/>
    <w:rsid w:val="00987ED8"/>
    <w:rsid w:val="0099057F"/>
    <w:rsid w:val="009905D0"/>
    <w:rsid w:val="00990941"/>
    <w:rsid w:val="00990A20"/>
    <w:rsid w:val="00990B94"/>
    <w:rsid w:val="00990C4F"/>
    <w:rsid w:val="00990CBD"/>
    <w:rsid w:val="00990CD6"/>
    <w:rsid w:val="00991092"/>
    <w:rsid w:val="009912BC"/>
    <w:rsid w:val="00991A83"/>
    <w:rsid w:val="00991D4A"/>
    <w:rsid w:val="00991EB5"/>
    <w:rsid w:val="00991FF0"/>
    <w:rsid w:val="00992160"/>
    <w:rsid w:val="009922F7"/>
    <w:rsid w:val="009927E1"/>
    <w:rsid w:val="00992A4F"/>
    <w:rsid w:val="00992C89"/>
    <w:rsid w:val="00992FD2"/>
    <w:rsid w:val="009931D0"/>
    <w:rsid w:val="009934E5"/>
    <w:rsid w:val="00993926"/>
    <w:rsid w:val="00993EC4"/>
    <w:rsid w:val="009942BA"/>
    <w:rsid w:val="00994395"/>
    <w:rsid w:val="009943EE"/>
    <w:rsid w:val="00994465"/>
    <w:rsid w:val="00994507"/>
    <w:rsid w:val="0099473D"/>
    <w:rsid w:val="00994962"/>
    <w:rsid w:val="00994F2B"/>
    <w:rsid w:val="009950DA"/>
    <w:rsid w:val="00995118"/>
    <w:rsid w:val="009951DE"/>
    <w:rsid w:val="0099546E"/>
    <w:rsid w:val="00995D1C"/>
    <w:rsid w:val="00995D20"/>
    <w:rsid w:val="00995E1E"/>
    <w:rsid w:val="0099604A"/>
    <w:rsid w:val="00996581"/>
    <w:rsid w:val="00996C28"/>
    <w:rsid w:val="00996FC8"/>
    <w:rsid w:val="00997278"/>
    <w:rsid w:val="00997450"/>
    <w:rsid w:val="00997730"/>
    <w:rsid w:val="0099793B"/>
    <w:rsid w:val="009979DA"/>
    <w:rsid w:val="00997E31"/>
    <w:rsid w:val="00997E93"/>
    <w:rsid w:val="00997FDC"/>
    <w:rsid w:val="009A00F2"/>
    <w:rsid w:val="009A03DC"/>
    <w:rsid w:val="009A0546"/>
    <w:rsid w:val="009A0705"/>
    <w:rsid w:val="009A0930"/>
    <w:rsid w:val="009A0A7D"/>
    <w:rsid w:val="009A0D56"/>
    <w:rsid w:val="009A12B4"/>
    <w:rsid w:val="009A151E"/>
    <w:rsid w:val="009A153A"/>
    <w:rsid w:val="009A194A"/>
    <w:rsid w:val="009A1E2C"/>
    <w:rsid w:val="009A1E9A"/>
    <w:rsid w:val="009A1F06"/>
    <w:rsid w:val="009A1F1F"/>
    <w:rsid w:val="009A26A4"/>
    <w:rsid w:val="009A26EE"/>
    <w:rsid w:val="009A28DF"/>
    <w:rsid w:val="009A29F9"/>
    <w:rsid w:val="009A2F47"/>
    <w:rsid w:val="009A3120"/>
    <w:rsid w:val="009A34F4"/>
    <w:rsid w:val="009A36A2"/>
    <w:rsid w:val="009A378B"/>
    <w:rsid w:val="009A3957"/>
    <w:rsid w:val="009A3C11"/>
    <w:rsid w:val="009A4BD5"/>
    <w:rsid w:val="009A4EA0"/>
    <w:rsid w:val="009A4F65"/>
    <w:rsid w:val="009A5048"/>
    <w:rsid w:val="009A51AA"/>
    <w:rsid w:val="009A5349"/>
    <w:rsid w:val="009A5363"/>
    <w:rsid w:val="009A54D6"/>
    <w:rsid w:val="009A54E1"/>
    <w:rsid w:val="009A57B4"/>
    <w:rsid w:val="009A593F"/>
    <w:rsid w:val="009A5C9C"/>
    <w:rsid w:val="009A5D88"/>
    <w:rsid w:val="009A5DB3"/>
    <w:rsid w:val="009A5F24"/>
    <w:rsid w:val="009A5F2F"/>
    <w:rsid w:val="009A653A"/>
    <w:rsid w:val="009A6970"/>
    <w:rsid w:val="009A6BA2"/>
    <w:rsid w:val="009A6C10"/>
    <w:rsid w:val="009A6FCD"/>
    <w:rsid w:val="009A717A"/>
    <w:rsid w:val="009A7302"/>
    <w:rsid w:val="009A735D"/>
    <w:rsid w:val="009A74CF"/>
    <w:rsid w:val="009A7545"/>
    <w:rsid w:val="009A79D6"/>
    <w:rsid w:val="009A7E87"/>
    <w:rsid w:val="009B0180"/>
    <w:rsid w:val="009B035B"/>
    <w:rsid w:val="009B061F"/>
    <w:rsid w:val="009B0647"/>
    <w:rsid w:val="009B13D9"/>
    <w:rsid w:val="009B16DC"/>
    <w:rsid w:val="009B17D6"/>
    <w:rsid w:val="009B1908"/>
    <w:rsid w:val="009B1AB1"/>
    <w:rsid w:val="009B1E23"/>
    <w:rsid w:val="009B2305"/>
    <w:rsid w:val="009B2423"/>
    <w:rsid w:val="009B2609"/>
    <w:rsid w:val="009B264F"/>
    <w:rsid w:val="009B26AE"/>
    <w:rsid w:val="009B281D"/>
    <w:rsid w:val="009B2942"/>
    <w:rsid w:val="009B2A17"/>
    <w:rsid w:val="009B2BDC"/>
    <w:rsid w:val="009B2C76"/>
    <w:rsid w:val="009B33C1"/>
    <w:rsid w:val="009B377C"/>
    <w:rsid w:val="009B3C85"/>
    <w:rsid w:val="009B3EBC"/>
    <w:rsid w:val="009B3FDA"/>
    <w:rsid w:val="009B4765"/>
    <w:rsid w:val="009B4848"/>
    <w:rsid w:val="009B4A50"/>
    <w:rsid w:val="009B4ABA"/>
    <w:rsid w:val="009B4B3E"/>
    <w:rsid w:val="009B4C8C"/>
    <w:rsid w:val="009B4C90"/>
    <w:rsid w:val="009B518E"/>
    <w:rsid w:val="009B5352"/>
    <w:rsid w:val="009B5542"/>
    <w:rsid w:val="009B58F6"/>
    <w:rsid w:val="009B59C9"/>
    <w:rsid w:val="009B59E2"/>
    <w:rsid w:val="009B5BD6"/>
    <w:rsid w:val="009B5C68"/>
    <w:rsid w:val="009B6103"/>
    <w:rsid w:val="009B652B"/>
    <w:rsid w:val="009B6E45"/>
    <w:rsid w:val="009B72FC"/>
    <w:rsid w:val="009B7AAE"/>
    <w:rsid w:val="009B7B93"/>
    <w:rsid w:val="009B7D2F"/>
    <w:rsid w:val="009B7EE9"/>
    <w:rsid w:val="009C0194"/>
    <w:rsid w:val="009C0698"/>
    <w:rsid w:val="009C0713"/>
    <w:rsid w:val="009C0B15"/>
    <w:rsid w:val="009C0C2C"/>
    <w:rsid w:val="009C0D8F"/>
    <w:rsid w:val="009C0E2A"/>
    <w:rsid w:val="009C0F18"/>
    <w:rsid w:val="009C14EE"/>
    <w:rsid w:val="009C197B"/>
    <w:rsid w:val="009C19FA"/>
    <w:rsid w:val="009C2036"/>
    <w:rsid w:val="009C2081"/>
    <w:rsid w:val="009C255D"/>
    <w:rsid w:val="009C27A9"/>
    <w:rsid w:val="009C28D4"/>
    <w:rsid w:val="009C297D"/>
    <w:rsid w:val="009C2A18"/>
    <w:rsid w:val="009C2D33"/>
    <w:rsid w:val="009C2D3C"/>
    <w:rsid w:val="009C2D58"/>
    <w:rsid w:val="009C2DA4"/>
    <w:rsid w:val="009C2E33"/>
    <w:rsid w:val="009C2EB8"/>
    <w:rsid w:val="009C2F09"/>
    <w:rsid w:val="009C2F37"/>
    <w:rsid w:val="009C343F"/>
    <w:rsid w:val="009C359F"/>
    <w:rsid w:val="009C3976"/>
    <w:rsid w:val="009C3CC8"/>
    <w:rsid w:val="009C3F6F"/>
    <w:rsid w:val="009C4084"/>
    <w:rsid w:val="009C4247"/>
    <w:rsid w:val="009C43F5"/>
    <w:rsid w:val="009C466D"/>
    <w:rsid w:val="009C48F7"/>
    <w:rsid w:val="009C4DF3"/>
    <w:rsid w:val="009C50E5"/>
    <w:rsid w:val="009C52EC"/>
    <w:rsid w:val="009C57EA"/>
    <w:rsid w:val="009C5EB3"/>
    <w:rsid w:val="009C651B"/>
    <w:rsid w:val="009C757D"/>
    <w:rsid w:val="009C77AB"/>
    <w:rsid w:val="009C7842"/>
    <w:rsid w:val="009C7878"/>
    <w:rsid w:val="009C79A3"/>
    <w:rsid w:val="009C7CBF"/>
    <w:rsid w:val="009D0203"/>
    <w:rsid w:val="009D17B9"/>
    <w:rsid w:val="009D1A0D"/>
    <w:rsid w:val="009D1A84"/>
    <w:rsid w:val="009D1EE6"/>
    <w:rsid w:val="009D206F"/>
    <w:rsid w:val="009D20EF"/>
    <w:rsid w:val="009D2308"/>
    <w:rsid w:val="009D2629"/>
    <w:rsid w:val="009D2644"/>
    <w:rsid w:val="009D283D"/>
    <w:rsid w:val="009D2A00"/>
    <w:rsid w:val="009D2D7A"/>
    <w:rsid w:val="009D2FFE"/>
    <w:rsid w:val="009D328F"/>
    <w:rsid w:val="009D3417"/>
    <w:rsid w:val="009D3469"/>
    <w:rsid w:val="009D34AA"/>
    <w:rsid w:val="009D34E8"/>
    <w:rsid w:val="009D36A3"/>
    <w:rsid w:val="009D392C"/>
    <w:rsid w:val="009D3D17"/>
    <w:rsid w:val="009D3EAF"/>
    <w:rsid w:val="009D3FCA"/>
    <w:rsid w:val="009D4637"/>
    <w:rsid w:val="009D4661"/>
    <w:rsid w:val="009D4911"/>
    <w:rsid w:val="009D49D4"/>
    <w:rsid w:val="009D4AD7"/>
    <w:rsid w:val="009D54F3"/>
    <w:rsid w:val="009D5A0F"/>
    <w:rsid w:val="009D5AF7"/>
    <w:rsid w:val="009D5BA1"/>
    <w:rsid w:val="009D5CE8"/>
    <w:rsid w:val="009D5D06"/>
    <w:rsid w:val="009D601B"/>
    <w:rsid w:val="009D6215"/>
    <w:rsid w:val="009D63B0"/>
    <w:rsid w:val="009D66C4"/>
    <w:rsid w:val="009D68C1"/>
    <w:rsid w:val="009D6B1A"/>
    <w:rsid w:val="009D6B6A"/>
    <w:rsid w:val="009D6EAD"/>
    <w:rsid w:val="009D71DA"/>
    <w:rsid w:val="009D7429"/>
    <w:rsid w:val="009D7503"/>
    <w:rsid w:val="009D7840"/>
    <w:rsid w:val="009D7BD7"/>
    <w:rsid w:val="009D7CC8"/>
    <w:rsid w:val="009E00A4"/>
    <w:rsid w:val="009E02B9"/>
    <w:rsid w:val="009E03E8"/>
    <w:rsid w:val="009E0A1E"/>
    <w:rsid w:val="009E0A42"/>
    <w:rsid w:val="009E0B2D"/>
    <w:rsid w:val="009E0DD4"/>
    <w:rsid w:val="009E102E"/>
    <w:rsid w:val="009E1430"/>
    <w:rsid w:val="009E1B61"/>
    <w:rsid w:val="009E2028"/>
    <w:rsid w:val="009E217A"/>
    <w:rsid w:val="009E2C2B"/>
    <w:rsid w:val="009E2EBE"/>
    <w:rsid w:val="009E313C"/>
    <w:rsid w:val="009E317C"/>
    <w:rsid w:val="009E3410"/>
    <w:rsid w:val="009E3A18"/>
    <w:rsid w:val="009E3C4E"/>
    <w:rsid w:val="009E3D2E"/>
    <w:rsid w:val="009E412B"/>
    <w:rsid w:val="009E4306"/>
    <w:rsid w:val="009E48AF"/>
    <w:rsid w:val="009E48FE"/>
    <w:rsid w:val="009E4BFC"/>
    <w:rsid w:val="009E4C20"/>
    <w:rsid w:val="009E4D00"/>
    <w:rsid w:val="009E4D54"/>
    <w:rsid w:val="009E509A"/>
    <w:rsid w:val="009E58BE"/>
    <w:rsid w:val="009E61C2"/>
    <w:rsid w:val="009E6204"/>
    <w:rsid w:val="009E6285"/>
    <w:rsid w:val="009E62DF"/>
    <w:rsid w:val="009E64E6"/>
    <w:rsid w:val="009E6827"/>
    <w:rsid w:val="009E6AF5"/>
    <w:rsid w:val="009E702C"/>
    <w:rsid w:val="009E7126"/>
    <w:rsid w:val="009E721D"/>
    <w:rsid w:val="009E738F"/>
    <w:rsid w:val="009E7776"/>
    <w:rsid w:val="009E7B21"/>
    <w:rsid w:val="009E7C9A"/>
    <w:rsid w:val="009E7D6B"/>
    <w:rsid w:val="009F085C"/>
    <w:rsid w:val="009F086D"/>
    <w:rsid w:val="009F0886"/>
    <w:rsid w:val="009F0B97"/>
    <w:rsid w:val="009F0E0E"/>
    <w:rsid w:val="009F11F0"/>
    <w:rsid w:val="009F11FC"/>
    <w:rsid w:val="009F15D4"/>
    <w:rsid w:val="009F1B7F"/>
    <w:rsid w:val="009F1B80"/>
    <w:rsid w:val="009F1D23"/>
    <w:rsid w:val="009F1E01"/>
    <w:rsid w:val="009F2065"/>
    <w:rsid w:val="009F2763"/>
    <w:rsid w:val="009F2799"/>
    <w:rsid w:val="009F2C50"/>
    <w:rsid w:val="009F2C5E"/>
    <w:rsid w:val="009F2DA7"/>
    <w:rsid w:val="009F2E42"/>
    <w:rsid w:val="009F2F00"/>
    <w:rsid w:val="009F35AF"/>
    <w:rsid w:val="009F35D5"/>
    <w:rsid w:val="009F3730"/>
    <w:rsid w:val="009F3CF2"/>
    <w:rsid w:val="009F3DA5"/>
    <w:rsid w:val="009F45E8"/>
    <w:rsid w:val="009F4618"/>
    <w:rsid w:val="009F46B5"/>
    <w:rsid w:val="009F46D8"/>
    <w:rsid w:val="009F5145"/>
    <w:rsid w:val="009F5170"/>
    <w:rsid w:val="009F526F"/>
    <w:rsid w:val="009F5277"/>
    <w:rsid w:val="009F53DF"/>
    <w:rsid w:val="009F5919"/>
    <w:rsid w:val="009F5CBE"/>
    <w:rsid w:val="009F5D9A"/>
    <w:rsid w:val="009F611D"/>
    <w:rsid w:val="009F61A1"/>
    <w:rsid w:val="009F6316"/>
    <w:rsid w:val="009F63B1"/>
    <w:rsid w:val="009F65F5"/>
    <w:rsid w:val="009F69AA"/>
    <w:rsid w:val="009F6AF7"/>
    <w:rsid w:val="009F6D92"/>
    <w:rsid w:val="009F7096"/>
    <w:rsid w:val="009F73AA"/>
    <w:rsid w:val="009F7742"/>
    <w:rsid w:val="009F7E80"/>
    <w:rsid w:val="00A001C7"/>
    <w:rsid w:val="00A00695"/>
    <w:rsid w:val="00A006CF"/>
    <w:rsid w:val="00A00878"/>
    <w:rsid w:val="00A00998"/>
    <w:rsid w:val="00A00B44"/>
    <w:rsid w:val="00A013B0"/>
    <w:rsid w:val="00A013F8"/>
    <w:rsid w:val="00A01501"/>
    <w:rsid w:val="00A01567"/>
    <w:rsid w:val="00A016F7"/>
    <w:rsid w:val="00A018B1"/>
    <w:rsid w:val="00A018CD"/>
    <w:rsid w:val="00A01D74"/>
    <w:rsid w:val="00A01DA9"/>
    <w:rsid w:val="00A021EA"/>
    <w:rsid w:val="00A0236D"/>
    <w:rsid w:val="00A0254B"/>
    <w:rsid w:val="00A02577"/>
    <w:rsid w:val="00A02717"/>
    <w:rsid w:val="00A02740"/>
    <w:rsid w:val="00A0282A"/>
    <w:rsid w:val="00A02A8B"/>
    <w:rsid w:val="00A02ADC"/>
    <w:rsid w:val="00A03068"/>
    <w:rsid w:val="00A0376F"/>
    <w:rsid w:val="00A038AD"/>
    <w:rsid w:val="00A03A00"/>
    <w:rsid w:val="00A03B19"/>
    <w:rsid w:val="00A03EB0"/>
    <w:rsid w:val="00A044CE"/>
    <w:rsid w:val="00A045E5"/>
    <w:rsid w:val="00A04790"/>
    <w:rsid w:val="00A04811"/>
    <w:rsid w:val="00A04986"/>
    <w:rsid w:val="00A04B54"/>
    <w:rsid w:val="00A04BB8"/>
    <w:rsid w:val="00A0515B"/>
    <w:rsid w:val="00A0522F"/>
    <w:rsid w:val="00A055B9"/>
    <w:rsid w:val="00A059F0"/>
    <w:rsid w:val="00A060CF"/>
    <w:rsid w:val="00A0670C"/>
    <w:rsid w:val="00A06D1C"/>
    <w:rsid w:val="00A06D31"/>
    <w:rsid w:val="00A06F38"/>
    <w:rsid w:val="00A070F7"/>
    <w:rsid w:val="00A074A3"/>
    <w:rsid w:val="00A0785D"/>
    <w:rsid w:val="00A07B34"/>
    <w:rsid w:val="00A07C12"/>
    <w:rsid w:val="00A07E52"/>
    <w:rsid w:val="00A10251"/>
    <w:rsid w:val="00A1047D"/>
    <w:rsid w:val="00A1057F"/>
    <w:rsid w:val="00A108CA"/>
    <w:rsid w:val="00A10929"/>
    <w:rsid w:val="00A1096E"/>
    <w:rsid w:val="00A11372"/>
    <w:rsid w:val="00A1145D"/>
    <w:rsid w:val="00A115AB"/>
    <w:rsid w:val="00A11BDC"/>
    <w:rsid w:val="00A11D97"/>
    <w:rsid w:val="00A12146"/>
    <w:rsid w:val="00A122F2"/>
    <w:rsid w:val="00A12349"/>
    <w:rsid w:val="00A128F1"/>
    <w:rsid w:val="00A12913"/>
    <w:rsid w:val="00A12F06"/>
    <w:rsid w:val="00A13007"/>
    <w:rsid w:val="00A13039"/>
    <w:rsid w:val="00A130C5"/>
    <w:rsid w:val="00A1322B"/>
    <w:rsid w:val="00A13231"/>
    <w:rsid w:val="00A1328D"/>
    <w:rsid w:val="00A1347F"/>
    <w:rsid w:val="00A13509"/>
    <w:rsid w:val="00A13869"/>
    <w:rsid w:val="00A138B1"/>
    <w:rsid w:val="00A13A00"/>
    <w:rsid w:val="00A1400D"/>
    <w:rsid w:val="00A14077"/>
    <w:rsid w:val="00A14640"/>
    <w:rsid w:val="00A14719"/>
    <w:rsid w:val="00A14EC4"/>
    <w:rsid w:val="00A150BC"/>
    <w:rsid w:val="00A150D0"/>
    <w:rsid w:val="00A154DD"/>
    <w:rsid w:val="00A15533"/>
    <w:rsid w:val="00A15544"/>
    <w:rsid w:val="00A15663"/>
    <w:rsid w:val="00A158FD"/>
    <w:rsid w:val="00A15A9D"/>
    <w:rsid w:val="00A15BD7"/>
    <w:rsid w:val="00A16137"/>
    <w:rsid w:val="00A162B4"/>
    <w:rsid w:val="00A16873"/>
    <w:rsid w:val="00A169B8"/>
    <w:rsid w:val="00A16BB3"/>
    <w:rsid w:val="00A16DC4"/>
    <w:rsid w:val="00A16E22"/>
    <w:rsid w:val="00A16FE5"/>
    <w:rsid w:val="00A170FD"/>
    <w:rsid w:val="00A1768B"/>
    <w:rsid w:val="00A176D0"/>
    <w:rsid w:val="00A17732"/>
    <w:rsid w:val="00A17FB0"/>
    <w:rsid w:val="00A200AA"/>
    <w:rsid w:val="00A2040A"/>
    <w:rsid w:val="00A207B9"/>
    <w:rsid w:val="00A20932"/>
    <w:rsid w:val="00A20ABD"/>
    <w:rsid w:val="00A20D3A"/>
    <w:rsid w:val="00A20FEC"/>
    <w:rsid w:val="00A20FF7"/>
    <w:rsid w:val="00A219CE"/>
    <w:rsid w:val="00A21A80"/>
    <w:rsid w:val="00A21C79"/>
    <w:rsid w:val="00A21E33"/>
    <w:rsid w:val="00A21F04"/>
    <w:rsid w:val="00A21FBF"/>
    <w:rsid w:val="00A22039"/>
    <w:rsid w:val="00A22079"/>
    <w:rsid w:val="00A2241B"/>
    <w:rsid w:val="00A22521"/>
    <w:rsid w:val="00A22A63"/>
    <w:rsid w:val="00A22F46"/>
    <w:rsid w:val="00A23001"/>
    <w:rsid w:val="00A23079"/>
    <w:rsid w:val="00A230C2"/>
    <w:rsid w:val="00A230FF"/>
    <w:rsid w:val="00A23A2C"/>
    <w:rsid w:val="00A23A37"/>
    <w:rsid w:val="00A23A3F"/>
    <w:rsid w:val="00A23C6B"/>
    <w:rsid w:val="00A23EB7"/>
    <w:rsid w:val="00A2401D"/>
    <w:rsid w:val="00A243E0"/>
    <w:rsid w:val="00A24409"/>
    <w:rsid w:val="00A24DDB"/>
    <w:rsid w:val="00A25081"/>
    <w:rsid w:val="00A25185"/>
    <w:rsid w:val="00A252E0"/>
    <w:rsid w:val="00A252F3"/>
    <w:rsid w:val="00A2550F"/>
    <w:rsid w:val="00A2583B"/>
    <w:rsid w:val="00A258D1"/>
    <w:rsid w:val="00A25B57"/>
    <w:rsid w:val="00A25BE6"/>
    <w:rsid w:val="00A25F36"/>
    <w:rsid w:val="00A260E4"/>
    <w:rsid w:val="00A2647D"/>
    <w:rsid w:val="00A2685A"/>
    <w:rsid w:val="00A26942"/>
    <w:rsid w:val="00A26A12"/>
    <w:rsid w:val="00A26C2B"/>
    <w:rsid w:val="00A26DE7"/>
    <w:rsid w:val="00A26E54"/>
    <w:rsid w:val="00A26EAD"/>
    <w:rsid w:val="00A27120"/>
    <w:rsid w:val="00A27136"/>
    <w:rsid w:val="00A273E5"/>
    <w:rsid w:val="00A278A8"/>
    <w:rsid w:val="00A279F7"/>
    <w:rsid w:val="00A27B5B"/>
    <w:rsid w:val="00A27B71"/>
    <w:rsid w:val="00A30200"/>
    <w:rsid w:val="00A303A6"/>
    <w:rsid w:val="00A305F8"/>
    <w:rsid w:val="00A3075F"/>
    <w:rsid w:val="00A308C5"/>
    <w:rsid w:val="00A30BB1"/>
    <w:rsid w:val="00A30C73"/>
    <w:rsid w:val="00A3107A"/>
    <w:rsid w:val="00A3119D"/>
    <w:rsid w:val="00A3119E"/>
    <w:rsid w:val="00A31599"/>
    <w:rsid w:val="00A31786"/>
    <w:rsid w:val="00A31F77"/>
    <w:rsid w:val="00A3228E"/>
    <w:rsid w:val="00A325E5"/>
    <w:rsid w:val="00A326E0"/>
    <w:rsid w:val="00A327EB"/>
    <w:rsid w:val="00A32E1A"/>
    <w:rsid w:val="00A33314"/>
    <w:rsid w:val="00A33564"/>
    <w:rsid w:val="00A33EFB"/>
    <w:rsid w:val="00A3455D"/>
    <w:rsid w:val="00A34606"/>
    <w:rsid w:val="00A3468F"/>
    <w:rsid w:val="00A347D6"/>
    <w:rsid w:val="00A3480F"/>
    <w:rsid w:val="00A349D9"/>
    <w:rsid w:val="00A34DE1"/>
    <w:rsid w:val="00A34E43"/>
    <w:rsid w:val="00A34EED"/>
    <w:rsid w:val="00A3502B"/>
    <w:rsid w:val="00A3503C"/>
    <w:rsid w:val="00A35090"/>
    <w:rsid w:val="00A35B63"/>
    <w:rsid w:val="00A35D57"/>
    <w:rsid w:val="00A36098"/>
    <w:rsid w:val="00A36516"/>
    <w:rsid w:val="00A36E74"/>
    <w:rsid w:val="00A37186"/>
    <w:rsid w:val="00A37416"/>
    <w:rsid w:val="00A37419"/>
    <w:rsid w:val="00A374CC"/>
    <w:rsid w:val="00A3789C"/>
    <w:rsid w:val="00A379D8"/>
    <w:rsid w:val="00A37C08"/>
    <w:rsid w:val="00A37DF4"/>
    <w:rsid w:val="00A4010D"/>
    <w:rsid w:val="00A405F8"/>
    <w:rsid w:val="00A40F08"/>
    <w:rsid w:val="00A40F5E"/>
    <w:rsid w:val="00A41225"/>
    <w:rsid w:val="00A41273"/>
    <w:rsid w:val="00A41824"/>
    <w:rsid w:val="00A41877"/>
    <w:rsid w:val="00A42764"/>
    <w:rsid w:val="00A4397D"/>
    <w:rsid w:val="00A43CD2"/>
    <w:rsid w:val="00A43E2C"/>
    <w:rsid w:val="00A441BF"/>
    <w:rsid w:val="00A44267"/>
    <w:rsid w:val="00A444A1"/>
    <w:rsid w:val="00A44AE7"/>
    <w:rsid w:val="00A450DF"/>
    <w:rsid w:val="00A4548A"/>
    <w:rsid w:val="00A45582"/>
    <w:rsid w:val="00A45651"/>
    <w:rsid w:val="00A458DB"/>
    <w:rsid w:val="00A459CF"/>
    <w:rsid w:val="00A46EF1"/>
    <w:rsid w:val="00A47786"/>
    <w:rsid w:val="00A477A7"/>
    <w:rsid w:val="00A47D25"/>
    <w:rsid w:val="00A50401"/>
    <w:rsid w:val="00A50422"/>
    <w:rsid w:val="00A50B23"/>
    <w:rsid w:val="00A50E1B"/>
    <w:rsid w:val="00A51647"/>
    <w:rsid w:val="00A5179C"/>
    <w:rsid w:val="00A518A3"/>
    <w:rsid w:val="00A51C37"/>
    <w:rsid w:val="00A51E96"/>
    <w:rsid w:val="00A52136"/>
    <w:rsid w:val="00A524C8"/>
    <w:rsid w:val="00A526D4"/>
    <w:rsid w:val="00A52820"/>
    <w:rsid w:val="00A528F6"/>
    <w:rsid w:val="00A52AA6"/>
    <w:rsid w:val="00A52B56"/>
    <w:rsid w:val="00A52C5D"/>
    <w:rsid w:val="00A52E6D"/>
    <w:rsid w:val="00A52FEB"/>
    <w:rsid w:val="00A53194"/>
    <w:rsid w:val="00A535C5"/>
    <w:rsid w:val="00A53848"/>
    <w:rsid w:val="00A538A3"/>
    <w:rsid w:val="00A53A06"/>
    <w:rsid w:val="00A53A53"/>
    <w:rsid w:val="00A53AAB"/>
    <w:rsid w:val="00A53B9A"/>
    <w:rsid w:val="00A53C40"/>
    <w:rsid w:val="00A53C7B"/>
    <w:rsid w:val="00A53CB0"/>
    <w:rsid w:val="00A54672"/>
    <w:rsid w:val="00A546DF"/>
    <w:rsid w:val="00A54B23"/>
    <w:rsid w:val="00A54F1E"/>
    <w:rsid w:val="00A55055"/>
    <w:rsid w:val="00A55287"/>
    <w:rsid w:val="00A56BBC"/>
    <w:rsid w:val="00A56C56"/>
    <w:rsid w:val="00A56CF0"/>
    <w:rsid w:val="00A56F02"/>
    <w:rsid w:val="00A56F7F"/>
    <w:rsid w:val="00A574FD"/>
    <w:rsid w:val="00A575CC"/>
    <w:rsid w:val="00A57A5D"/>
    <w:rsid w:val="00A57AD8"/>
    <w:rsid w:val="00A57B0E"/>
    <w:rsid w:val="00A57E3E"/>
    <w:rsid w:val="00A57FAA"/>
    <w:rsid w:val="00A60214"/>
    <w:rsid w:val="00A60224"/>
    <w:rsid w:val="00A60243"/>
    <w:rsid w:val="00A60271"/>
    <w:rsid w:val="00A603A6"/>
    <w:rsid w:val="00A604BF"/>
    <w:rsid w:val="00A604D2"/>
    <w:rsid w:val="00A6050D"/>
    <w:rsid w:val="00A609D3"/>
    <w:rsid w:val="00A609FC"/>
    <w:rsid w:val="00A609FE"/>
    <w:rsid w:val="00A60E19"/>
    <w:rsid w:val="00A61046"/>
    <w:rsid w:val="00A610F0"/>
    <w:rsid w:val="00A61182"/>
    <w:rsid w:val="00A61327"/>
    <w:rsid w:val="00A619C8"/>
    <w:rsid w:val="00A6279C"/>
    <w:rsid w:val="00A62ED9"/>
    <w:rsid w:val="00A62FE5"/>
    <w:rsid w:val="00A63186"/>
    <w:rsid w:val="00A63A91"/>
    <w:rsid w:val="00A63F1A"/>
    <w:rsid w:val="00A6465E"/>
    <w:rsid w:val="00A64AF4"/>
    <w:rsid w:val="00A64F24"/>
    <w:rsid w:val="00A65092"/>
    <w:rsid w:val="00A65303"/>
    <w:rsid w:val="00A65404"/>
    <w:rsid w:val="00A654D3"/>
    <w:rsid w:val="00A657BD"/>
    <w:rsid w:val="00A65982"/>
    <w:rsid w:val="00A65B14"/>
    <w:rsid w:val="00A65C35"/>
    <w:rsid w:val="00A65EBA"/>
    <w:rsid w:val="00A65EC9"/>
    <w:rsid w:val="00A66151"/>
    <w:rsid w:val="00A665DA"/>
    <w:rsid w:val="00A66AE4"/>
    <w:rsid w:val="00A66BC8"/>
    <w:rsid w:val="00A66DA3"/>
    <w:rsid w:val="00A6781D"/>
    <w:rsid w:val="00A6792B"/>
    <w:rsid w:val="00A67A7E"/>
    <w:rsid w:val="00A67B07"/>
    <w:rsid w:val="00A67C5C"/>
    <w:rsid w:val="00A700A7"/>
    <w:rsid w:val="00A70757"/>
    <w:rsid w:val="00A7084A"/>
    <w:rsid w:val="00A70963"/>
    <w:rsid w:val="00A70B3F"/>
    <w:rsid w:val="00A70CF8"/>
    <w:rsid w:val="00A7132A"/>
    <w:rsid w:val="00A7167B"/>
    <w:rsid w:val="00A71AAC"/>
    <w:rsid w:val="00A71DF1"/>
    <w:rsid w:val="00A71E77"/>
    <w:rsid w:val="00A71EF0"/>
    <w:rsid w:val="00A71FA0"/>
    <w:rsid w:val="00A71FE5"/>
    <w:rsid w:val="00A720CA"/>
    <w:rsid w:val="00A7218B"/>
    <w:rsid w:val="00A725A7"/>
    <w:rsid w:val="00A7274B"/>
    <w:rsid w:val="00A7274E"/>
    <w:rsid w:val="00A72790"/>
    <w:rsid w:val="00A72906"/>
    <w:rsid w:val="00A729F3"/>
    <w:rsid w:val="00A72B71"/>
    <w:rsid w:val="00A72BCD"/>
    <w:rsid w:val="00A7330F"/>
    <w:rsid w:val="00A7392B"/>
    <w:rsid w:val="00A73A0C"/>
    <w:rsid w:val="00A73FE5"/>
    <w:rsid w:val="00A7425C"/>
    <w:rsid w:val="00A74CA8"/>
    <w:rsid w:val="00A75580"/>
    <w:rsid w:val="00A756F4"/>
    <w:rsid w:val="00A75795"/>
    <w:rsid w:val="00A759FD"/>
    <w:rsid w:val="00A75F9C"/>
    <w:rsid w:val="00A76057"/>
    <w:rsid w:val="00A761F4"/>
    <w:rsid w:val="00A76342"/>
    <w:rsid w:val="00A76708"/>
    <w:rsid w:val="00A76C6C"/>
    <w:rsid w:val="00A76DCD"/>
    <w:rsid w:val="00A76E3C"/>
    <w:rsid w:val="00A770C5"/>
    <w:rsid w:val="00A77266"/>
    <w:rsid w:val="00A7794C"/>
    <w:rsid w:val="00A77F80"/>
    <w:rsid w:val="00A804FD"/>
    <w:rsid w:val="00A80522"/>
    <w:rsid w:val="00A80535"/>
    <w:rsid w:val="00A8065C"/>
    <w:rsid w:val="00A8072D"/>
    <w:rsid w:val="00A80A87"/>
    <w:rsid w:val="00A80E9A"/>
    <w:rsid w:val="00A81293"/>
    <w:rsid w:val="00A815C5"/>
    <w:rsid w:val="00A81656"/>
    <w:rsid w:val="00A81BCC"/>
    <w:rsid w:val="00A81EF5"/>
    <w:rsid w:val="00A820D0"/>
    <w:rsid w:val="00A82797"/>
    <w:rsid w:val="00A8291F"/>
    <w:rsid w:val="00A82B30"/>
    <w:rsid w:val="00A82DAB"/>
    <w:rsid w:val="00A831AC"/>
    <w:rsid w:val="00A8356B"/>
    <w:rsid w:val="00A83587"/>
    <w:rsid w:val="00A835A9"/>
    <w:rsid w:val="00A83821"/>
    <w:rsid w:val="00A839B9"/>
    <w:rsid w:val="00A83F36"/>
    <w:rsid w:val="00A842D8"/>
    <w:rsid w:val="00A843DC"/>
    <w:rsid w:val="00A847A7"/>
    <w:rsid w:val="00A84B0F"/>
    <w:rsid w:val="00A84CC4"/>
    <w:rsid w:val="00A84D06"/>
    <w:rsid w:val="00A84E24"/>
    <w:rsid w:val="00A84F1A"/>
    <w:rsid w:val="00A85277"/>
    <w:rsid w:val="00A85524"/>
    <w:rsid w:val="00A85594"/>
    <w:rsid w:val="00A858D5"/>
    <w:rsid w:val="00A85B55"/>
    <w:rsid w:val="00A85B5B"/>
    <w:rsid w:val="00A85BD4"/>
    <w:rsid w:val="00A85C58"/>
    <w:rsid w:val="00A85E51"/>
    <w:rsid w:val="00A85ED9"/>
    <w:rsid w:val="00A8625E"/>
    <w:rsid w:val="00A86515"/>
    <w:rsid w:val="00A86B14"/>
    <w:rsid w:val="00A86C7F"/>
    <w:rsid w:val="00A86F64"/>
    <w:rsid w:val="00A86FBB"/>
    <w:rsid w:val="00A871DD"/>
    <w:rsid w:val="00A8788F"/>
    <w:rsid w:val="00A878FA"/>
    <w:rsid w:val="00A901AE"/>
    <w:rsid w:val="00A903B5"/>
    <w:rsid w:val="00A904E7"/>
    <w:rsid w:val="00A90E6E"/>
    <w:rsid w:val="00A91251"/>
    <w:rsid w:val="00A91349"/>
    <w:rsid w:val="00A9136F"/>
    <w:rsid w:val="00A91BB9"/>
    <w:rsid w:val="00A91EE9"/>
    <w:rsid w:val="00A92119"/>
    <w:rsid w:val="00A92234"/>
    <w:rsid w:val="00A9248A"/>
    <w:rsid w:val="00A92E67"/>
    <w:rsid w:val="00A92E95"/>
    <w:rsid w:val="00A93402"/>
    <w:rsid w:val="00A9340A"/>
    <w:rsid w:val="00A93562"/>
    <w:rsid w:val="00A9362D"/>
    <w:rsid w:val="00A9364B"/>
    <w:rsid w:val="00A93BEC"/>
    <w:rsid w:val="00A93DDA"/>
    <w:rsid w:val="00A94237"/>
    <w:rsid w:val="00A94DD3"/>
    <w:rsid w:val="00A94EBF"/>
    <w:rsid w:val="00A94ED7"/>
    <w:rsid w:val="00A94F79"/>
    <w:rsid w:val="00A95087"/>
    <w:rsid w:val="00A9567A"/>
    <w:rsid w:val="00A9575F"/>
    <w:rsid w:val="00A95BB8"/>
    <w:rsid w:val="00A95E48"/>
    <w:rsid w:val="00A96458"/>
    <w:rsid w:val="00A9653D"/>
    <w:rsid w:val="00A967F2"/>
    <w:rsid w:val="00A96DD1"/>
    <w:rsid w:val="00A97237"/>
    <w:rsid w:val="00A9768C"/>
    <w:rsid w:val="00A978BE"/>
    <w:rsid w:val="00A97A5C"/>
    <w:rsid w:val="00A97B1C"/>
    <w:rsid w:val="00A97B4B"/>
    <w:rsid w:val="00A97CA1"/>
    <w:rsid w:val="00A97D50"/>
    <w:rsid w:val="00A97DE8"/>
    <w:rsid w:val="00AA03E3"/>
    <w:rsid w:val="00AA067A"/>
    <w:rsid w:val="00AA0A0A"/>
    <w:rsid w:val="00AA0D6C"/>
    <w:rsid w:val="00AA0DEB"/>
    <w:rsid w:val="00AA0FE6"/>
    <w:rsid w:val="00AA115D"/>
    <w:rsid w:val="00AA11BD"/>
    <w:rsid w:val="00AA1214"/>
    <w:rsid w:val="00AA1896"/>
    <w:rsid w:val="00AA1AAE"/>
    <w:rsid w:val="00AA1BFD"/>
    <w:rsid w:val="00AA1C69"/>
    <w:rsid w:val="00AA1F96"/>
    <w:rsid w:val="00AA2144"/>
    <w:rsid w:val="00AA2619"/>
    <w:rsid w:val="00AA26FF"/>
    <w:rsid w:val="00AA2725"/>
    <w:rsid w:val="00AA287A"/>
    <w:rsid w:val="00AA2B68"/>
    <w:rsid w:val="00AA2D74"/>
    <w:rsid w:val="00AA2F20"/>
    <w:rsid w:val="00AA3083"/>
    <w:rsid w:val="00AA3239"/>
    <w:rsid w:val="00AA3299"/>
    <w:rsid w:val="00AA339D"/>
    <w:rsid w:val="00AA3462"/>
    <w:rsid w:val="00AA377D"/>
    <w:rsid w:val="00AA3B12"/>
    <w:rsid w:val="00AA3FBB"/>
    <w:rsid w:val="00AA3FDB"/>
    <w:rsid w:val="00AA4145"/>
    <w:rsid w:val="00AA42EA"/>
    <w:rsid w:val="00AA4307"/>
    <w:rsid w:val="00AA4339"/>
    <w:rsid w:val="00AA50BE"/>
    <w:rsid w:val="00AA521A"/>
    <w:rsid w:val="00AA5230"/>
    <w:rsid w:val="00AA52DB"/>
    <w:rsid w:val="00AA53B9"/>
    <w:rsid w:val="00AA5489"/>
    <w:rsid w:val="00AA55FD"/>
    <w:rsid w:val="00AA5DA6"/>
    <w:rsid w:val="00AA60B6"/>
    <w:rsid w:val="00AA6D51"/>
    <w:rsid w:val="00AA74F4"/>
    <w:rsid w:val="00AA75AE"/>
    <w:rsid w:val="00AA7824"/>
    <w:rsid w:val="00AA7EBA"/>
    <w:rsid w:val="00AA7F62"/>
    <w:rsid w:val="00AB0510"/>
    <w:rsid w:val="00AB0782"/>
    <w:rsid w:val="00AB0E11"/>
    <w:rsid w:val="00AB0F2E"/>
    <w:rsid w:val="00AB0FDF"/>
    <w:rsid w:val="00AB1253"/>
    <w:rsid w:val="00AB1681"/>
    <w:rsid w:val="00AB16D0"/>
    <w:rsid w:val="00AB1899"/>
    <w:rsid w:val="00AB1B2A"/>
    <w:rsid w:val="00AB1E0E"/>
    <w:rsid w:val="00AB2050"/>
    <w:rsid w:val="00AB2C45"/>
    <w:rsid w:val="00AB2C88"/>
    <w:rsid w:val="00AB3181"/>
    <w:rsid w:val="00AB3447"/>
    <w:rsid w:val="00AB361D"/>
    <w:rsid w:val="00AB3697"/>
    <w:rsid w:val="00AB38C3"/>
    <w:rsid w:val="00AB39F2"/>
    <w:rsid w:val="00AB3A88"/>
    <w:rsid w:val="00AB3E7A"/>
    <w:rsid w:val="00AB4183"/>
    <w:rsid w:val="00AB44A6"/>
    <w:rsid w:val="00AB4F89"/>
    <w:rsid w:val="00AB50A3"/>
    <w:rsid w:val="00AB5461"/>
    <w:rsid w:val="00AB5A42"/>
    <w:rsid w:val="00AB5D95"/>
    <w:rsid w:val="00AB5E38"/>
    <w:rsid w:val="00AB5EFC"/>
    <w:rsid w:val="00AB5F44"/>
    <w:rsid w:val="00AB6016"/>
    <w:rsid w:val="00AB617C"/>
    <w:rsid w:val="00AB6379"/>
    <w:rsid w:val="00AB65A0"/>
    <w:rsid w:val="00AB6701"/>
    <w:rsid w:val="00AB68DC"/>
    <w:rsid w:val="00AB69B3"/>
    <w:rsid w:val="00AB6A23"/>
    <w:rsid w:val="00AB6ACB"/>
    <w:rsid w:val="00AB6B10"/>
    <w:rsid w:val="00AB6D6A"/>
    <w:rsid w:val="00AB6F9D"/>
    <w:rsid w:val="00AB7321"/>
    <w:rsid w:val="00AB75CA"/>
    <w:rsid w:val="00AB763E"/>
    <w:rsid w:val="00AB76A0"/>
    <w:rsid w:val="00AB7977"/>
    <w:rsid w:val="00AB7B6F"/>
    <w:rsid w:val="00AB7FCF"/>
    <w:rsid w:val="00AC01D4"/>
    <w:rsid w:val="00AC08DC"/>
    <w:rsid w:val="00AC0D04"/>
    <w:rsid w:val="00AC198C"/>
    <w:rsid w:val="00AC1AD5"/>
    <w:rsid w:val="00AC1CFB"/>
    <w:rsid w:val="00AC1E1F"/>
    <w:rsid w:val="00AC2567"/>
    <w:rsid w:val="00AC2873"/>
    <w:rsid w:val="00AC28A2"/>
    <w:rsid w:val="00AC28EB"/>
    <w:rsid w:val="00AC2A50"/>
    <w:rsid w:val="00AC2B34"/>
    <w:rsid w:val="00AC2F66"/>
    <w:rsid w:val="00AC3118"/>
    <w:rsid w:val="00AC3503"/>
    <w:rsid w:val="00AC383D"/>
    <w:rsid w:val="00AC3C24"/>
    <w:rsid w:val="00AC3E6C"/>
    <w:rsid w:val="00AC3F13"/>
    <w:rsid w:val="00AC40CA"/>
    <w:rsid w:val="00AC42BE"/>
    <w:rsid w:val="00AC43DB"/>
    <w:rsid w:val="00AC4648"/>
    <w:rsid w:val="00AC46D6"/>
    <w:rsid w:val="00AC47E1"/>
    <w:rsid w:val="00AC4BBC"/>
    <w:rsid w:val="00AC5170"/>
    <w:rsid w:val="00AC530D"/>
    <w:rsid w:val="00AC55C0"/>
    <w:rsid w:val="00AC58DA"/>
    <w:rsid w:val="00AC5954"/>
    <w:rsid w:val="00AC59C3"/>
    <w:rsid w:val="00AC5E7A"/>
    <w:rsid w:val="00AC617A"/>
    <w:rsid w:val="00AC62D8"/>
    <w:rsid w:val="00AC6875"/>
    <w:rsid w:val="00AC6949"/>
    <w:rsid w:val="00AC6C9C"/>
    <w:rsid w:val="00AC6D34"/>
    <w:rsid w:val="00AC7177"/>
    <w:rsid w:val="00AC72E6"/>
    <w:rsid w:val="00AC7439"/>
    <w:rsid w:val="00AC7867"/>
    <w:rsid w:val="00AC78E1"/>
    <w:rsid w:val="00AC7EFD"/>
    <w:rsid w:val="00AC7F41"/>
    <w:rsid w:val="00AD0204"/>
    <w:rsid w:val="00AD0227"/>
    <w:rsid w:val="00AD02B1"/>
    <w:rsid w:val="00AD04FC"/>
    <w:rsid w:val="00AD05D4"/>
    <w:rsid w:val="00AD06CE"/>
    <w:rsid w:val="00AD07DC"/>
    <w:rsid w:val="00AD0975"/>
    <w:rsid w:val="00AD0B87"/>
    <w:rsid w:val="00AD0DBC"/>
    <w:rsid w:val="00AD194F"/>
    <w:rsid w:val="00AD19B1"/>
    <w:rsid w:val="00AD1A62"/>
    <w:rsid w:val="00AD1AA5"/>
    <w:rsid w:val="00AD1ABC"/>
    <w:rsid w:val="00AD2049"/>
    <w:rsid w:val="00AD29A6"/>
    <w:rsid w:val="00AD2ADD"/>
    <w:rsid w:val="00AD2C41"/>
    <w:rsid w:val="00AD32B3"/>
    <w:rsid w:val="00AD3680"/>
    <w:rsid w:val="00AD3C8F"/>
    <w:rsid w:val="00AD3D40"/>
    <w:rsid w:val="00AD3DF6"/>
    <w:rsid w:val="00AD40C5"/>
    <w:rsid w:val="00AD451A"/>
    <w:rsid w:val="00AD46D3"/>
    <w:rsid w:val="00AD4C9C"/>
    <w:rsid w:val="00AD4CC3"/>
    <w:rsid w:val="00AD5274"/>
    <w:rsid w:val="00AD5299"/>
    <w:rsid w:val="00AD53E6"/>
    <w:rsid w:val="00AD582D"/>
    <w:rsid w:val="00AD5B19"/>
    <w:rsid w:val="00AD5DBD"/>
    <w:rsid w:val="00AD659C"/>
    <w:rsid w:val="00AD663B"/>
    <w:rsid w:val="00AD665B"/>
    <w:rsid w:val="00AD6A09"/>
    <w:rsid w:val="00AD6ADA"/>
    <w:rsid w:val="00AD72CF"/>
    <w:rsid w:val="00AD7490"/>
    <w:rsid w:val="00AD75E2"/>
    <w:rsid w:val="00AD7685"/>
    <w:rsid w:val="00AD76D6"/>
    <w:rsid w:val="00AD7786"/>
    <w:rsid w:val="00AD786A"/>
    <w:rsid w:val="00AD79B7"/>
    <w:rsid w:val="00AD7FFB"/>
    <w:rsid w:val="00AE007B"/>
    <w:rsid w:val="00AE009E"/>
    <w:rsid w:val="00AE01E7"/>
    <w:rsid w:val="00AE021B"/>
    <w:rsid w:val="00AE0243"/>
    <w:rsid w:val="00AE0791"/>
    <w:rsid w:val="00AE07E9"/>
    <w:rsid w:val="00AE085D"/>
    <w:rsid w:val="00AE0B97"/>
    <w:rsid w:val="00AE0C8C"/>
    <w:rsid w:val="00AE0F2A"/>
    <w:rsid w:val="00AE0FA8"/>
    <w:rsid w:val="00AE10E3"/>
    <w:rsid w:val="00AE14CD"/>
    <w:rsid w:val="00AE18E7"/>
    <w:rsid w:val="00AE1973"/>
    <w:rsid w:val="00AE1D79"/>
    <w:rsid w:val="00AE218A"/>
    <w:rsid w:val="00AE240C"/>
    <w:rsid w:val="00AE2501"/>
    <w:rsid w:val="00AE26F4"/>
    <w:rsid w:val="00AE2812"/>
    <w:rsid w:val="00AE2C01"/>
    <w:rsid w:val="00AE2D3B"/>
    <w:rsid w:val="00AE3025"/>
    <w:rsid w:val="00AE3618"/>
    <w:rsid w:val="00AE3665"/>
    <w:rsid w:val="00AE3687"/>
    <w:rsid w:val="00AE37F9"/>
    <w:rsid w:val="00AE3A40"/>
    <w:rsid w:val="00AE3B21"/>
    <w:rsid w:val="00AE3BAF"/>
    <w:rsid w:val="00AE3ECA"/>
    <w:rsid w:val="00AE3FCF"/>
    <w:rsid w:val="00AE48D8"/>
    <w:rsid w:val="00AE4A9D"/>
    <w:rsid w:val="00AE4F27"/>
    <w:rsid w:val="00AE4FFE"/>
    <w:rsid w:val="00AE5474"/>
    <w:rsid w:val="00AE5651"/>
    <w:rsid w:val="00AE5713"/>
    <w:rsid w:val="00AE5761"/>
    <w:rsid w:val="00AE608A"/>
    <w:rsid w:val="00AE60E6"/>
    <w:rsid w:val="00AE6679"/>
    <w:rsid w:val="00AE6693"/>
    <w:rsid w:val="00AE6BD4"/>
    <w:rsid w:val="00AE6E95"/>
    <w:rsid w:val="00AE712A"/>
    <w:rsid w:val="00AE79B1"/>
    <w:rsid w:val="00AE7ADE"/>
    <w:rsid w:val="00AE7B59"/>
    <w:rsid w:val="00AE7EE9"/>
    <w:rsid w:val="00AF03D4"/>
    <w:rsid w:val="00AF063F"/>
    <w:rsid w:val="00AF0764"/>
    <w:rsid w:val="00AF0864"/>
    <w:rsid w:val="00AF0952"/>
    <w:rsid w:val="00AF0CA0"/>
    <w:rsid w:val="00AF126B"/>
    <w:rsid w:val="00AF1279"/>
    <w:rsid w:val="00AF1385"/>
    <w:rsid w:val="00AF1388"/>
    <w:rsid w:val="00AF1711"/>
    <w:rsid w:val="00AF174E"/>
    <w:rsid w:val="00AF18AB"/>
    <w:rsid w:val="00AF1BC9"/>
    <w:rsid w:val="00AF1CF2"/>
    <w:rsid w:val="00AF1E37"/>
    <w:rsid w:val="00AF294A"/>
    <w:rsid w:val="00AF3399"/>
    <w:rsid w:val="00AF3541"/>
    <w:rsid w:val="00AF3831"/>
    <w:rsid w:val="00AF533F"/>
    <w:rsid w:val="00AF53A9"/>
    <w:rsid w:val="00AF53F9"/>
    <w:rsid w:val="00AF5570"/>
    <w:rsid w:val="00AF57E4"/>
    <w:rsid w:val="00AF5812"/>
    <w:rsid w:val="00AF5889"/>
    <w:rsid w:val="00AF5C21"/>
    <w:rsid w:val="00AF5C85"/>
    <w:rsid w:val="00AF5ED7"/>
    <w:rsid w:val="00AF6084"/>
    <w:rsid w:val="00AF61C0"/>
    <w:rsid w:val="00AF61D3"/>
    <w:rsid w:val="00AF6258"/>
    <w:rsid w:val="00AF641E"/>
    <w:rsid w:val="00AF673F"/>
    <w:rsid w:val="00AF67B5"/>
    <w:rsid w:val="00AF6811"/>
    <w:rsid w:val="00AF6AFA"/>
    <w:rsid w:val="00AF6FA0"/>
    <w:rsid w:val="00AF7096"/>
    <w:rsid w:val="00AF7AD8"/>
    <w:rsid w:val="00AF7B39"/>
    <w:rsid w:val="00AF7CCA"/>
    <w:rsid w:val="00AF7D8A"/>
    <w:rsid w:val="00B00156"/>
    <w:rsid w:val="00B00196"/>
    <w:rsid w:val="00B00B86"/>
    <w:rsid w:val="00B00E87"/>
    <w:rsid w:val="00B01189"/>
    <w:rsid w:val="00B0155A"/>
    <w:rsid w:val="00B01585"/>
    <w:rsid w:val="00B015CA"/>
    <w:rsid w:val="00B01A61"/>
    <w:rsid w:val="00B01B84"/>
    <w:rsid w:val="00B0205E"/>
    <w:rsid w:val="00B02253"/>
    <w:rsid w:val="00B02292"/>
    <w:rsid w:val="00B022D7"/>
    <w:rsid w:val="00B023CB"/>
    <w:rsid w:val="00B02D4A"/>
    <w:rsid w:val="00B0301E"/>
    <w:rsid w:val="00B03053"/>
    <w:rsid w:val="00B0364A"/>
    <w:rsid w:val="00B03B0D"/>
    <w:rsid w:val="00B03B29"/>
    <w:rsid w:val="00B03C84"/>
    <w:rsid w:val="00B03E37"/>
    <w:rsid w:val="00B03E52"/>
    <w:rsid w:val="00B03F86"/>
    <w:rsid w:val="00B03FA4"/>
    <w:rsid w:val="00B04060"/>
    <w:rsid w:val="00B04391"/>
    <w:rsid w:val="00B0440D"/>
    <w:rsid w:val="00B044B1"/>
    <w:rsid w:val="00B04847"/>
    <w:rsid w:val="00B048E4"/>
    <w:rsid w:val="00B049D8"/>
    <w:rsid w:val="00B04A9D"/>
    <w:rsid w:val="00B04B5E"/>
    <w:rsid w:val="00B04D82"/>
    <w:rsid w:val="00B05405"/>
    <w:rsid w:val="00B056F0"/>
    <w:rsid w:val="00B05A07"/>
    <w:rsid w:val="00B05AEC"/>
    <w:rsid w:val="00B05B65"/>
    <w:rsid w:val="00B060F8"/>
    <w:rsid w:val="00B06A65"/>
    <w:rsid w:val="00B06B44"/>
    <w:rsid w:val="00B06D21"/>
    <w:rsid w:val="00B06E38"/>
    <w:rsid w:val="00B06FCC"/>
    <w:rsid w:val="00B07022"/>
    <w:rsid w:val="00B0716B"/>
    <w:rsid w:val="00B07379"/>
    <w:rsid w:val="00B0758F"/>
    <w:rsid w:val="00B0766C"/>
    <w:rsid w:val="00B07D62"/>
    <w:rsid w:val="00B07DA3"/>
    <w:rsid w:val="00B10059"/>
    <w:rsid w:val="00B10288"/>
    <w:rsid w:val="00B105C3"/>
    <w:rsid w:val="00B10AD1"/>
    <w:rsid w:val="00B10AFB"/>
    <w:rsid w:val="00B10CF5"/>
    <w:rsid w:val="00B10F24"/>
    <w:rsid w:val="00B10F9A"/>
    <w:rsid w:val="00B10FC7"/>
    <w:rsid w:val="00B111C5"/>
    <w:rsid w:val="00B1124F"/>
    <w:rsid w:val="00B11676"/>
    <w:rsid w:val="00B11864"/>
    <w:rsid w:val="00B11DF5"/>
    <w:rsid w:val="00B11F51"/>
    <w:rsid w:val="00B126FC"/>
    <w:rsid w:val="00B1273F"/>
    <w:rsid w:val="00B12783"/>
    <w:rsid w:val="00B12862"/>
    <w:rsid w:val="00B129F3"/>
    <w:rsid w:val="00B12D04"/>
    <w:rsid w:val="00B130FF"/>
    <w:rsid w:val="00B13104"/>
    <w:rsid w:val="00B1327F"/>
    <w:rsid w:val="00B1342F"/>
    <w:rsid w:val="00B13589"/>
    <w:rsid w:val="00B13DD0"/>
    <w:rsid w:val="00B13E09"/>
    <w:rsid w:val="00B13F4D"/>
    <w:rsid w:val="00B13FA2"/>
    <w:rsid w:val="00B14232"/>
    <w:rsid w:val="00B145E3"/>
    <w:rsid w:val="00B14C08"/>
    <w:rsid w:val="00B14EE6"/>
    <w:rsid w:val="00B152AD"/>
    <w:rsid w:val="00B1533F"/>
    <w:rsid w:val="00B157A1"/>
    <w:rsid w:val="00B15DFF"/>
    <w:rsid w:val="00B15E33"/>
    <w:rsid w:val="00B15F4A"/>
    <w:rsid w:val="00B15F71"/>
    <w:rsid w:val="00B16317"/>
    <w:rsid w:val="00B1642D"/>
    <w:rsid w:val="00B16DA6"/>
    <w:rsid w:val="00B170B6"/>
    <w:rsid w:val="00B17263"/>
    <w:rsid w:val="00B17403"/>
    <w:rsid w:val="00B1745D"/>
    <w:rsid w:val="00B174F4"/>
    <w:rsid w:val="00B178C7"/>
    <w:rsid w:val="00B17F5E"/>
    <w:rsid w:val="00B2010C"/>
    <w:rsid w:val="00B2078D"/>
    <w:rsid w:val="00B207F2"/>
    <w:rsid w:val="00B20878"/>
    <w:rsid w:val="00B20B26"/>
    <w:rsid w:val="00B20B6A"/>
    <w:rsid w:val="00B20C60"/>
    <w:rsid w:val="00B21052"/>
    <w:rsid w:val="00B211D8"/>
    <w:rsid w:val="00B211FB"/>
    <w:rsid w:val="00B21378"/>
    <w:rsid w:val="00B215F8"/>
    <w:rsid w:val="00B217C3"/>
    <w:rsid w:val="00B21B88"/>
    <w:rsid w:val="00B21D17"/>
    <w:rsid w:val="00B21FA4"/>
    <w:rsid w:val="00B2256B"/>
    <w:rsid w:val="00B22759"/>
    <w:rsid w:val="00B22C35"/>
    <w:rsid w:val="00B22CA3"/>
    <w:rsid w:val="00B22F10"/>
    <w:rsid w:val="00B2317E"/>
    <w:rsid w:val="00B23278"/>
    <w:rsid w:val="00B235A0"/>
    <w:rsid w:val="00B23917"/>
    <w:rsid w:val="00B23A3F"/>
    <w:rsid w:val="00B23AFE"/>
    <w:rsid w:val="00B24137"/>
    <w:rsid w:val="00B242E8"/>
    <w:rsid w:val="00B2456C"/>
    <w:rsid w:val="00B245F4"/>
    <w:rsid w:val="00B24915"/>
    <w:rsid w:val="00B24AB6"/>
    <w:rsid w:val="00B24CDF"/>
    <w:rsid w:val="00B24D62"/>
    <w:rsid w:val="00B24E20"/>
    <w:rsid w:val="00B24EC1"/>
    <w:rsid w:val="00B25023"/>
    <w:rsid w:val="00B25094"/>
    <w:rsid w:val="00B2556F"/>
    <w:rsid w:val="00B260E1"/>
    <w:rsid w:val="00B26237"/>
    <w:rsid w:val="00B26995"/>
    <w:rsid w:val="00B269B9"/>
    <w:rsid w:val="00B275C9"/>
    <w:rsid w:val="00B27898"/>
    <w:rsid w:val="00B278C6"/>
    <w:rsid w:val="00B27C8D"/>
    <w:rsid w:val="00B27CA1"/>
    <w:rsid w:val="00B27F54"/>
    <w:rsid w:val="00B30205"/>
    <w:rsid w:val="00B30207"/>
    <w:rsid w:val="00B3185F"/>
    <w:rsid w:val="00B318A8"/>
    <w:rsid w:val="00B318FB"/>
    <w:rsid w:val="00B31A7F"/>
    <w:rsid w:val="00B32164"/>
    <w:rsid w:val="00B3216B"/>
    <w:rsid w:val="00B321A4"/>
    <w:rsid w:val="00B32513"/>
    <w:rsid w:val="00B32541"/>
    <w:rsid w:val="00B3275E"/>
    <w:rsid w:val="00B3279D"/>
    <w:rsid w:val="00B32BC1"/>
    <w:rsid w:val="00B33773"/>
    <w:rsid w:val="00B33E80"/>
    <w:rsid w:val="00B33EA2"/>
    <w:rsid w:val="00B33F47"/>
    <w:rsid w:val="00B3429B"/>
    <w:rsid w:val="00B34927"/>
    <w:rsid w:val="00B34A18"/>
    <w:rsid w:val="00B3508E"/>
    <w:rsid w:val="00B350B2"/>
    <w:rsid w:val="00B352CD"/>
    <w:rsid w:val="00B352D1"/>
    <w:rsid w:val="00B35617"/>
    <w:rsid w:val="00B357BC"/>
    <w:rsid w:val="00B358D1"/>
    <w:rsid w:val="00B35B58"/>
    <w:rsid w:val="00B35BC1"/>
    <w:rsid w:val="00B35CBC"/>
    <w:rsid w:val="00B35DE9"/>
    <w:rsid w:val="00B35E35"/>
    <w:rsid w:val="00B35EE8"/>
    <w:rsid w:val="00B361CB"/>
    <w:rsid w:val="00B36564"/>
    <w:rsid w:val="00B3687E"/>
    <w:rsid w:val="00B368B8"/>
    <w:rsid w:val="00B36D3C"/>
    <w:rsid w:val="00B36E42"/>
    <w:rsid w:val="00B37070"/>
    <w:rsid w:val="00B370E6"/>
    <w:rsid w:val="00B376B1"/>
    <w:rsid w:val="00B376C2"/>
    <w:rsid w:val="00B376DA"/>
    <w:rsid w:val="00B37D94"/>
    <w:rsid w:val="00B400DA"/>
    <w:rsid w:val="00B40409"/>
    <w:rsid w:val="00B407A5"/>
    <w:rsid w:val="00B407BE"/>
    <w:rsid w:val="00B40992"/>
    <w:rsid w:val="00B412AC"/>
    <w:rsid w:val="00B41A37"/>
    <w:rsid w:val="00B41B70"/>
    <w:rsid w:val="00B41BBF"/>
    <w:rsid w:val="00B41C76"/>
    <w:rsid w:val="00B41DF3"/>
    <w:rsid w:val="00B41E17"/>
    <w:rsid w:val="00B42087"/>
    <w:rsid w:val="00B4258C"/>
    <w:rsid w:val="00B426C5"/>
    <w:rsid w:val="00B42975"/>
    <w:rsid w:val="00B429A2"/>
    <w:rsid w:val="00B42DC9"/>
    <w:rsid w:val="00B42F43"/>
    <w:rsid w:val="00B43006"/>
    <w:rsid w:val="00B4305C"/>
    <w:rsid w:val="00B4323E"/>
    <w:rsid w:val="00B433A9"/>
    <w:rsid w:val="00B4340B"/>
    <w:rsid w:val="00B43863"/>
    <w:rsid w:val="00B43A50"/>
    <w:rsid w:val="00B43F49"/>
    <w:rsid w:val="00B444CF"/>
    <w:rsid w:val="00B44684"/>
    <w:rsid w:val="00B44969"/>
    <w:rsid w:val="00B44CAF"/>
    <w:rsid w:val="00B44D79"/>
    <w:rsid w:val="00B44F57"/>
    <w:rsid w:val="00B45A70"/>
    <w:rsid w:val="00B45ADF"/>
    <w:rsid w:val="00B45CC7"/>
    <w:rsid w:val="00B45CE4"/>
    <w:rsid w:val="00B45E65"/>
    <w:rsid w:val="00B45E81"/>
    <w:rsid w:val="00B462BC"/>
    <w:rsid w:val="00B463FD"/>
    <w:rsid w:val="00B46596"/>
    <w:rsid w:val="00B4662C"/>
    <w:rsid w:val="00B46683"/>
    <w:rsid w:val="00B472E9"/>
    <w:rsid w:val="00B4778D"/>
    <w:rsid w:val="00B47CCA"/>
    <w:rsid w:val="00B47D0B"/>
    <w:rsid w:val="00B47E5D"/>
    <w:rsid w:val="00B50781"/>
    <w:rsid w:val="00B507D9"/>
    <w:rsid w:val="00B507E9"/>
    <w:rsid w:val="00B50C6B"/>
    <w:rsid w:val="00B50EED"/>
    <w:rsid w:val="00B50F79"/>
    <w:rsid w:val="00B519DA"/>
    <w:rsid w:val="00B51C5D"/>
    <w:rsid w:val="00B51D5E"/>
    <w:rsid w:val="00B5205E"/>
    <w:rsid w:val="00B521E4"/>
    <w:rsid w:val="00B52372"/>
    <w:rsid w:val="00B52489"/>
    <w:rsid w:val="00B5264E"/>
    <w:rsid w:val="00B526CE"/>
    <w:rsid w:val="00B52748"/>
    <w:rsid w:val="00B527B3"/>
    <w:rsid w:val="00B52BDE"/>
    <w:rsid w:val="00B52C46"/>
    <w:rsid w:val="00B53150"/>
    <w:rsid w:val="00B53168"/>
    <w:rsid w:val="00B535E5"/>
    <w:rsid w:val="00B537F2"/>
    <w:rsid w:val="00B53A7F"/>
    <w:rsid w:val="00B53B0C"/>
    <w:rsid w:val="00B53E04"/>
    <w:rsid w:val="00B53E19"/>
    <w:rsid w:val="00B542D0"/>
    <w:rsid w:val="00B54480"/>
    <w:rsid w:val="00B5455E"/>
    <w:rsid w:val="00B5456B"/>
    <w:rsid w:val="00B54BCC"/>
    <w:rsid w:val="00B54EA4"/>
    <w:rsid w:val="00B55477"/>
    <w:rsid w:val="00B554AD"/>
    <w:rsid w:val="00B556C9"/>
    <w:rsid w:val="00B55822"/>
    <w:rsid w:val="00B55C50"/>
    <w:rsid w:val="00B55DFC"/>
    <w:rsid w:val="00B55F1B"/>
    <w:rsid w:val="00B560B2"/>
    <w:rsid w:val="00B5611B"/>
    <w:rsid w:val="00B5631E"/>
    <w:rsid w:val="00B56330"/>
    <w:rsid w:val="00B5687E"/>
    <w:rsid w:val="00B56A44"/>
    <w:rsid w:val="00B56B4D"/>
    <w:rsid w:val="00B575D4"/>
    <w:rsid w:val="00B57BCB"/>
    <w:rsid w:val="00B57BE1"/>
    <w:rsid w:val="00B57D41"/>
    <w:rsid w:val="00B60043"/>
    <w:rsid w:val="00B60275"/>
    <w:rsid w:val="00B608E0"/>
    <w:rsid w:val="00B60F1C"/>
    <w:rsid w:val="00B60F1D"/>
    <w:rsid w:val="00B6104F"/>
    <w:rsid w:val="00B6109B"/>
    <w:rsid w:val="00B61336"/>
    <w:rsid w:val="00B6149C"/>
    <w:rsid w:val="00B618D6"/>
    <w:rsid w:val="00B620C2"/>
    <w:rsid w:val="00B621C7"/>
    <w:rsid w:val="00B62562"/>
    <w:rsid w:val="00B62647"/>
    <w:rsid w:val="00B6280C"/>
    <w:rsid w:val="00B62BA9"/>
    <w:rsid w:val="00B62DB8"/>
    <w:rsid w:val="00B62DC2"/>
    <w:rsid w:val="00B631C7"/>
    <w:rsid w:val="00B63306"/>
    <w:rsid w:val="00B636B1"/>
    <w:rsid w:val="00B63867"/>
    <w:rsid w:val="00B63D99"/>
    <w:rsid w:val="00B63FC9"/>
    <w:rsid w:val="00B64340"/>
    <w:rsid w:val="00B649AF"/>
    <w:rsid w:val="00B64A2D"/>
    <w:rsid w:val="00B64A6C"/>
    <w:rsid w:val="00B64A71"/>
    <w:rsid w:val="00B64F2D"/>
    <w:rsid w:val="00B65591"/>
    <w:rsid w:val="00B65709"/>
    <w:rsid w:val="00B657F2"/>
    <w:rsid w:val="00B661D4"/>
    <w:rsid w:val="00B66994"/>
    <w:rsid w:val="00B669C2"/>
    <w:rsid w:val="00B669E5"/>
    <w:rsid w:val="00B66D34"/>
    <w:rsid w:val="00B67259"/>
    <w:rsid w:val="00B677CD"/>
    <w:rsid w:val="00B6798E"/>
    <w:rsid w:val="00B67A03"/>
    <w:rsid w:val="00B67BAB"/>
    <w:rsid w:val="00B67E4D"/>
    <w:rsid w:val="00B67FAE"/>
    <w:rsid w:val="00B701BE"/>
    <w:rsid w:val="00B704A1"/>
    <w:rsid w:val="00B704FE"/>
    <w:rsid w:val="00B70528"/>
    <w:rsid w:val="00B70766"/>
    <w:rsid w:val="00B70A3B"/>
    <w:rsid w:val="00B70B57"/>
    <w:rsid w:val="00B70C36"/>
    <w:rsid w:val="00B7131F"/>
    <w:rsid w:val="00B715EA"/>
    <w:rsid w:val="00B718FB"/>
    <w:rsid w:val="00B71A09"/>
    <w:rsid w:val="00B71DA7"/>
    <w:rsid w:val="00B71F4D"/>
    <w:rsid w:val="00B72049"/>
    <w:rsid w:val="00B72375"/>
    <w:rsid w:val="00B7257C"/>
    <w:rsid w:val="00B72722"/>
    <w:rsid w:val="00B72728"/>
    <w:rsid w:val="00B72CFB"/>
    <w:rsid w:val="00B72F9D"/>
    <w:rsid w:val="00B73C9E"/>
    <w:rsid w:val="00B73EA6"/>
    <w:rsid w:val="00B740D8"/>
    <w:rsid w:val="00B741C5"/>
    <w:rsid w:val="00B74200"/>
    <w:rsid w:val="00B743E5"/>
    <w:rsid w:val="00B746AD"/>
    <w:rsid w:val="00B746D4"/>
    <w:rsid w:val="00B7480F"/>
    <w:rsid w:val="00B748C6"/>
    <w:rsid w:val="00B749C3"/>
    <w:rsid w:val="00B74BFA"/>
    <w:rsid w:val="00B74D66"/>
    <w:rsid w:val="00B74EA0"/>
    <w:rsid w:val="00B74F8C"/>
    <w:rsid w:val="00B74FCF"/>
    <w:rsid w:val="00B75046"/>
    <w:rsid w:val="00B75337"/>
    <w:rsid w:val="00B753D8"/>
    <w:rsid w:val="00B75539"/>
    <w:rsid w:val="00B75548"/>
    <w:rsid w:val="00B7574A"/>
    <w:rsid w:val="00B758A8"/>
    <w:rsid w:val="00B759CF"/>
    <w:rsid w:val="00B75B62"/>
    <w:rsid w:val="00B75B9C"/>
    <w:rsid w:val="00B75C74"/>
    <w:rsid w:val="00B75E1E"/>
    <w:rsid w:val="00B75FC3"/>
    <w:rsid w:val="00B763DD"/>
    <w:rsid w:val="00B768A5"/>
    <w:rsid w:val="00B7698A"/>
    <w:rsid w:val="00B76AD6"/>
    <w:rsid w:val="00B76B54"/>
    <w:rsid w:val="00B76F7D"/>
    <w:rsid w:val="00B76F95"/>
    <w:rsid w:val="00B77073"/>
    <w:rsid w:val="00B77390"/>
    <w:rsid w:val="00B77914"/>
    <w:rsid w:val="00B7798F"/>
    <w:rsid w:val="00B779DC"/>
    <w:rsid w:val="00B77AE8"/>
    <w:rsid w:val="00B77BD6"/>
    <w:rsid w:val="00B77D84"/>
    <w:rsid w:val="00B800CE"/>
    <w:rsid w:val="00B805C4"/>
    <w:rsid w:val="00B80856"/>
    <w:rsid w:val="00B8086B"/>
    <w:rsid w:val="00B808B3"/>
    <w:rsid w:val="00B80BF1"/>
    <w:rsid w:val="00B80C54"/>
    <w:rsid w:val="00B80C86"/>
    <w:rsid w:val="00B80E30"/>
    <w:rsid w:val="00B80EAD"/>
    <w:rsid w:val="00B811E6"/>
    <w:rsid w:val="00B8173F"/>
    <w:rsid w:val="00B818A2"/>
    <w:rsid w:val="00B81B60"/>
    <w:rsid w:val="00B81E7B"/>
    <w:rsid w:val="00B82716"/>
    <w:rsid w:val="00B82769"/>
    <w:rsid w:val="00B82AC3"/>
    <w:rsid w:val="00B82B04"/>
    <w:rsid w:val="00B82C27"/>
    <w:rsid w:val="00B82DAF"/>
    <w:rsid w:val="00B82F37"/>
    <w:rsid w:val="00B82FA8"/>
    <w:rsid w:val="00B8300D"/>
    <w:rsid w:val="00B832EC"/>
    <w:rsid w:val="00B83594"/>
    <w:rsid w:val="00B83688"/>
    <w:rsid w:val="00B837E0"/>
    <w:rsid w:val="00B83B65"/>
    <w:rsid w:val="00B83EF3"/>
    <w:rsid w:val="00B841A1"/>
    <w:rsid w:val="00B84294"/>
    <w:rsid w:val="00B843A6"/>
    <w:rsid w:val="00B845FC"/>
    <w:rsid w:val="00B8463F"/>
    <w:rsid w:val="00B84977"/>
    <w:rsid w:val="00B84A0B"/>
    <w:rsid w:val="00B8526C"/>
    <w:rsid w:val="00B853DC"/>
    <w:rsid w:val="00B85692"/>
    <w:rsid w:val="00B857D7"/>
    <w:rsid w:val="00B85823"/>
    <w:rsid w:val="00B85A84"/>
    <w:rsid w:val="00B85D22"/>
    <w:rsid w:val="00B862F3"/>
    <w:rsid w:val="00B865BA"/>
    <w:rsid w:val="00B8671D"/>
    <w:rsid w:val="00B86A8E"/>
    <w:rsid w:val="00B8713A"/>
    <w:rsid w:val="00B8721C"/>
    <w:rsid w:val="00B87750"/>
    <w:rsid w:val="00B879C1"/>
    <w:rsid w:val="00B87BD8"/>
    <w:rsid w:val="00B87D29"/>
    <w:rsid w:val="00B87E73"/>
    <w:rsid w:val="00B90C6D"/>
    <w:rsid w:val="00B910E0"/>
    <w:rsid w:val="00B91378"/>
    <w:rsid w:val="00B913A1"/>
    <w:rsid w:val="00B9156B"/>
    <w:rsid w:val="00B91B0F"/>
    <w:rsid w:val="00B91CF8"/>
    <w:rsid w:val="00B91E42"/>
    <w:rsid w:val="00B920F0"/>
    <w:rsid w:val="00B9211B"/>
    <w:rsid w:val="00B92344"/>
    <w:rsid w:val="00B9245D"/>
    <w:rsid w:val="00B92561"/>
    <w:rsid w:val="00B92888"/>
    <w:rsid w:val="00B92937"/>
    <w:rsid w:val="00B9294A"/>
    <w:rsid w:val="00B9332B"/>
    <w:rsid w:val="00B93ADA"/>
    <w:rsid w:val="00B93B2F"/>
    <w:rsid w:val="00B93F6E"/>
    <w:rsid w:val="00B93FBB"/>
    <w:rsid w:val="00B941F8"/>
    <w:rsid w:val="00B942E5"/>
    <w:rsid w:val="00B944C4"/>
    <w:rsid w:val="00B94680"/>
    <w:rsid w:val="00B94761"/>
    <w:rsid w:val="00B9499C"/>
    <w:rsid w:val="00B94CAC"/>
    <w:rsid w:val="00B9586A"/>
    <w:rsid w:val="00B95A61"/>
    <w:rsid w:val="00B960FE"/>
    <w:rsid w:val="00B96121"/>
    <w:rsid w:val="00B9631E"/>
    <w:rsid w:val="00B96339"/>
    <w:rsid w:val="00B96766"/>
    <w:rsid w:val="00B9677D"/>
    <w:rsid w:val="00B968D0"/>
    <w:rsid w:val="00B96A5F"/>
    <w:rsid w:val="00B96AD7"/>
    <w:rsid w:val="00B96D59"/>
    <w:rsid w:val="00B96ED5"/>
    <w:rsid w:val="00B9712A"/>
    <w:rsid w:val="00B97371"/>
    <w:rsid w:val="00B974DC"/>
    <w:rsid w:val="00B97D13"/>
    <w:rsid w:val="00B97D34"/>
    <w:rsid w:val="00B97F01"/>
    <w:rsid w:val="00BA02AD"/>
    <w:rsid w:val="00BA0645"/>
    <w:rsid w:val="00BA070D"/>
    <w:rsid w:val="00BA0F13"/>
    <w:rsid w:val="00BA10BA"/>
    <w:rsid w:val="00BA126C"/>
    <w:rsid w:val="00BA13E8"/>
    <w:rsid w:val="00BA1859"/>
    <w:rsid w:val="00BA1DC8"/>
    <w:rsid w:val="00BA22D4"/>
    <w:rsid w:val="00BA2338"/>
    <w:rsid w:val="00BA2358"/>
    <w:rsid w:val="00BA235C"/>
    <w:rsid w:val="00BA2445"/>
    <w:rsid w:val="00BA24C5"/>
    <w:rsid w:val="00BA24E3"/>
    <w:rsid w:val="00BA286A"/>
    <w:rsid w:val="00BA2979"/>
    <w:rsid w:val="00BA2B99"/>
    <w:rsid w:val="00BA2D2C"/>
    <w:rsid w:val="00BA2ED3"/>
    <w:rsid w:val="00BA3097"/>
    <w:rsid w:val="00BA37DF"/>
    <w:rsid w:val="00BA3C55"/>
    <w:rsid w:val="00BA3C74"/>
    <w:rsid w:val="00BA4106"/>
    <w:rsid w:val="00BA41CA"/>
    <w:rsid w:val="00BA4242"/>
    <w:rsid w:val="00BA4336"/>
    <w:rsid w:val="00BA437E"/>
    <w:rsid w:val="00BA4573"/>
    <w:rsid w:val="00BA4929"/>
    <w:rsid w:val="00BA4A30"/>
    <w:rsid w:val="00BA4D1D"/>
    <w:rsid w:val="00BA5035"/>
    <w:rsid w:val="00BA5196"/>
    <w:rsid w:val="00BA5413"/>
    <w:rsid w:val="00BA55EE"/>
    <w:rsid w:val="00BA590B"/>
    <w:rsid w:val="00BA5B20"/>
    <w:rsid w:val="00BA5C37"/>
    <w:rsid w:val="00BA6505"/>
    <w:rsid w:val="00BA67B1"/>
    <w:rsid w:val="00BA68FF"/>
    <w:rsid w:val="00BA6A06"/>
    <w:rsid w:val="00BA6AB7"/>
    <w:rsid w:val="00BA6CF6"/>
    <w:rsid w:val="00BA6D18"/>
    <w:rsid w:val="00BA6F26"/>
    <w:rsid w:val="00BA7354"/>
    <w:rsid w:val="00BA7C23"/>
    <w:rsid w:val="00BA7C27"/>
    <w:rsid w:val="00BB0296"/>
    <w:rsid w:val="00BB073C"/>
    <w:rsid w:val="00BB0766"/>
    <w:rsid w:val="00BB08A5"/>
    <w:rsid w:val="00BB0979"/>
    <w:rsid w:val="00BB0AD9"/>
    <w:rsid w:val="00BB0C86"/>
    <w:rsid w:val="00BB0E46"/>
    <w:rsid w:val="00BB0FEF"/>
    <w:rsid w:val="00BB1060"/>
    <w:rsid w:val="00BB1315"/>
    <w:rsid w:val="00BB159D"/>
    <w:rsid w:val="00BB1648"/>
    <w:rsid w:val="00BB1744"/>
    <w:rsid w:val="00BB1AB2"/>
    <w:rsid w:val="00BB1B31"/>
    <w:rsid w:val="00BB21F9"/>
    <w:rsid w:val="00BB27EB"/>
    <w:rsid w:val="00BB2989"/>
    <w:rsid w:val="00BB2F4D"/>
    <w:rsid w:val="00BB3182"/>
    <w:rsid w:val="00BB3232"/>
    <w:rsid w:val="00BB34E8"/>
    <w:rsid w:val="00BB355B"/>
    <w:rsid w:val="00BB35AD"/>
    <w:rsid w:val="00BB3B2F"/>
    <w:rsid w:val="00BB3C3E"/>
    <w:rsid w:val="00BB3D03"/>
    <w:rsid w:val="00BB3E3D"/>
    <w:rsid w:val="00BB4246"/>
    <w:rsid w:val="00BB43EF"/>
    <w:rsid w:val="00BB456B"/>
    <w:rsid w:val="00BB4BA1"/>
    <w:rsid w:val="00BB4BF5"/>
    <w:rsid w:val="00BB51B9"/>
    <w:rsid w:val="00BB5269"/>
    <w:rsid w:val="00BB536D"/>
    <w:rsid w:val="00BB5620"/>
    <w:rsid w:val="00BB5622"/>
    <w:rsid w:val="00BB5991"/>
    <w:rsid w:val="00BB59BC"/>
    <w:rsid w:val="00BB5A38"/>
    <w:rsid w:val="00BB5C4F"/>
    <w:rsid w:val="00BB5DAD"/>
    <w:rsid w:val="00BB5E94"/>
    <w:rsid w:val="00BB6209"/>
    <w:rsid w:val="00BB62C5"/>
    <w:rsid w:val="00BB690B"/>
    <w:rsid w:val="00BB6944"/>
    <w:rsid w:val="00BB6946"/>
    <w:rsid w:val="00BB6AFA"/>
    <w:rsid w:val="00BB6C1E"/>
    <w:rsid w:val="00BB6F96"/>
    <w:rsid w:val="00BB70AF"/>
    <w:rsid w:val="00BB71F3"/>
    <w:rsid w:val="00BB747C"/>
    <w:rsid w:val="00BB7572"/>
    <w:rsid w:val="00BB75AE"/>
    <w:rsid w:val="00BB75CD"/>
    <w:rsid w:val="00BB7722"/>
    <w:rsid w:val="00BB7918"/>
    <w:rsid w:val="00BB792F"/>
    <w:rsid w:val="00BB7CD2"/>
    <w:rsid w:val="00BB7E40"/>
    <w:rsid w:val="00BC00C2"/>
    <w:rsid w:val="00BC070A"/>
    <w:rsid w:val="00BC07B6"/>
    <w:rsid w:val="00BC09A7"/>
    <w:rsid w:val="00BC0E3D"/>
    <w:rsid w:val="00BC12C5"/>
    <w:rsid w:val="00BC149E"/>
    <w:rsid w:val="00BC155D"/>
    <w:rsid w:val="00BC1778"/>
    <w:rsid w:val="00BC1C1B"/>
    <w:rsid w:val="00BC1CFB"/>
    <w:rsid w:val="00BC20FE"/>
    <w:rsid w:val="00BC2161"/>
    <w:rsid w:val="00BC2342"/>
    <w:rsid w:val="00BC2B21"/>
    <w:rsid w:val="00BC2C01"/>
    <w:rsid w:val="00BC2C07"/>
    <w:rsid w:val="00BC303E"/>
    <w:rsid w:val="00BC314F"/>
    <w:rsid w:val="00BC34E8"/>
    <w:rsid w:val="00BC3812"/>
    <w:rsid w:val="00BC3968"/>
    <w:rsid w:val="00BC3A84"/>
    <w:rsid w:val="00BC3C41"/>
    <w:rsid w:val="00BC3EC5"/>
    <w:rsid w:val="00BC40ED"/>
    <w:rsid w:val="00BC43F3"/>
    <w:rsid w:val="00BC491D"/>
    <w:rsid w:val="00BC4A96"/>
    <w:rsid w:val="00BC4B3F"/>
    <w:rsid w:val="00BC4CF8"/>
    <w:rsid w:val="00BC5354"/>
    <w:rsid w:val="00BC53DC"/>
    <w:rsid w:val="00BC5640"/>
    <w:rsid w:val="00BC572F"/>
    <w:rsid w:val="00BC57E5"/>
    <w:rsid w:val="00BC5AEE"/>
    <w:rsid w:val="00BC5C0D"/>
    <w:rsid w:val="00BC5C0F"/>
    <w:rsid w:val="00BC5D4E"/>
    <w:rsid w:val="00BC60C2"/>
    <w:rsid w:val="00BC6196"/>
    <w:rsid w:val="00BC6567"/>
    <w:rsid w:val="00BC6879"/>
    <w:rsid w:val="00BC68B4"/>
    <w:rsid w:val="00BC6C3F"/>
    <w:rsid w:val="00BC7146"/>
    <w:rsid w:val="00BC748E"/>
    <w:rsid w:val="00BC7A59"/>
    <w:rsid w:val="00BD0082"/>
    <w:rsid w:val="00BD0106"/>
    <w:rsid w:val="00BD02EA"/>
    <w:rsid w:val="00BD0379"/>
    <w:rsid w:val="00BD040B"/>
    <w:rsid w:val="00BD0926"/>
    <w:rsid w:val="00BD1057"/>
    <w:rsid w:val="00BD12E0"/>
    <w:rsid w:val="00BD1418"/>
    <w:rsid w:val="00BD197F"/>
    <w:rsid w:val="00BD1BE9"/>
    <w:rsid w:val="00BD1D8F"/>
    <w:rsid w:val="00BD1E4E"/>
    <w:rsid w:val="00BD1EF8"/>
    <w:rsid w:val="00BD205E"/>
    <w:rsid w:val="00BD227C"/>
    <w:rsid w:val="00BD239E"/>
    <w:rsid w:val="00BD2487"/>
    <w:rsid w:val="00BD2738"/>
    <w:rsid w:val="00BD29B5"/>
    <w:rsid w:val="00BD2D27"/>
    <w:rsid w:val="00BD2EC0"/>
    <w:rsid w:val="00BD2F68"/>
    <w:rsid w:val="00BD34E4"/>
    <w:rsid w:val="00BD37EE"/>
    <w:rsid w:val="00BD3D23"/>
    <w:rsid w:val="00BD3FBD"/>
    <w:rsid w:val="00BD3FF9"/>
    <w:rsid w:val="00BD4022"/>
    <w:rsid w:val="00BD44EC"/>
    <w:rsid w:val="00BD4601"/>
    <w:rsid w:val="00BD477B"/>
    <w:rsid w:val="00BD4AB6"/>
    <w:rsid w:val="00BD4E44"/>
    <w:rsid w:val="00BD4F87"/>
    <w:rsid w:val="00BD4FDD"/>
    <w:rsid w:val="00BD55BF"/>
    <w:rsid w:val="00BD55D8"/>
    <w:rsid w:val="00BD56E3"/>
    <w:rsid w:val="00BD5B57"/>
    <w:rsid w:val="00BD6259"/>
    <w:rsid w:val="00BD654E"/>
    <w:rsid w:val="00BD66D5"/>
    <w:rsid w:val="00BD698A"/>
    <w:rsid w:val="00BD6D66"/>
    <w:rsid w:val="00BD77DB"/>
    <w:rsid w:val="00BD795F"/>
    <w:rsid w:val="00BD7AB2"/>
    <w:rsid w:val="00BE043B"/>
    <w:rsid w:val="00BE0447"/>
    <w:rsid w:val="00BE0BE6"/>
    <w:rsid w:val="00BE0CD8"/>
    <w:rsid w:val="00BE0D67"/>
    <w:rsid w:val="00BE10F4"/>
    <w:rsid w:val="00BE1160"/>
    <w:rsid w:val="00BE12CD"/>
    <w:rsid w:val="00BE143D"/>
    <w:rsid w:val="00BE1A1B"/>
    <w:rsid w:val="00BE1EBB"/>
    <w:rsid w:val="00BE1F84"/>
    <w:rsid w:val="00BE22CA"/>
    <w:rsid w:val="00BE24FD"/>
    <w:rsid w:val="00BE263E"/>
    <w:rsid w:val="00BE2890"/>
    <w:rsid w:val="00BE2CAC"/>
    <w:rsid w:val="00BE2EBA"/>
    <w:rsid w:val="00BE2FD8"/>
    <w:rsid w:val="00BE3350"/>
    <w:rsid w:val="00BE362F"/>
    <w:rsid w:val="00BE36EC"/>
    <w:rsid w:val="00BE3793"/>
    <w:rsid w:val="00BE387A"/>
    <w:rsid w:val="00BE3B79"/>
    <w:rsid w:val="00BE3B9F"/>
    <w:rsid w:val="00BE3BE2"/>
    <w:rsid w:val="00BE4473"/>
    <w:rsid w:val="00BE44EB"/>
    <w:rsid w:val="00BE46F2"/>
    <w:rsid w:val="00BE474E"/>
    <w:rsid w:val="00BE4D01"/>
    <w:rsid w:val="00BE4E3C"/>
    <w:rsid w:val="00BE5086"/>
    <w:rsid w:val="00BE5BC3"/>
    <w:rsid w:val="00BE5E18"/>
    <w:rsid w:val="00BE5E6F"/>
    <w:rsid w:val="00BE626A"/>
    <w:rsid w:val="00BE6804"/>
    <w:rsid w:val="00BE6842"/>
    <w:rsid w:val="00BE68AC"/>
    <w:rsid w:val="00BE68B5"/>
    <w:rsid w:val="00BE6CDB"/>
    <w:rsid w:val="00BE6D3B"/>
    <w:rsid w:val="00BE70C1"/>
    <w:rsid w:val="00BE716D"/>
    <w:rsid w:val="00BE7272"/>
    <w:rsid w:val="00BE72D9"/>
    <w:rsid w:val="00BE746A"/>
    <w:rsid w:val="00BE74C1"/>
    <w:rsid w:val="00BE75D7"/>
    <w:rsid w:val="00BE787C"/>
    <w:rsid w:val="00BE7DB4"/>
    <w:rsid w:val="00BF02B9"/>
    <w:rsid w:val="00BF0362"/>
    <w:rsid w:val="00BF04D8"/>
    <w:rsid w:val="00BF05EA"/>
    <w:rsid w:val="00BF0D80"/>
    <w:rsid w:val="00BF0DBE"/>
    <w:rsid w:val="00BF0DE4"/>
    <w:rsid w:val="00BF0E17"/>
    <w:rsid w:val="00BF10FF"/>
    <w:rsid w:val="00BF1112"/>
    <w:rsid w:val="00BF131E"/>
    <w:rsid w:val="00BF14C3"/>
    <w:rsid w:val="00BF1AE4"/>
    <w:rsid w:val="00BF1B9F"/>
    <w:rsid w:val="00BF1EAB"/>
    <w:rsid w:val="00BF2055"/>
    <w:rsid w:val="00BF2134"/>
    <w:rsid w:val="00BF22A9"/>
    <w:rsid w:val="00BF240C"/>
    <w:rsid w:val="00BF259C"/>
    <w:rsid w:val="00BF292F"/>
    <w:rsid w:val="00BF2BDA"/>
    <w:rsid w:val="00BF2C3B"/>
    <w:rsid w:val="00BF3198"/>
    <w:rsid w:val="00BF3267"/>
    <w:rsid w:val="00BF343B"/>
    <w:rsid w:val="00BF3631"/>
    <w:rsid w:val="00BF3A44"/>
    <w:rsid w:val="00BF3C12"/>
    <w:rsid w:val="00BF3DAA"/>
    <w:rsid w:val="00BF3E8B"/>
    <w:rsid w:val="00BF3F80"/>
    <w:rsid w:val="00BF3FC8"/>
    <w:rsid w:val="00BF400B"/>
    <w:rsid w:val="00BF429F"/>
    <w:rsid w:val="00BF4577"/>
    <w:rsid w:val="00BF49F8"/>
    <w:rsid w:val="00BF4D06"/>
    <w:rsid w:val="00BF4DBE"/>
    <w:rsid w:val="00BF4F4B"/>
    <w:rsid w:val="00BF4F97"/>
    <w:rsid w:val="00BF550F"/>
    <w:rsid w:val="00BF557D"/>
    <w:rsid w:val="00BF6042"/>
    <w:rsid w:val="00BF7208"/>
    <w:rsid w:val="00BF720F"/>
    <w:rsid w:val="00BF7565"/>
    <w:rsid w:val="00BF77BF"/>
    <w:rsid w:val="00BF77E9"/>
    <w:rsid w:val="00BF7B7C"/>
    <w:rsid w:val="00BF7B8E"/>
    <w:rsid w:val="00BF7C69"/>
    <w:rsid w:val="00BF7E6A"/>
    <w:rsid w:val="00C002B0"/>
    <w:rsid w:val="00C00311"/>
    <w:rsid w:val="00C00717"/>
    <w:rsid w:val="00C007EE"/>
    <w:rsid w:val="00C00855"/>
    <w:rsid w:val="00C00BD0"/>
    <w:rsid w:val="00C00CC2"/>
    <w:rsid w:val="00C011D9"/>
    <w:rsid w:val="00C013DE"/>
    <w:rsid w:val="00C014CB"/>
    <w:rsid w:val="00C01861"/>
    <w:rsid w:val="00C01A36"/>
    <w:rsid w:val="00C01C77"/>
    <w:rsid w:val="00C01DCB"/>
    <w:rsid w:val="00C01F3D"/>
    <w:rsid w:val="00C02179"/>
    <w:rsid w:val="00C025C2"/>
    <w:rsid w:val="00C02622"/>
    <w:rsid w:val="00C03900"/>
    <w:rsid w:val="00C03AC4"/>
    <w:rsid w:val="00C03CA9"/>
    <w:rsid w:val="00C03D05"/>
    <w:rsid w:val="00C041B9"/>
    <w:rsid w:val="00C04495"/>
    <w:rsid w:val="00C04982"/>
    <w:rsid w:val="00C04C3B"/>
    <w:rsid w:val="00C04E12"/>
    <w:rsid w:val="00C04EF2"/>
    <w:rsid w:val="00C05287"/>
    <w:rsid w:val="00C05315"/>
    <w:rsid w:val="00C054AB"/>
    <w:rsid w:val="00C055F4"/>
    <w:rsid w:val="00C057BD"/>
    <w:rsid w:val="00C05C01"/>
    <w:rsid w:val="00C05E79"/>
    <w:rsid w:val="00C05F52"/>
    <w:rsid w:val="00C0625B"/>
    <w:rsid w:val="00C06636"/>
    <w:rsid w:val="00C0677A"/>
    <w:rsid w:val="00C0693F"/>
    <w:rsid w:val="00C069CD"/>
    <w:rsid w:val="00C06B9D"/>
    <w:rsid w:val="00C06EA5"/>
    <w:rsid w:val="00C06F29"/>
    <w:rsid w:val="00C0739F"/>
    <w:rsid w:val="00C0763B"/>
    <w:rsid w:val="00C07CC1"/>
    <w:rsid w:val="00C07D95"/>
    <w:rsid w:val="00C07DB2"/>
    <w:rsid w:val="00C07F8C"/>
    <w:rsid w:val="00C10122"/>
    <w:rsid w:val="00C102CD"/>
    <w:rsid w:val="00C1032E"/>
    <w:rsid w:val="00C103BE"/>
    <w:rsid w:val="00C104EB"/>
    <w:rsid w:val="00C105B0"/>
    <w:rsid w:val="00C10883"/>
    <w:rsid w:val="00C109C8"/>
    <w:rsid w:val="00C10AAC"/>
    <w:rsid w:val="00C10C4F"/>
    <w:rsid w:val="00C10E6D"/>
    <w:rsid w:val="00C110C1"/>
    <w:rsid w:val="00C11327"/>
    <w:rsid w:val="00C1135D"/>
    <w:rsid w:val="00C114B9"/>
    <w:rsid w:val="00C11547"/>
    <w:rsid w:val="00C11A27"/>
    <w:rsid w:val="00C11B90"/>
    <w:rsid w:val="00C1228B"/>
    <w:rsid w:val="00C12694"/>
    <w:rsid w:val="00C12B57"/>
    <w:rsid w:val="00C1312F"/>
    <w:rsid w:val="00C13190"/>
    <w:rsid w:val="00C13326"/>
    <w:rsid w:val="00C133B1"/>
    <w:rsid w:val="00C135D9"/>
    <w:rsid w:val="00C1373E"/>
    <w:rsid w:val="00C13973"/>
    <w:rsid w:val="00C13A21"/>
    <w:rsid w:val="00C13A28"/>
    <w:rsid w:val="00C14073"/>
    <w:rsid w:val="00C14456"/>
    <w:rsid w:val="00C14729"/>
    <w:rsid w:val="00C148A1"/>
    <w:rsid w:val="00C14AAB"/>
    <w:rsid w:val="00C14F7A"/>
    <w:rsid w:val="00C150DE"/>
    <w:rsid w:val="00C155B4"/>
    <w:rsid w:val="00C15BDB"/>
    <w:rsid w:val="00C15D57"/>
    <w:rsid w:val="00C15F84"/>
    <w:rsid w:val="00C16045"/>
    <w:rsid w:val="00C16745"/>
    <w:rsid w:val="00C16CAE"/>
    <w:rsid w:val="00C17383"/>
    <w:rsid w:val="00C1752C"/>
    <w:rsid w:val="00C17ADA"/>
    <w:rsid w:val="00C17D83"/>
    <w:rsid w:val="00C17E3B"/>
    <w:rsid w:val="00C17E48"/>
    <w:rsid w:val="00C2016A"/>
    <w:rsid w:val="00C203BE"/>
    <w:rsid w:val="00C20448"/>
    <w:rsid w:val="00C2054F"/>
    <w:rsid w:val="00C205D2"/>
    <w:rsid w:val="00C2099C"/>
    <w:rsid w:val="00C209FB"/>
    <w:rsid w:val="00C20BE4"/>
    <w:rsid w:val="00C20C65"/>
    <w:rsid w:val="00C215DE"/>
    <w:rsid w:val="00C2171C"/>
    <w:rsid w:val="00C217F0"/>
    <w:rsid w:val="00C21A0E"/>
    <w:rsid w:val="00C21A97"/>
    <w:rsid w:val="00C21B84"/>
    <w:rsid w:val="00C21D6B"/>
    <w:rsid w:val="00C21FA9"/>
    <w:rsid w:val="00C2208E"/>
    <w:rsid w:val="00C22212"/>
    <w:rsid w:val="00C22637"/>
    <w:rsid w:val="00C22DF9"/>
    <w:rsid w:val="00C230A8"/>
    <w:rsid w:val="00C2327D"/>
    <w:rsid w:val="00C23755"/>
    <w:rsid w:val="00C2382C"/>
    <w:rsid w:val="00C2384D"/>
    <w:rsid w:val="00C2395C"/>
    <w:rsid w:val="00C23FE1"/>
    <w:rsid w:val="00C244F6"/>
    <w:rsid w:val="00C24813"/>
    <w:rsid w:val="00C250D4"/>
    <w:rsid w:val="00C259F1"/>
    <w:rsid w:val="00C25AAE"/>
    <w:rsid w:val="00C25BDC"/>
    <w:rsid w:val="00C25C27"/>
    <w:rsid w:val="00C25C96"/>
    <w:rsid w:val="00C25D9D"/>
    <w:rsid w:val="00C25F73"/>
    <w:rsid w:val="00C2604D"/>
    <w:rsid w:val="00C262E3"/>
    <w:rsid w:val="00C26385"/>
    <w:rsid w:val="00C26708"/>
    <w:rsid w:val="00C269A9"/>
    <w:rsid w:val="00C269DE"/>
    <w:rsid w:val="00C26BDE"/>
    <w:rsid w:val="00C2719E"/>
    <w:rsid w:val="00C273FA"/>
    <w:rsid w:val="00C2756C"/>
    <w:rsid w:val="00C277CA"/>
    <w:rsid w:val="00C27D2C"/>
    <w:rsid w:val="00C27E57"/>
    <w:rsid w:val="00C3072A"/>
    <w:rsid w:val="00C307DB"/>
    <w:rsid w:val="00C310BC"/>
    <w:rsid w:val="00C310DF"/>
    <w:rsid w:val="00C31191"/>
    <w:rsid w:val="00C317E2"/>
    <w:rsid w:val="00C319B3"/>
    <w:rsid w:val="00C31C77"/>
    <w:rsid w:val="00C3236B"/>
    <w:rsid w:val="00C326E3"/>
    <w:rsid w:val="00C329C1"/>
    <w:rsid w:val="00C32AD6"/>
    <w:rsid w:val="00C32D8D"/>
    <w:rsid w:val="00C32F94"/>
    <w:rsid w:val="00C32FCC"/>
    <w:rsid w:val="00C3312D"/>
    <w:rsid w:val="00C33160"/>
    <w:rsid w:val="00C3320A"/>
    <w:rsid w:val="00C33393"/>
    <w:rsid w:val="00C3356A"/>
    <w:rsid w:val="00C338ED"/>
    <w:rsid w:val="00C3396F"/>
    <w:rsid w:val="00C33FB4"/>
    <w:rsid w:val="00C3429C"/>
    <w:rsid w:val="00C34851"/>
    <w:rsid w:val="00C34B04"/>
    <w:rsid w:val="00C34C22"/>
    <w:rsid w:val="00C34E90"/>
    <w:rsid w:val="00C34FD4"/>
    <w:rsid w:val="00C35153"/>
    <w:rsid w:val="00C35447"/>
    <w:rsid w:val="00C35D2E"/>
    <w:rsid w:val="00C36207"/>
    <w:rsid w:val="00C36AB3"/>
    <w:rsid w:val="00C36F94"/>
    <w:rsid w:val="00C36FD9"/>
    <w:rsid w:val="00C3733D"/>
    <w:rsid w:val="00C37756"/>
    <w:rsid w:val="00C37AF5"/>
    <w:rsid w:val="00C37EBA"/>
    <w:rsid w:val="00C400B6"/>
    <w:rsid w:val="00C4011D"/>
    <w:rsid w:val="00C40293"/>
    <w:rsid w:val="00C4058E"/>
    <w:rsid w:val="00C40A44"/>
    <w:rsid w:val="00C40B55"/>
    <w:rsid w:val="00C40B82"/>
    <w:rsid w:val="00C40CF7"/>
    <w:rsid w:val="00C40E68"/>
    <w:rsid w:val="00C40F7F"/>
    <w:rsid w:val="00C41953"/>
    <w:rsid w:val="00C41BC9"/>
    <w:rsid w:val="00C41D07"/>
    <w:rsid w:val="00C41DF7"/>
    <w:rsid w:val="00C41E19"/>
    <w:rsid w:val="00C41E23"/>
    <w:rsid w:val="00C41F5D"/>
    <w:rsid w:val="00C4202B"/>
    <w:rsid w:val="00C4236D"/>
    <w:rsid w:val="00C4238A"/>
    <w:rsid w:val="00C424C5"/>
    <w:rsid w:val="00C42819"/>
    <w:rsid w:val="00C428C9"/>
    <w:rsid w:val="00C42B65"/>
    <w:rsid w:val="00C42EDF"/>
    <w:rsid w:val="00C43648"/>
    <w:rsid w:val="00C4366D"/>
    <w:rsid w:val="00C43769"/>
    <w:rsid w:val="00C43B87"/>
    <w:rsid w:val="00C43BB1"/>
    <w:rsid w:val="00C43E8D"/>
    <w:rsid w:val="00C449B7"/>
    <w:rsid w:val="00C44C62"/>
    <w:rsid w:val="00C44C70"/>
    <w:rsid w:val="00C44EC1"/>
    <w:rsid w:val="00C4512F"/>
    <w:rsid w:val="00C454D8"/>
    <w:rsid w:val="00C45569"/>
    <w:rsid w:val="00C4573E"/>
    <w:rsid w:val="00C4578A"/>
    <w:rsid w:val="00C458DE"/>
    <w:rsid w:val="00C45A57"/>
    <w:rsid w:val="00C45AF1"/>
    <w:rsid w:val="00C45BED"/>
    <w:rsid w:val="00C45D2D"/>
    <w:rsid w:val="00C46357"/>
    <w:rsid w:val="00C46508"/>
    <w:rsid w:val="00C46521"/>
    <w:rsid w:val="00C46561"/>
    <w:rsid w:val="00C467D7"/>
    <w:rsid w:val="00C46817"/>
    <w:rsid w:val="00C46C80"/>
    <w:rsid w:val="00C46DD6"/>
    <w:rsid w:val="00C46FF4"/>
    <w:rsid w:val="00C470C3"/>
    <w:rsid w:val="00C47205"/>
    <w:rsid w:val="00C472B4"/>
    <w:rsid w:val="00C475F8"/>
    <w:rsid w:val="00C47963"/>
    <w:rsid w:val="00C47A31"/>
    <w:rsid w:val="00C47C87"/>
    <w:rsid w:val="00C502F6"/>
    <w:rsid w:val="00C50309"/>
    <w:rsid w:val="00C50936"/>
    <w:rsid w:val="00C509D0"/>
    <w:rsid w:val="00C50CD1"/>
    <w:rsid w:val="00C50D48"/>
    <w:rsid w:val="00C50EB5"/>
    <w:rsid w:val="00C51100"/>
    <w:rsid w:val="00C512EF"/>
    <w:rsid w:val="00C51343"/>
    <w:rsid w:val="00C5168B"/>
    <w:rsid w:val="00C5194D"/>
    <w:rsid w:val="00C51AF6"/>
    <w:rsid w:val="00C51E4F"/>
    <w:rsid w:val="00C52281"/>
    <w:rsid w:val="00C52A9A"/>
    <w:rsid w:val="00C52BF3"/>
    <w:rsid w:val="00C52E0C"/>
    <w:rsid w:val="00C52E5A"/>
    <w:rsid w:val="00C52F24"/>
    <w:rsid w:val="00C52F8C"/>
    <w:rsid w:val="00C52FB1"/>
    <w:rsid w:val="00C53070"/>
    <w:rsid w:val="00C53B82"/>
    <w:rsid w:val="00C54030"/>
    <w:rsid w:val="00C5403E"/>
    <w:rsid w:val="00C542E0"/>
    <w:rsid w:val="00C546BF"/>
    <w:rsid w:val="00C546FD"/>
    <w:rsid w:val="00C54EA2"/>
    <w:rsid w:val="00C55355"/>
    <w:rsid w:val="00C555A7"/>
    <w:rsid w:val="00C55A73"/>
    <w:rsid w:val="00C55AD6"/>
    <w:rsid w:val="00C55D84"/>
    <w:rsid w:val="00C55F26"/>
    <w:rsid w:val="00C55F98"/>
    <w:rsid w:val="00C563C6"/>
    <w:rsid w:val="00C566D3"/>
    <w:rsid w:val="00C56886"/>
    <w:rsid w:val="00C56FEE"/>
    <w:rsid w:val="00C57644"/>
    <w:rsid w:val="00C5774C"/>
    <w:rsid w:val="00C57C40"/>
    <w:rsid w:val="00C57D8D"/>
    <w:rsid w:val="00C57DB3"/>
    <w:rsid w:val="00C57E15"/>
    <w:rsid w:val="00C57E96"/>
    <w:rsid w:val="00C6017F"/>
    <w:rsid w:val="00C601C4"/>
    <w:rsid w:val="00C60344"/>
    <w:rsid w:val="00C6039E"/>
    <w:rsid w:val="00C606D9"/>
    <w:rsid w:val="00C606F6"/>
    <w:rsid w:val="00C60771"/>
    <w:rsid w:val="00C61446"/>
    <w:rsid w:val="00C61511"/>
    <w:rsid w:val="00C61682"/>
    <w:rsid w:val="00C61874"/>
    <w:rsid w:val="00C6196A"/>
    <w:rsid w:val="00C61BBE"/>
    <w:rsid w:val="00C62324"/>
    <w:rsid w:val="00C62A7A"/>
    <w:rsid w:val="00C62B10"/>
    <w:rsid w:val="00C62DA5"/>
    <w:rsid w:val="00C62E05"/>
    <w:rsid w:val="00C62E57"/>
    <w:rsid w:val="00C637EF"/>
    <w:rsid w:val="00C63C79"/>
    <w:rsid w:val="00C63C8B"/>
    <w:rsid w:val="00C63D43"/>
    <w:rsid w:val="00C63E02"/>
    <w:rsid w:val="00C63F69"/>
    <w:rsid w:val="00C6411A"/>
    <w:rsid w:val="00C643FB"/>
    <w:rsid w:val="00C6474A"/>
    <w:rsid w:val="00C648B1"/>
    <w:rsid w:val="00C64964"/>
    <w:rsid w:val="00C64A02"/>
    <w:rsid w:val="00C64B2B"/>
    <w:rsid w:val="00C651CD"/>
    <w:rsid w:val="00C65376"/>
    <w:rsid w:val="00C656DB"/>
    <w:rsid w:val="00C6588B"/>
    <w:rsid w:val="00C66131"/>
    <w:rsid w:val="00C6671B"/>
    <w:rsid w:val="00C66E8D"/>
    <w:rsid w:val="00C6707E"/>
    <w:rsid w:val="00C6714B"/>
    <w:rsid w:val="00C67557"/>
    <w:rsid w:val="00C67587"/>
    <w:rsid w:val="00C677BE"/>
    <w:rsid w:val="00C67E1D"/>
    <w:rsid w:val="00C7045D"/>
    <w:rsid w:val="00C70691"/>
    <w:rsid w:val="00C7092D"/>
    <w:rsid w:val="00C70961"/>
    <w:rsid w:val="00C71022"/>
    <w:rsid w:val="00C71562"/>
    <w:rsid w:val="00C7194C"/>
    <w:rsid w:val="00C71AAC"/>
    <w:rsid w:val="00C71AFB"/>
    <w:rsid w:val="00C71F7D"/>
    <w:rsid w:val="00C7204D"/>
    <w:rsid w:val="00C72229"/>
    <w:rsid w:val="00C72283"/>
    <w:rsid w:val="00C7242D"/>
    <w:rsid w:val="00C726A0"/>
    <w:rsid w:val="00C726BC"/>
    <w:rsid w:val="00C72A4A"/>
    <w:rsid w:val="00C72BA1"/>
    <w:rsid w:val="00C73325"/>
    <w:rsid w:val="00C738C5"/>
    <w:rsid w:val="00C738DE"/>
    <w:rsid w:val="00C73A33"/>
    <w:rsid w:val="00C73AF7"/>
    <w:rsid w:val="00C73B36"/>
    <w:rsid w:val="00C73E34"/>
    <w:rsid w:val="00C73FC5"/>
    <w:rsid w:val="00C740B5"/>
    <w:rsid w:val="00C7426B"/>
    <w:rsid w:val="00C7432B"/>
    <w:rsid w:val="00C7457A"/>
    <w:rsid w:val="00C7466C"/>
    <w:rsid w:val="00C74674"/>
    <w:rsid w:val="00C746DD"/>
    <w:rsid w:val="00C74781"/>
    <w:rsid w:val="00C747ED"/>
    <w:rsid w:val="00C74D1A"/>
    <w:rsid w:val="00C74D57"/>
    <w:rsid w:val="00C74EE3"/>
    <w:rsid w:val="00C7501A"/>
    <w:rsid w:val="00C7512B"/>
    <w:rsid w:val="00C7548C"/>
    <w:rsid w:val="00C755AC"/>
    <w:rsid w:val="00C756D2"/>
    <w:rsid w:val="00C75EC1"/>
    <w:rsid w:val="00C768FE"/>
    <w:rsid w:val="00C76CEA"/>
    <w:rsid w:val="00C76E25"/>
    <w:rsid w:val="00C76FA7"/>
    <w:rsid w:val="00C7749C"/>
    <w:rsid w:val="00C7789D"/>
    <w:rsid w:val="00C77AD1"/>
    <w:rsid w:val="00C77C43"/>
    <w:rsid w:val="00C77C56"/>
    <w:rsid w:val="00C77DA3"/>
    <w:rsid w:val="00C77DF9"/>
    <w:rsid w:val="00C77F5B"/>
    <w:rsid w:val="00C77FD7"/>
    <w:rsid w:val="00C8014E"/>
    <w:rsid w:val="00C8035A"/>
    <w:rsid w:val="00C803B5"/>
    <w:rsid w:val="00C80502"/>
    <w:rsid w:val="00C8068E"/>
    <w:rsid w:val="00C806A4"/>
    <w:rsid w:val="00C806EE"/>
    <w:rsid w:val="00C80A57"/>
    <w:rsid w:val="00C80B15"/>
    <w:rsid w:val="00C8142E"/>
    <w:rsid w:val="00C8143E"/>
    <w:rsid w:val="00C81494"/>
    <w:rsid w:val="00C81520"/>
    <w:rsid w:val="00C816FF"/>
    <w:rsid w:val="00C818A7"/>
    <w:rsid w:val="00C81A37"/>
    <w:rsid w:val="00C81FD0"/>
    <w:rsid w:val="00C822A1"/>
    <w:rsid w:val="00C827B0"/>
    <w:rsid w:val="00C828C9"/>
    <w:rsid w:val="00C82912"/>
    <w:rsid w:val="00C82AB0"/>
    <w:rsid w:val="00C82ACD"/>
    <w:rsid w:val="00C82C97"/>
    <w:rsid w:val="00C82EA2"/>
    <w:rsid w:val="00C831E8"/>
    <w:rsid w:val="00C8346E"/>
    <w:rsid w:val="00C83500"/>
    <w:rsid w:val="00C836B4"/>
    <w:rsid w:val="00C83D6F"/>
    <w:rsid w:val="00C83F62"/>
    <w:rsid w:val="00C84107"/>
    <w:rsid w:val="00C841A0"/>
    <w:rsid w:val="00C84633"/>
    <w:rsid w:val="00C8466E"/>
    <w:rsid w:val="00C84794"/>
    <w:rsid w:val="00C849CC"/>
    <w:rsid w:val="00C84AFD"/>
    <w:rsid w:val="00C84BC4"/>
    <w:rsid w:val="00C85030"/>
    <w:rsid w:val="00C8507D"/>
    <w:rsid w:val="00C850B2"/>
    <w:rsid w:val="00C8539C"/>
    <w:rsid w:val="00C8539F"/>
    <w:rsid w:val="00C85446"/>
    <w:rsid w:val="00C8601B"/>
    <w:rsid w:val="00C86B81"/>
    <w:rsid w:val="00C86D21"/>
    <w:rsid w:val="00C86F36"/>
    <w:rsid w:val="00C8730E"/>
    <w:rsid w:val="00C87359"/>
    <w:rsid w:val="00C87584"/>
    <w:rsid w:val="00C87586"/>
    <w:rsid w:val="00C876C2"/>
    <w:rsid w:val="00C878B1"/>
    <w:rsid w:val="00C87A30"/>
    <w:rsid w:val="00C87CD3"/>
    <w:rsid w:val="00C87E22"/>
    <w:rsid w:val="00C87EA7"/>
    <w:rsid w:val="00C87FBE"/>
    <w:rsid w:val="00C907C6"/>
    <w:rsid w:val="00C909CA"/>
    <w:rsid w:val="00C90BAC"/>
    <w:rsid w:val="00C90D9A"/>
    <w:rsid w:val="00C90DDE"/>
    <w:rsid w:val="00C91590"/>
    <w:rsid w:val="00C9168D"/>
    <w:rsid w:val="00C91784"/>
    <w:rsid w:val="00C91980"/>
    <w:rsid w:val="00C91A1C"/>
    <w:rsid w:val="00C91CA5"/>
    <w:rsid w:val="00C91CD5"/>
    <w:rsid w:val="00C92283"/>
    <w:rsid w:val="00C9271F"/>
    <w:rsid w:val="00C9287A"/>
    <w:rsid w:val="00C929F7"/>
    <w:rsid w:val="00C92B40"/>
    <w:rsid w:val="00C92C97"/>
    <w:rsid w:val="00C92CF1"/>
    <w:rsid w:val="00C92FF9"/>
    <w:rsid w:val="00C93013"/>
    <w:rsid w:val="00C93100"/>
    <w:rsid w:val="00C9323D"/>
    <w:rsid w:val="00C93B90"/>
    <w:rsid w:val="00C93E01"/>
    <w:rsid w:val="00C93ED8"/>
    <w:rsid w:val="00C93F92"/>
    <w:rsid w:val="00C93FFA"/>
    <w:rsid w:val="00C94238"/>
    <w:rsid w:val="00C94266"/>
    <w:rsid w:val="00C945A9"/>
    <w:rsid w:val="00C9462E"/>
    <w:rsid w:val="00C94637"/>
    <w:rsid w:val="00C946BD"/>
    <w:rsid w:val="00C948AD"/>
    <w:rsid w:val="00C94E60"/>
    <w:rsid w:val="00C95337"/>
    <w:rsid w:val="00C9584D"/>
    <w:rsid w:val="00C95AE3"/>
    <w:rsid w:val="00C95D48"/>
    <w:rsid w:val="00C963A9"/>
    <w:rsid w:val="00C96977"/>
    <w:rsid w:val="00C96A5C"/>
    <w:rsid w:val="00C96CD8"/>
    <w:rsid w:val="00C96EB8"/>
    <w:rsid w:val="00C978BE"/>
    <w:rsid w:val="00C97995"/>
    <w:rsid w:val="00C979B0"/>
    <w:rsid w:val="00C97A52"/>
    <w:rsid w:val="00C97A7B"/>
    <w:rsid w:val="00C97CA3"/>
    <w:rsid w:val="00C97D4D"/>
    <w:rsid w:val="00C97E0A"/>
    <w:rsid w:val="00C97EFB"/>
    <w:rsid w:val="00C97FB7"/>
    <w:rsid w:val="00CA0298"/>
    <w:rsid w:val="00CA05A4"/>
    <w:rsid w:val="00CA0B0B"/>
    <w:rsid w:val="00CA0B41"/>
    <w:rsid w:val="00CA1345"/>
    <w:rsid w:val="00CA14DD"/>
    <w:rsid w:val="00CA153B"/>
    <w:rsid w:val="00CA184E"/>
    <w:rsid w:val="00CA197C"/>
    <w:rsid w:val="00CA19E2"/>
    <w:rsid w:val="00CA21C8"/>
    <w:rsid w:val="00CA2308"/>
    <w:rsid w:val="00CA24BA"/>
    <w:rsid w:val="00CA2550"/>
    <w:rsid w:val="00CA2974"/>
    <w:rsid w:val="00CA2AC6"/>
    <w:rsid w:val="00CA2BFB"/>
    <w:rsid w:val="00CA2CC0"/>
    <w:rsid w:val="00CA3177"/>
    <w:rsid w:val="00CA3253"/>
    <w:rsid w:val="00CA33FB"/>
    <w:rsid w:val="00CA3957"/>
    <w:rsid w:val="00CA3D17"/>
    <w:rsid w:val="00CA3E10"/>
    <w:rsid w:val="00CA3E94"/>
    <w:rsid w:val="00CA3EEF"/>
    <w:rsid w:val="00CA3FD5"/>
    <w:rsid w:val="00CA41FF"/>
    <w:rsid w:val="00CA47A7"/>
    <w:rsid w:val="00CA4AE9"/>
    <w:rsid w:val="00CA4D4D"/>
    <w:rsid w:val="00CA523E"/>
    <w:rsid w:val="00CA56BE"/>
    <w:rsid w:val="00CA5DEC"/>
    <w:rsid w:val="00CA61E1"/>
    <w:rsid w:val="00CA63F4"/>
    <w:rsid w:val="00CA642C"/>
    <w:rsid w:val="00CA6474"/>
    <w:rsid w:val="00CA64E2"/>
    <w:rsid w:val="00CA65E6"/>
    <w:rsid w:val="00CA660C"/>
    <w:rsid w:val="00CA67C0"/>
    <w:rsid w:val="00CA68A9"/>
    <w:rsid w:val="00CA69AC"/>
    <w:rsid w:val="00CA6B32"/>
    <w:rsid w:val="00CA6B52"/>
    <w:rsid w:val="00CA6EDD"/>
    <w:rsid w:val="00CA6F31"/>
    <w:rsid w:val="00CA7147"/>
    <w:rsid w:val="00CA72F8"/>
    <w:rsid w:val="00CA7761"/>
    <w:rsid w:val="00CA7A3F"/>
    <w:rsid w:val="00CA7AED"/>
    <w:rsid w:val="00CA7D0B"/>
    <w:rsid w:val="00CA7D74"/>
    <w:rsid w:val="00CB062E"/>
    <w:rsid w:val="00CB09ED"/>
    <w:rsid w:val="00CB0B97"/>
    <w:rsid w:val="00CB0BE0"/>
    <w:rsid w:val="00CB0D14"/>
    <w:rsid w:val="00CB0F60"/>
    <w:rsid w:val="00CB1394"/>
    <w:rsid w:val="00CB1933"/>
    <w:rsid w:val="00CB1BEF"/>
    <w:rsid w:val="00CB1D39"/>
    <w:rsid w:val="00CB24AF"/>
    <w:rsid w:val="00CB2756"/>
    <w:rsid w:val="00CB2A7A"/>
    <w:rsid w:val="00CB2DEA"/>
    <w:rsid w:val="00CB2E13"/>
    <w:rsid w:val="00CB3644"/>
    <w:rsid w:val="00CB3B77"/>
    <w:rsid w:val="00CB3E5E"/>
    <w:rsid w:val="00CB40A0"/>
    <w:rsid w:val="00CB452F"/>
    <w:rsid w:val="00CB45C4"/>
    <w:rsid w:val="00CB49E7"/>
    <w:rsid w:val="00CB4A06"/>
    <w:rsid w:val="00CB53A5"/>
    <w:rsid w:val="00CB56B4"/>
    <w:rsid w:val="00CB59F2"/>
    <w:rsid w:val="00CB5C2B"/>
    <w:rsid w:val="00CB5D2A"/>
    <w:rsid w:val="00CB5D56"/>
    <w:rsid w:val="00CB5E52"/>
    <w:rsid w:val="00CB664A"/>
    <w:rsid w:val="00CB6B30"/>
    <w:rsid w:val="00CB6CD7"/>
    <w:rsid w:val="00CB6E21"/>
    <w:rsid w:val="00CB700C"/>
    <w:rsid w:val="00CB73AE"/>
    <w:rsid w:val="00CB750E"/>
    <w:rsid w:val="00CB77B0"/>
    <w:rsid w:val="00CB7961"/>
    <w:rsid w:val="00CB7B61"/>
    <w:rsid w:val="00CC0505"/>
    <w:rsid w:val="00CC07FE"/>
    <w:rsid w:val="00CC0B90"/>
    <w:rsid w:val="00CC0E1E"/>
    <w:rsid w:val="00CC0F85"/>
    <w:rsid w:val="00CC1013"/>
    <w:rsid w:val="00CC12C1"/>
    <w:rsid w:val="00CC1304"/>
    <w:rsid w:val="00CC1398"/>
    <w:rsid w:val="00CC144F"/>
    <w:rsid w:val="00CC1518"/>
    <w:rsid w:val="00CC16BD"/>
    <w:rsid w:val="00CC1CA6"/>
    <w:rsid w:val="00CC1FDB"/>
    <w:rsid w:val="00CC2072"/>
    <w:rsid w:val="00CC22D3"/>
    <w:rsid w:val="00CC2436"/>
    <w:rsid w:val="00CC24D6"/>
    <w:rsid w:val="00CC263F"/>
    <w:rsid w:val="00CC26DC"/>
    <w:rsid w:val="00CC2836"/>
    <w:rsid w:val="00CC2883"/>
    <w:rsid w:val="00CC299F"/>
    <w:rsid w:val="00CC2A17"/>
    <w:rsid w:val="00CC2BF4"/>
    <w:rsid w:val="00CC2DF9"/>
    <w:rsid w:val="00CC301F"/>
    <w:rsid w:val="00CC31A7"/>
    <w:rsid w:val="00CC34ED"/>
    <w:rsid w:val="00CC38C3"/>
    <w:rsid w:val="00CC3A66"/>
    <w:rsid w:val="00CC3B9D"/>
    <w:rsid w:val="00CC3F37"/>
    <w:rsid w:val="00CC3FB8"/>
    <w:rsid w:val="00CC490D"/>
    <w:rsid w:val="00CC4950"/>
    <w:rsid w:val="00CC4B57"/>
    <w:rsid w:val="00CC4BE8"/>
    <w:rsid w:val="00CC4D85"/>
    <w:rsid w:val="00CC50C8"/>
    <w:rsid w:val="00CC5165"/>
    <w:rsid w:val="00CC53DB"/>
    <w:rsid w:val="00CC55DF"/>
    <w:rsid w:val="00CC5750"/>
    <w:rsid w:val="00CC5878"/>
    <w:rsid w:val="00CC58AA"/>
    <w:rsid w:val="00CC5B0E"/>
    <w:rsid w:val="00CC5D58"/>
    <w:rsid w:val="00CC5F48"/>
    <w:rsid w:val="00CC60D0"/>
    <w:rsid w:val="00CC6251"/>
    <w:rsid w:val="00CC6301"/>
    <w:rsid w:val="00CC6A8E"/>
    <w:rsid w:val="00CC6AA8"/>
    <w:rsid w:val="00CC6B22"/>
    <w:rsid w:val="00CC6F47"/>
    <w:rsid w:val="00CC75C8"/>
    <w:rsid w:val="00CC7713"/>
    <w:rsid w:val="00CC785D"/>
    <w:rsid w:val="00CC7BA4"/>
    <w:rsid w:val="00CC7C63"/>
    <w:rsid w:val="00CD0112"/>
    <w:rsid w:val="00CD0155"/>
    <w:rsid w:val="00CD01B6"/>
    <w:rsid w:val="00CD07C0"/>
    <w:rsid w:val="00CD0D06"/>
    <w:rsid w:val="00CD0DA0"/>
    <w:rsid w:val="00CD0E74"/>
    <w:rsid w:val="00CD1198"/>
    <w:rsid w:val="00CD15EC"/>
    <w:rsid w:val="00CD16C9"/>
    <w:rsid w:val="00CD184F"/>
    <w:rsid w:val="00CD1D71"/>
    <w:rsid w:val="00CD1E21"/>
    <w:rsid w:val="00CD1F60"/>
    <w:rsid w:val="00CD21BD"/>
    <w:rsid w:val="00CD232D"/>
    <w:rsid w:val="00CD265E"/>
    <w:rsid w:val="00CD2773"/>
    <w:rsid w:val="00CD2818"/>
    <w:rsid w:val="00CD2910"/>
    <w:rsid w:val="00CD2A22"/>
    <w:rsid w:val="00CD3577"/>
    <w:rsid w:val="00CD363D"/>
    <w:rsid w:val="00CD3898"/>
    <w:rsid w:val="00CD38CC"/>
    <w:rsid w:val="00CD3A4F"/>
    <w:rsid w:val="00CD4136"/>
    <w:rsid w:val="00CD482D"/>
    <w:rsid w:val="00CD4A43"/>
    <w:rsid w:val="00CD50CE"/>
    <w:rsid w:val="00CD50E4"/>
    <w:rsid w:val="00CD5132"/>
    <w:rsid w:val="00CD5499"/>
    <w:rsid w:val="00CD54B6"/>
    <w:rsid w:val="00CD571C"/>
    <w:rsid w:val="00CD63F7"/>
    <w:rsid w:val="00CD6468"/>
    <w:rsid w:val="00CD65AC"/>
    <w:rsid w:val="00CD66AB"/>
    <w:rsid w:val="00CD6721"/>
    <w:rsid w:val="00CD68BD"/>
    <w:rsid w:val="00CD68F0"/>
    <w:rsid w:val="00CD6C26"/>
    <w:rsid w:val="00CD6E22"/>
    <w:rsid w:val="00CD6F5D"/>
    <w:rsid w:val="00CD7506"/>
    <w:rsid w:val="00CD77E5"/>
    <w:rsid w:val="00CD79D0"/>
    <w:rsid w:val="00CD79D5"/>
    <w:rsid w:val="00CD7BCC"/>
    <w:rsid w:val="00CD7C39"/>
    <w:rsid w:val="00CE0083"/>
    <w:rsid w:val="00CE0105"/>
    <w:rsid w:val="00CE0768"/>
    <w:rsid w:val="00CE0816"/>
    <w:rsid w:val="00CE093B"/>
    <w:rsid w:val="00CE0A3B"/>
    <w:rsid w:val="00CE0E50"/>
    <w:rsid w:val="00CE13AB"/>
    <w:rsid w:val="00CE13DE"/>
    <w:rsid w:val="00CE1615"/>
    <w:rsid w:val="00CE1625"/>
    <w:rsid w:val="00CE187A"/>
    <w:rsid w:val="00CE1C74"/>
    <w:rsid w:val="00CE1F7B"/>
    <w:rsid w:val="00CE2222"/>
    <w:rsid w:val="00CE2731"/>
    <w:rsid w:val="00CE29BD"/>
    <w:rsid w:val="00CE2A3E"/>
    <w:rsid w:val="00CE3086"/>
    <w:rsid w:val="00CE3471"/>
    <w:rsid w:val="00CE3774"/>
    <w:rsid w:val="00CE4017"/>
    <w:rsid w:val="00CE4D2B"/>
    <w:rsid w:val="00CE4DF1"/>
    <w:rsid w:val="00CE5187"/>
    <w:rsid w:val="00CE56B7"/>
    <w:rsid w:val="00CE56FA"/>
    <w:rsid w:val="00CE5ACC"/>
    <w:rsid w:val="00CE5B16"/>
    <w:rsid w:val="00CE5B42"/>
    <w:rsid w:val="00CE5C43"/>
    <w:rsid w:val="00CE5EB0"/>
    <w:rsid w:val="00CE61A1"/>
    <w:rsid w:val="00CE6213"/>
    <w:rsid w:val="00CE64E5"/>
    <w:rsid w:val="00CE690D"/>
    <w:rsid w:val="00CE6D08"/>
    <w:rsid w:val="00CE7755"/>
    <w:rsid w:val="00CE7943"/>
    <w:rsid w:val="00CE79E2"/>
    <w:rsid w:val="00CE7A74"/>
    <w:rsid w:val="00CE7ECE"/>
    <w:rsid w:val="00CF013E"/>
    <w:rsid w:val="00CF020E"/>
    <w:rsid w:val="00CF0242"/>
    <w:rsid w:val="00CF036B"/>
    <w:rsid w:val="00CF0729"/>
    <w:rsid w:val="00CF0730"/>
    <w:rsid w:val="00CF101C"/>
    <w:rsid w:val="00CF11F5"/>
    <w:rsid w:val="00CF163C"/>
    <w:rsid w:val="00CF193B"/>
    <w:rsid w:val="00CF1BF1"/>
    <w:rsid w:val="00CF1D30"/>
    <w:rsid w:val="00CF2037"/>
    <w:rsid w:val="00CF2449"/>
    <w:rsid w:val="00CF26AB"/>
    <w:rsid w:val="00CF2817"/>
    <w:rsid w:val="00CF2932"/>
    <w:rsid w:val="00CF2AE1"/>
    <w:rsid w:val="00CF2AE6"/>
    <w:rsid w:val="00CF2C0A"/>
    <w:rsid w:val="00CF33EB"/>
    <w:rsid w:val="00CF36C3"/>
    <w:rsid w:val="00CF37C9"/>
    <w:rsid w:val="00CF40AD"/>
    <w:rsid w:val="00CF40EA"/>
    <w:rsid w:val="00CF4342"/>
    <w:rsid w:val="00CF43F3"/>
    <w:rsid w:val="00CF464D"/>
    <w:rsid w:val="00CF476F"/>
    <w:rsid w:val="00CF4A77"/>
    <w:rsid w:val="00CF4CDF"/>
    <w:rsid w:val="00CF4CFD"/>
    <w:rsid w:val="00CF4DE9"/>
    <w:rsid w:val="00CF4E52"/>
    <w:rsid w:val="00CF55B5"/>
    <w:rsid w:val="00CF5A34"/>
    <w:rsid w:val="00CF5AC9"/>
    <w:rsid w:val="00CF5B8D"/>
    <w:rsid w:val="00CF5D12"/>
    <w:rsid w:val="00CF5F9A"/>
    <w:rsid w:val="00CF645F"/>
    <w:rsid w:val="00CF65D0"/>
    <w:rsid w:val="00CF661C"/>
    <w:rsid w:val="00CF668C"/>
    <w:rsid w:val="00CF681D"/>
    <w:rsid w:val="00CF6968"/>
    <w:rsid w:val="00CF6AAA"/>
    <w:rsid w:val="00CF6BBB"/>
    <w:rsid w:val="00CF6D76"/>
    <w:rsid w:val="00CF6FE4"/>
    <w:rsid w:val="00CF7370"/>
    <w:rsid w:val="00CF73A2"/>
    <w:rsid w:val="00CF7B82"/>
    <w:rsid w:val="00D003E9"/>
    <w:rsid w:val="00D007B4"/>
    <w:rsid w:val="00D007F6"/>
    <w:rsid w:val="00D007FE"/>
    <w:rsid w:val="00D00801"/>
    <w:rsid w:val="00D008E7"/>
    <w:rsid w:val="00D00ADD"/>
    <w:rsid w:val="00D00BCB"/>
    <w:rsid w:val="00D00D92"/>
    <w:rsid w:val="00D00F8E"/>
    <w:rsid w:val="00D010C5"/>
    <w:rsid w:val="00D01333"/>
    <w:rsid w:val="00D01420"/>
    <w:rsid w:val="00D016B3"/>
    <w:rsid w:val="00D018D2"/>
    <w:rsid w:val="00D01A08"/>
    <w:rsid w:val="00D01A9A"/>
    <w:rsid w:val="00D01AAE"/>
    <w:rsid w:val="00D01C17"/>
    <w:rsid w:val="00D01D44"/>
    <w:rsid w:val="00D01E33"/>
    <w:rsid w:val="00D0222F"/>
    <w:rsid w:val="00D022DB"/>
    <w:rsid w:val="00D0281C"/>
    <w:rsid w:val="00D02840"/>
    <w:rsid w:val="00D02B8F"/>
    <w:rsid w:val="00D02DF4"/>
    <w:rsid w:val="00D02E6A"/>
    <w:rsid w:val="00D02EC2"/>
    <w:rsid w:val="00D032BE"/>
    <w:rsid w:val="00D03542"/>
    <w:rsid w:val="00D03553"/>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496B"/>
    <w:rsid w:val="00D05216"/>
    <w:rsid w:val="00D05A2D"/>
    <w:rsid w:val="00D05A35"/>
    <w:rsid w:val="00D05C9C"/>
    <w:rsid w:val="00D05E51"/>
    <w:rsid w:val="00D05F7F"/>
    <w:rsid w:val="00D06334"/>
    <w:rsid w:val="00D065D2"/>
    <w:rsid w:val="00D06D31"/>
    <w:rsid w:val="00D06D80"/>
    <w:rsid w:val="00D06DD8"/>
    <w:rsid w:val="00D06ED4"/>
    <w:rsid w:val="00D07078"/>
    <w:rsid w:val="00D07596"/>
    <w:rsid w:val="00D0768D"/>
    <w:rsid w:val="00D07727"/>
    <w:rsid w:val="00D078B9"/>
    <w:rsid w:val="00D07941"/>
    <w:rsid w:val="00D07BA5"/>
    <w:rsid w:val="00D07C47"/>
    <w:rsid w:val="00D07F45"/>
    <w:rsid w:val="00D1015C"/>
    <w:rsid w:val="00D101D5"/>
    <w:rsid w:val="00D103BF"/>
    <w:rsid w:val="00D1080F"/>
    <w:rsid w:val="00D10B63"/>
    <w:rsid w:val="00D10B77"/>
    <w:rsid w:val="00D10B8F"/>
    <w:rsid w:val="00D10CAD"/>
    <w:rsid w:val="00D10E95"/>
    <w:rsid w:val="00D111DA"/>
    <w:rsid w:val="00D11326"/>
    <w:rsid w:val="00D1150A"/>
    <w:rsid w:val="00D11595"/>
    <w:rsid w:val="00D11715"/>
    <w:rsid w:val="00D119B2"/>
    <w:rsid w:val="00D120E9"/>
    <w:rsid w:val="00D123F0"/>
    <w:rsid w:val="00D12683"/>
    <w:rsid w:val="00D12DFD"/>
    <w:rsid w:val="00D135D4"/>
    <w:rsid w:val="00D136B3"/>
    <w:rsid w:val="00D137C5"/>
    <w:rsid w:val="00D13999"/>
    <w:rsid w:val="00D140C6"/>
    <w:rsid w:val="00D143A3"/>
    <w:rsid w:val="00D1444D"/>
    <w:rsid w:val="00D146C3"/>
    <w:rsid w:val="00D1492A"/>
    <w:rsid w:val="00D14AB4"/>
    <w:rsid w:val="00D14C71"/>
    <w:rsid w:val="00D14D6D"/>
    <w:rsid w:val="00D14D81"/>
    <w:rsid w:val="00D14E97"/>
    <w:rsid w:val="00D156BC"/>
    <w:rsid w:val="00D158C3"/>
    <w:rsid w:val="00D158FE"/>
    <w:rsid w:val="00D15921"/>
    <w:rsid w:val="00D159D2"/>
    <w:rsid w:val="00D15FBF"/>
    <w:rsid w:val="00D1641D"/>
    <w:rsid w:val="00D16933"/>
    <w:rsid w:val="00D16F57"/>
    <w:rsid w:val="00D17026"/>
    <w:rsid w:val="00D171D1"/>
    <w:rsid w:val="00D173EF"/>
    <w:rsid w:val="00D175E9"/>
    <w:rsid w:val="00D1765B"/>
    <w:rsid w:val="00D176A3"/>
    <w:rsid w:val="00D176C7"/>
    <w:rsid w:val="00D17A2B"/>
    <w:rsid w:val="00D17D98"/>
    <w:rsid w:val="00D17ECC"/>
    <w:rsid w:val="00D20334"/>
    <w:rsid w:val="00D204B7"/>
    <w:rsid w:val="00D2073C"/>
    <w:rsid w:val="00D20873"/>
    <w:rsid w:val="00D208ED"/>
    <w:rsid w:val="00D20957"/>
    <w:rsid w:val="00D20BDB"/>
    <w:rsid w:val="00D20CB0"/>
    <w:rsid w:val="00D20EC1"/>
    <w:rsid w:val="00D212B6"/>
    <w:rsid w:val="00D2134E"/>
    <w:rsid w:val="00D21371"/>
    <w:rsid w:val="00D214BE"/>
    <w:rsid w:val="00D216A2"/>
    <w:rsid w:val="00D21A6C"/>
    <w:rsid w:val="00D21AA6"/>
    <w:rsid w:val="00D21D69"/>
    <w:rsid w:val="00D22212"/>
    <w:rsid w:val="00D223D7"/>
    <w:rsid w:val="00D224AA"/>
    <w:rsid w:val="00D228D3"/>
    <w:rsid w:val="00D228F8"/>
    <w:rsid w:val="00D22C11"/>
    <w:rsid w:val="00D22D72"/>
    <w:rsid w:val="00D231D5"/>
    <w:rsid w:val="00D23565"/>
    <w:rsid w:val="00D239DF"/>
    <w:rsid w:val="00D23CE8"/>
    <w:rsid w:val="00D23DEC"/>
    <w:rsid w:val="00D24071"/>
    <w:rsid w:val="00D241E3"/>
    <w:rsid w:val="00D241E4"/>
    <w:rsid w:val="00D246F1"/>
    <w:rsid w:val="00D2490F"/>
    <w:rsid w:val="00D2495B"/>
    <w:rsid w:val="00D2496C"/>
    <w:rsid w:val="00D25162"/>
    <w:rsid w:val="00D251B6"/>
    <w:rsid w:val="00D257B1"/>
    <w:rsid w:val="00D257F5"/>
    <w:rsid w:val="00D25868"/>
    <w:rsid w:val="00D2675C"/>
    <w:rsid w:val="00D26F21"/>
    <w:rsid w:val="00D26F32"/>
    <w:rsid w:val="00D27289"/>
    <w:rsid w:val="00D27312"/>
    <w:rsid w:val="00D275BA"/>
    <w:rsid w:val="00D27860"/>
    <w:rsid w:val="00D2786A"/>
    <w:rsid w:val="00D278C4"/>
    <w:rsid w:val="00D27B17"/>
    <w:rsid w:val="00D27BC4"/>
    <w:rsid w:val="00D27D47"/>
    <w:rsid w:val="00D27EFB"/>
    <w:rsid w:val="00D306C7"/>
    <w:rsid w:val="00D30943"/>
    <w:rsid w:val="00D309B3"/>
    <w:rsid w:val="00D30AE4"/>
    <w:rsid w:val="00D30D07"/>
    <w:rsid w:val="00D3131A"/>
    <w:rsid w:val="00D31355"/>
    <w:rsid w:val="00D3154C"/>
    <w:rsid w:val="00D31730"/>
    <w:rsid w:val="00D317D3"/>
    <w:rsid w:val="00D318F8"/>
    <w:rsid w:val="00D319A8"/>
    <w:rsid w:val="00D31AF0"/>
    <w:rsid w:val="00D31B23"/>
    <w:rsid w:val="00D31D76"/>
    <w:rsid w:val="00D31DBE"/>
    <w:rsid w:val="00D31F7F"/>
    <w:rsid w:val="00D32363"/>
    <w:rsid w:val="00D32388"/>
    <w:rsid w:val="00D3268C"/>
    <w:rsid w:val="00D32828"/>
    <w:rsid w:val="00D32C7C"/>
    <w:rsid w:val="00D32DAE"/>
    <w:rsid w:val="00D32E1A"/>
    <w:rsid w:val="00D32F57"/>
    <w:rsid w:val="00D33046"/>
    <w:rsid w:val="00D33098"/>
    <w:rsid w:val="00D331C0"/>
    <w:rsid w:val="00D3338A"/>
    <w:rsid w:val="00D33920"/>
    <w:rsid w:val="00D33D8F"/>
    <w:rsid w:val="00D3421E"/>
    <w:rsid w:val="00D342A1"/>
    <w:rsid w:val="00D3461D"/>
    <w:rsid w:val="00D34B9F"/>
    <w:rsid w:val="00D34F0D"/>
    <w:rsid w:val="00D35060"/>
    <w:rsid w:val="00D35B2A"/>
    <w:rsid w:val="00D35B86"/>
    <w:rsid w:val="00D35C52"/>
    <w:rsid w:val="00D36466"/>
    <w:rsid w:val="00D365EB"/>
    <w:rsid w:val="00D36696"/>
    <w:rsid w:val="00D37476"/>
    <w:rsid w:val="00D374A2"/>
    <w:rsid w:val="00D375B1"/>
    <w:rsid w:val="00D379F2"/>
    <w:rsid w:val="00D4080A"/>
    <w:rsid w:val="00D40C1B"/>
    <w:rsid w:val="00D40F37"/>
    <w:rsid w:val="00D4121E"/>
    <w:rsid w:val="00D41664"/>
    <w:rsid w:val="00D41994"/>
    <w:rsid w:val="00D419D6"/>
    <w:rsid w:val="00D41E40"/>
    <w:rsid w:val="00D41F3E"/>
    <w:rsid w:val="00D41F6D"/>
    <w:rsid w:val="00D42003"/>
    <w:rsid w:val="00D42C47"/>
    <w:rsid w:val="00D42D1D"/>
    <w:rsid w:val="00D42E0B"/>
    <w:rsid w:val="00D43058"/>
    <w:rsid w:val="00D43317"/>
    <w:rsid w:val="00D43DA7"/>
    <w:rsid w:val="00D44085"/>
    <w:rsid w:val="00D4429F"/>
    <w:rsid w:val="00D4457E"/>
    <w:rsid w:val="00D44660"/>
    <w:rsid w:val="00D44E45"/>
    <w:rsid w:val="00D450C7"/>
    <w:rsid w:val="00D4534F"/>
    <w:rsid w:val="00D453C0"/>
    <w:rsid w:val="00D45564"/>
    <w:rsid w:val="00D4592D"/>
    <w:rsid w:val="00D45B6F"/>
    <w:rsid w:val="00D45D01"/>
    <w:rsid w:val="00D46221"/>
    <w:rsid w:val="00D46287"/>
    <w:rsid w:val="00D4657F"/>
    <w:rsid w:val="00D46681"/>
    <w:rsid w:val="00D4672F"/>
    <w:rsid w:val="00D46730"/>
    <w:rsid w:val="00D46C01"/>
    <w:rsid w:val="00D46D72"/>
    <w:rsid w:val="00D46DC1"/>
    <w:rsid w:val="00D46F1E"/>
    <w:rsid w:val="00D47276"/>
    <w:rsid w:val="00D47503"/>
    <w:rsid w:val="00D4794A"/>
    <w:rsid w:val="00D50005"/>
    <w:rsid w:val="00D501A1"/>
    <w:rsid w:val="00D502F1"/>
    <w:rsid w:val="00D50541"/>
    <w:rsid w:val="00D50E43"/>
    <w:rsid w:val="00D510B8"/>
    <w:rsid w:val="00D512A4"/>
    <w:rsid w:val="00D51450"/>
    <w:rsid w:val="00D5152B"/>
    <w:rsid w:val="00D51658"/>
    <w:rsid w:val="00D517D7"/>
    <w:rsid w:val="00D51D7D"/>
    <w:rsid w:val="00D52C79"/>
    <w:rsid w:val="00D53087"/>
    <w:rsid w:val="00D53C80"/>
    <w:rsid w:val="00D53DF8"/>
    <w:rsid w:val="00D53F42"/>
    <w:rsid w:val="00D54390"/>
    <w:rsid w:val="00D544DF"/>
    <w:rsid w:val="00D544E7"/>
    <w:rsid w:val="00D54675"/>
    <w:rsid w:val="00D5481A"/>
    <w:rsid w:val="00D54AE7"/>
    <w:rsid w:val="00D54B0F"/>
    <w:rsid w:val="00D54E0C"/>
    <w:rsid w:val="00D54E17"/>
    <w:rsid w:val="00D54E83"/>
    <w:rsid w:val="00D54FD2"/>
    <w:rsid w:val="00D552C1"/>
    <w:rsid w:val="00D55591"/>
    <w:rsid w:val="00D55732"/>
    <w:rsid w:val="00D55BD9"/>
    <w:rsid w:val="00D55CE8"/>
    <w:rsid w:val="00D55CE9"/>
    <w:rsid w:val="00D560AD"/>
    <w:rsid w:val="00D560B9"/>
    <w:rsid w:val="00D562FA"/>
    <w:rsid w:val="00D56415"/>
    <w:rsid w:val="00D5676F"/>
    <w:rsid w:val="00D5684A"/>
    <w:rsid w:val="00D56A29"/>
    <w:rsid w:val="00D56B28"/>
    <w:rsid w:val="00D56CA8"/>
    <w:rsid w:val="00D56FE9"/>
    <w:rsid w:val="00D570BE"/>
    <w:rsid w:val="00D574E9"/>
    <w:rsid w:val="00D5759A"/>
    <w:rsid w:val="00D576F1"/>
    <w:rsid w:val="00D577FF"/>
    <w:rsid w:val="00D57D74"/>
    <w:rsid w:val="00D60243"/>
    <w:rsid w:val="00D6041B"/>
    <w:rsid w:val="00D60E6E"/>
    <w:rsid w:val="00D614F3"/>
    <w:rsid w:val="00D61529"/>
    <w:rsid w:val="00D617A5"/>
    <w:rsid w:val="00D61947"/>
    <w:rsid w:val="00D619D9"/>
    <w:rsid w:val="00D61CE3"/>
    <w:rsid w:val="00D61CE8"/>
    <w:rsid w:val="00D61D1E"/>
    <w:rsid w:val="00D61F5D"/>
    <w:rsid w:val="00D61FAF"/>
    <w:rsid w:val="00D62613"/>
    <w:rsid w:val="00D627DD"/>
    <w:rsid w:val="00D6299E"/>
    <w:rsid w:val="00D62E38"/>
    <w:rsid w:val="00D62FEC"/>
    <w:rsid w:val="00D6317F"/>
    <w:rsid w:val="00D63235"/>
    <w:rsid w:val="00D6347F"/>
    <w:rsid w:val="00D634D1"/>
    <w:rsid w:val="00D634D2"/>
    <w:rsid w:val="00D634DF"/>
    <w:rsid w:val="00D63742"/>
    <w:rsid w:val="00D6379C"/>
    <w:rsid w:val="00D638DA"/>
    <w:rsid w:val="00D6398E"/>
    <w:rsid w:val="00D639D6"/>
    <w:rsid w:val="00D63CCC"/>
    <w:rsid w:val="00D63EE2"/>
    <w:rsid w:val="00D643EF"/>
    <w:rsid w:val="00D645F8"/>
    <w:rsid w:val="00D64A9B"/>
    <w:rsid w:val="00D64B0A"/>
    <w:rsid w:val="00D64E40"/>
    <w:rsid w:val="00D65241"/>
    <w:rsid w:val="00D6594D"/>
    <w:rsid w:val="00D65A19"/>
    <w:rsid w:val="00D65CE2"/>
    <w:rsid w:val="00D65F50"/>
    <w:rsid w:val="00D66291"/>
    <w:rsid w:val="00D662EF"/>
    <w:rsid w:val="00D6631D"/>
    <w:rsid w:val="00D6645C"/>
    <w:rsid w:val="00D66472"/>
    <w:rsid w:val="00D66481"/>
    <w:rsid w:val="00D66530"/>
    <w:rsid w:val="00D6658E"/>
    <w:rsid w:val="00D665AF"/>
    <w:rsid w:val="00D6678F"/>
    <w:rsid w:val="00D66815"/>
    <w:rsid w:val="00D669A7"/>
    <w:rsid w:val="00D66A39"/>
    <w:rsid w:val="00D66F6E"/>
    <w:rsid w:val="00D67137"/>
    <w:rsid w:val="00D671E0"/>
    <w:rsid w:val="00D67534"/>
    <w:rsid w:val="00D679E0"/>
    <w:rsid w:val="00D67F26"/>
    <w:rsid w:val="00D67F2D"/>
    <w:rsid w:val="00D700DD"/>
    <w:rsid w:val="00D70606"/>
    <w:rsid w:val="00D706ED"/>
    <w:rsid w:val="00D708E2"/>
    <w:rsid w:val="00D70D6C"/>
    <w:rsid w:val="00D70F43"/>
    <w:rsid w:val="00D712E1"/>
    <w:rsid w:val="00D714E4"/>
    <w:rsid w:val="00D716F2"/>
    <w:rsid w:val="00D719C5"/>
    <w:rsid w:val="00D71A4A"/>
    <w:rsid w:val="00D71C25"/>
    <w:rsid w:val="00D71D64"/>
    <w:rsid w:val="00D71E73"/>
    <w:rsid w:val="00D71F22"/>
    <w:rsid w:val="00D71FFA"/>
    <w:rsid w:val="00D721E3"/>
    <w:rsid w:val="00D72304"/>
    <w:rsid w:val="00D726A1"/>
    <w:rsid w:val="00D72CB6"/>
    <w:rsid w:val="00D73322"/>
    <w:rsid w:val="00D733CD"/>
    <w:rsid w:val="00D7345C"/>
    <w:rsid w:val="00D73549"/>
    <w:rsid w:val="00D7385F"/>
    <w:rsid w:val="00D73A58"/>
    <w:rsid w:val="00D73A92"/>
    <w:rsid w:val="00D73D5A"/>
    <w:rsid w:val="00D7406F"/>
    <w:rsid w:val="00D741DA"/>
    <w:rsid w:val="00D74699"/>
    <w:rsid w:val="00D746E4"/>
    <w:rsid w:val="00D747D7"/>
    <w:rsid w:val="00D74A11"/>
    <w:rsid w:val="00D74B30"/>
    <w:rsid w:val="00D74C2C"/>
    <w:rsid w:val="00D74D24"/>
    <w:rsid w:val="00D74FFD"/>
    <w:rsid w:val="00D751E5"/>
    <w:rsid w:val="00D75961"/>
    <w:rsid w:val="00D75E7A"/>
    <w:rsid w:val="00D75FF1"/>
    <w:rsid w:val="00D760B3"/>
    <w:rsid w:val="00D76128"/>
    <w:rsid w:val="00D7614C"/>
    <w:rsid w:val="00D7647E"/>
    <w:rsid w:val="00D764A9"/>
    <w:rsid w:val="00D768AB"/>
    <w:rsid w:val="00D76B40"/>
    <w:rsid w:val="00D76E81"/>
    <w:rsid w:val="00D772EE"/>
    <w:rsid w:val="00D77396"/>
    <w:rsid w:val="00D7797D"/>
    <w:rsid w:val="00D77C42"/>
    <w:rsid w:val="00D77ED5"/>
    <w:rsid w:val="00D77F00"/>
    <w:rsid w:val="00D8044F"/>
    <w:rsid w:val="00D80588"/>
    <w:rsid w:val="00D808A4"/>
    <w:rsid w:val="00D80D13"/>
    <w:rsid w:val="00D81120"/>
    <w:rsid w:val="00D812B5"/>
    <w:rsid w:val="00D819C5"/>
    <w:rsid w:val="00D81AD0"/>
    <w:rsid w:val="00D81AF6"/>
    <w:rsid w:val="00D81CAA"/>
    <w:rsid w:val="00D81E2D"/>
    <w:rsid w:val="00D81ED3"/>
    <w:rsid w:val="00D82761"/>
    <w:rsid w:val="00D827D3"/>
    <w:rsid w:val="00D829B1"/>
    <w:rsid w:val="00D82C8C"/>
    <w:rsid w:val="00D82C8E"/>
    <w:rsid w:val="00D82DC4"/>
    <w:rsid w:val="00D82F89"/>
    <w:rsid w:val="00D83058"/>
    <w:rsid w:val="00D834F5"/>
    <w:rsid w:val="00D83BDE"/>
    <w:rsid w:val="00D8412B"/>
    <w:rsid w:val="00D8441B"/>
    <w:rsid w:val="00D84F75"/>
    <w:rsid w:val="00D84F91"/>
    <w:rsid w:val="00D855BF"/>
    <w:rsid w:val="00D855D3"/>
    <w:rsid w:val="00D856AD"/>
    <w:rsid w:val="00D85790"/>
    <w:rsid w:val="00D85A21"/>
    <w:rsid w:val="00D85AF5"/>
    <w:rsid w:val="00D863A5"/>
    <w:rsid w:val="00D86B30"/>
    <w:rsid w:val="00D86BA0"/>
    <w:rsid w:val="00D86DBA"/>
    <w:rsid w:val="00D86F3C"/>
    <w:rsid w:val="00D86F8F"/>
    <w:rsid w:val="00D86FF6"/>
    <w:rsid w:val="00D87362"/>
    <w:rsid w:val="00D87B3B"/>
    <w:rsid w:val="00D87DFC"/>
    <w:rsid w:val="00D90423"/>
    <w:rsid w:val="00D90464"/>
    <w:rsid w:val="00D9077D"/>
    <w:rsid w:val="00D909E7"/>
    <w:rsid w:val="00D90D08"/>
    <w:rsid w:val="00D90DDE"/>
    <w:rsid w:val="00D90F1C"/>
    <w:rsid w:val="00D9106D"/>
    <w:rsid w:val="00D91966"/>
    <w:rsid w:val="00D9219B"/>
    <w:rsid w:val="00D925EC"/>
    <w:rsid w:val="00D927A0"/>
    <w:rsid w:val="00D92C75"/>
    <w:rsid w:val="00D92EE4"/>
    <w:rsid w:val="00D92F1B"/>
    <w:rsid w:val="00D9344E"/>
    <w:rsid w:val="00D934AB"/>
    <w:rsid w:val="00D934B2"/>
    <w:rsid w:val="00D936A0"/>
    <w:rsid w:val="00D9374C"/>
    <w:rsid w:val="00D9379D"/>
    <w:rsid w:val="00D93A39"/>
    <w:rsid w:val="00D93A78"/>
    <w:rsid w:val="00D9445D"/>
    <w:rsid w:val="00D9466C"/>
    <w:rsid w:val="00D9472F"/>
    <w:rsid w:val="00D948AB"/>
    <w:rsid w:val="00D94D02"/>
    <w:rsid w:val="00D95187"/>
    <w:rsid w:val="00D95310"/>
    <w:rsid w:val="00D955EF"/>
    <w:rsid w:val="00D96365"/>
    <w:rsid w:val="00D96482"/>
    <w:rsid w:val="00D9653B"/>
    <w:rsid w:val="00D96681"/>
    <w:rsid w:val="00D969AC"/>
    <w:rsid w:val="00D96BA1"/>
    <w:rsid w:val="00D972D9"/>
    <w:rsid w:val="00D9748B"/>
    <w:rsid w:val="00D9777A"/>
    <w:rsid w:val="00D9782B"/>
    <w:rsid w:val="00D9793F"/>
    <w:rsid w:val="00D97A57"/>
    <w:rsid w:val="00D97CC6"/>
    <w:rsid w:val="00D97D02"/>
    <w:rsid w:val="00D97F6D"/>
    <w:rsid w:val="00DA0213"/>
    <w:rsid w:val="00DA06AB"/>
    <w:rsid w:val="00DA1238"/>
    <w:rsid w:val="00DA15F1"/>
    <w:rsid w:val="00DA163B"/>
    <w:rsid w:val="00DA16D0"/>
    <w:rsid w:val="00DA18AB"/>
    <w:rsid w:val="00DA1C89"/>
    <w:rsid w:val="00DA1D46"/>
    <w:rsid w:val="00DA1F4E"/>
    <w:rsid w:val="00DA2159"/>
    <w:rsid w:val="00DA2221"/>
    <w:rsid w:val="00DA2684"/>
    <w:rsid w:val="00DA2E34"/>
    <w:rsid w:val="00DA3119"/>
    <w:rsid w:val="00DA34A0"/>
    <w:rsid w:val="00DA36CF"/>
    <w:rsid w:val="00DA3C4B"/>
    <w:rsid w:val="00DA3D8A"/>
    <w:rsid w:val="00DA4102"/>
    <w:rsid w:val="00DA4F54"/>
    <w:rsid w:val="00DA5398"/>
    <w:rsid w:val="00DA55B5"/>
    <w:rsid w:val="00DA5997"/>
    <w:rsid w:val="00DA5B50"/>
    <w:rsid w:val="00DA5CDE"/>
    <w:rsid w:val="00DA5DE8"/>
    <w:rsid w:val="00DA5E29"/>
    <w:rsid w:val="00DA6293"/>
    <w:rsid w:val="00DA63E2"/>
    <w:rsid w:val="00DA6458"/>
    <w:rsid w:val="00DA658C"/>
    <w:rsid w:val="00DA6841"/>
    <w:rsid w:val="00DA7250"/>
    <w:rsid w:val="00DA7800"/>
    <w:rsid w:val="00DB00C2"/>
    <w:rsid w:val="00DB02A6"/>
    <w:rsid w:val="00DB08C3"/>
    <w:rsid w:val="00DB0B2C"/>
    <w:rsid w:val="00DB0C0D"/>
    <w:rsid w:val="00DB11C1"/>
    <w:rsid w:val="00DB1351"/>
    <w:rsid w:val="00DB1562"/>
    <w:rsid w:val="00DB1935"/>
    <w:rsid w:val="00DB1B67"/>
    <w:rsid w:val="00DB2013"/>
    <w:rsid w:val="00DB2145"/>
    <w:rsid w:val="00DB262D"/>
    <w:rsid w:val="00DB281B"/>
    <w:rsid w:val="00DB287B"/>
    <w:rsid w:val="00DB291A"/>
    <w:rsid w:val="00DB29BD"/>
    <w:rsid w:val="00DB2AFA"/>
    <w:rsid w:val="00DB2CC1"/>
    <w:rsid w:val="00DB2F96"/>
    <w:rsid w:val="00DB3189"/>
    <w:rsid w:val="00DB3704"/>
    <w:rsid w:val="00DB4200"/>
    <w:rsid w:val="00DB4895"/>
    <w:rsid w:val="00DB4BE5"/>
    <w:rsid w:val="00DB5090"/>
    <w:rsid w:val="00DB53BB"/>
    <w:rsid w:val="00DB56E1"/>
    <w:rsid w:val="00DB59AF"/>
    <w:rsid w:val="00DB5D13"/>
    <w:rsid w:val="00DB62A9"/>
    <w:rsid w:val="00DB6418"/>
    <w:rsid w:val="00DB675F"/>
    <w:rsid w:val="00DB6963"/>
    <w:rsid w:val="00DB6A9D"/>
    <w:rsid w:val="00DB6C14"/>
    <w:rsid w:val="00DB6F58"/>
    <w:rsid w:val="00DB70DF"/>
    <w:rsid w:val="00DB7131"/>
    <w:rsid w:val="00DB729B"/>
    <w:rsid w:val="00DB7C93"/>
    <w:rsid w:val="00DC0120"/>
    <w:rsid w:val="00DC087C"/>
    <w:rsid w:val="00DC0E39"/>
    <w:rsid w:val="00DC106E"/>
    <w:rsid w:val="00DC1293"/>
    <w:rsid w:val="00DC158F"/>
    <w:rsid w:val="00DC1672"/>
    <w:rsid w:val="00DC197C"/>
    <w:rsid w:val="00DC1AAC"/>
    <w:rsid w:val="00DC1D5E"/>
    <w:rsid w:val="00DC1DCF"/>
    <w:rsid w:val="00DC1F45"/>
    <w:rsid w:val="00DC1F6B"/>
    <w:rsid w:val="00DC1FDD"/>
    <w:rsid w:val="00DC255B"/>
    <w:rsid w:val="00DC27E9"/>
    <w:rsid w:val="00DC28D9"/>
    <w:rsid w:val="00DC2979"/>
    <w:rsid w:val="00DC299A"/>
    <w:rsid w:val="00DC2AC9"/>
    <w:rsid w:val="00DC2C77"/>
    <w:rsid w:val="00DC2F6E"/>
    <w:rsid w:val="00DC316E"/>
    <w:rsid w:val="00DC3864"/>
    <w:rsid w:val="00DC38ED"/>
    <w:rsid w:val="00DC4147"/>
    <w:rsid w:val="00DC44F7"/>
    <w:rsid w:val="00DC452B"/>
    <w:rsid w:val="00DC48CE"/>
    <w:rsid w:val="00DC49DD"/>
    <w:rsid w:val="00DC4C1E"/>
    <w:rsid w:val="00DC4DF7"/>
    <w:rsid w:val="00DC4E37"/>
    <w:rsid w:val="00DC5192"/>
    <w:rsid w:val="00DC5857"/>
    <w:rsid w:val="00DC5AB1"/>
    <w:rsid w:val="00DC5BB5"/>
    <w:rsid w:val="00DC63C4"/>
    <w:rsid w:val="00DC643B"/>
    <w:rsid w:val="00DC6758"/>
    <w:rsid w:val="00DC6A73"/>
    <w:rsid w:val="00DC6AA4"/>
    <w:rsid w:val="00DC6BC6"/>
    <w:rsid w:val="00DC6E25"/>
    <w:rsid w:val="00DC6FC9"/>
    <w:rsid w:val="00DC7138"/>
    <w:rsid w:val="00DC718A"/>
    <w:rsid w:val="00DC7318"/>
    <w:rsid w:val="00DC733D"/>
    <w:rsid w:val="00DC7A02"/>
    <w:rsid w:val="00DC7B63"/>
    <w:rsid w:val="00DC7EEB"/>
    <w:rsid w:val="00DD0015"/>
    <w:rsid w:val="00DD0035"/>
    <w:rsid w:val="00DD046A"/>
    <w:rsid w:val="00DD07ED"/>
    <w:rsid w:val="00DD16E1"/>
    <w:rsid w:val="00DD19D8"/>
    <w:rsid w:val="00DD20F6"/>
    <w:rsid w:val="00DD24CC"/>
    <w:rsid w:val="00DD2BF5"/>
    <w:rsid w:val="00DD3761"/>
    <w:rsid w:val="00DD4829"/>
    <w:rsid w:val="00DD48D9"/>
    <w:rsid w:val="00DD4904"/>
    <w:rsid w:val="00DD521E"/>
    <w:rsid w:val="00DD53E5"/>
    <w:rsid w:val="00DD5A20"/>
    <w:rsid w:val="00DD5CF5"/>
    <w:rsid w:val="00DD6180"/>
    <w:rsid w:val="00DD6ABE"/>
    <w:rsid w:val="00DD6DD5"/>
    <w:rsid w:val="00DD6E13"/>
    <w:rsid w:val="00DD7209"/>
    <w:rsid w:val="00DD75DE"/>
    <w:rsid w:val="00DD787E"/>
    <w:rsid w:val="00DD7AF4"/>
    <w:rsid w:val="00DD7F97"/>
    <w:rsid w:val="00DE0055"/>
    <w:rsid w:val="00DE00BB"/>
    <w:rsid w:val="00DE00CD"/>
    <w:rsid w:val="00DE044D"/>
    <w:rsid w:val="00DE04F5"/>
    <w:rsid w:val="00DE0602"/>
    <w:rsid w:val="00DE06B0"/>
    <w:rsid w:val="00DE0CFA"/>
    <w:rsid w:val="00DE0F8A"/>
    <w:rsid w:val="00DE108E"/>
    <w:rsid w:val="00DE1DFF"/>
    <w:rsid w:val="00DE1ECF"/>
    <w:rsid w:val="00DE21E6"/>
    <w:rsid w:val="00DE2821"/>
    <w:rsid w:val="00DE2C50"/>
    <w:rsid w:val="00DE2C72"/>
    <w:rsid w:val="00DE30A0"/>
    <w:rsid w:val="00DE311B"/>
    <w:rsid w:val="00DE3719"/>
    <w:rsid w:val="00DE3896"/>
    <w:rsid w:val="00DE3D71"/>
    <w:rsid w:val="00DE3E7B"/>
    <w:rsid w:val="00DE48D1"/>
    <w:rsid w:val="00DE4901"/>
    <w:rsid w:val="00DE4921"/>
    <w:rsid w:val="00DE4CB8"/>
    <w:rsid w:val="00DE5300"/>
    <w:rsid w:val="00DE5330"/>
    <w:rsid w:val="00DE53FA"/>
    <w:rsid w:val="00DE5566"/>
    <w:rsid w:val="00DE5ED6"/>
    <w:rsid w:val="00DE65DA"/>
    <w:rsid w:val="00DE664E"/>
    <w:rsid w:val="00DE668F"/>
    <w:rsid w:val="00DE67A8"/>
    <w:rsid w:val="00DE6A3D"/>
    <w:rsid w:val="00DE6A9D"/>
    <w:rsid w:val="00DE6B18"/>
    <w:rsid w:val="00DE735C"/>
    <w:rsid w:val="00DE749C"/>
    <w:rsid w:val="00DE76CE"/>
    <w:rsid w:val="00DE7D27"/>
    <w:rsid w:val="00DE7FD3"/>
    <w:rsid w:val="00DF0264"/>
    <w:rsid w:val="00DF049D"/>
    <w:rsid w:val="00DF04A3"/>
    <w:rsid w:val="00DF05E3"/>
    <w:rsid w:val="00DF0617"/>
    <w:rsid w:val="00DF0D89"/>
    <w:rsid w:val="00DF1228"/>
    <w:rsid w:val="00DF124F"/>
    <w:rsid w:val="00DF1256"/>
    <w:rsid w:val="00DF155E"/>
    <w:rsid w:val="00DF15DF"/>
    <w:rsid w:val="00DF1B48"/>
    <w:rsid w:val="00DF1CCD"/>
    <w:rsid w:val="00DF1E4A"/>
    <w:rsid w:val="00DF2065"/>
    <w:rsid w:val="00DF25A0"/>
    <w:rsid w:val="00DF27D4"/>
    <w:rsid w:val="00DF29E6"/>
    <w:rsid w:val="00DF2A27"/>
    <w:rsid w:val="00DF3547"/>
    <w:rsid w:val="00DF35FD"/>
    <w:rsid w:val="00DF382F"/>
    <w:rsid w:val="00DF38DE"/>
    <w:rsid w:val="00DF3BAB"/>
    <w:rsid w:val="00DF3C10"/>
    <w:rsid w:val="00DF4124"/>
    <w:rsid w:val="00DF4450"/>
    <w:rsid w:val="00DF454A"/>
    <w:rsid w:val="00DF4692"/>
    <w:rsid w:val="00DF4727"/>
    <w:rsid w:val="00DF4EE0"/>
    <w:rsid w:val="00DF5788"/>
    <w:rsid w:val="00DF5982"/>
    <w:rsid w:val="00DF5B7F"/>
    <w:rsid w:val="00DF5C07"/>
    <w:rsid w:val="00DF60DF"/>
    <w:rsid w:val="00DF62E6"/>
    <w:rsid w:val="00DF6323"/>
    <w:rsid w:val="00DF6533"/>
    <w:rsid w:val="00DF6563"/>
    <w:rsid w:val="00DF6A37"/>
    <w:rsid w:val="00DF6C3E"/>
    <w:rsid w:val="00DF78BB"/>
    <w:rsid w:val="00DF7B25"/>
    <w:rsid w:val="00E00E4D"/>
    <w:rsid w:val="00E01597"/>
    <w:rsid w:val="00E017AC"/>
    <w:rsid w:val="00E018D6"/>
    <w:rsid w:val="00E01AEC"/>
    <w:rsid w:val="00E01AF3"/>
    <w:rsid w:val="00E01C18"/>
    <w:rsid w:val="00E01CC9"/>
    <w:rsid w:val="00E01FFA"/>
    <w:rsid w:val="00E02324"/>
    <w:rsid w:val="00E02F50"/>
    <w:rsid w:val="00E032C0"/>
    <w:rsid w:val="00E0346E"/>
    <w:rsid w:val="00E035C7"/>
    <w:rsid w:val="00E0376D"/>
    <w:rsid w:val="00E03E65"/>
    <w:rsid w:val="00E03FBB"/>
    <w:rsid w:val="00E04527"/>
    <w:rsid w:val="00E0452B"/>
    <w:rsid w:val="00E04C1A"/>
    <w:rsid w:val="00E04D2B"/>
    <w:rsid w:val="00E04ED3"/>
    <w:rsid w:val="00E0578A"/>
    <w:rsid w:val="00E05885"/>
    <w:rsid w:val="00E0589A"/>
    <w:rsid w:val="00E05E6F"/>
    <w:rsid w:val="00E06088"/>
    <w:rsid w:val="00E060E4"/>
    <w:rsid w:val="00E06340"/>
    <w:rsid w:val="00E06388"/>
    <w:rsid w:val="00E063F4"/>
    <w:rsid w:val="00E06441"/>
    <w:rsid w:val="00E0646F"/>
    <w:rsid w:val="00E0660B"/>
    <w:rsid w:val="00E06C1B"/>
    <w:rsid w:val="00E06C54"/>
    <w:rsid w:val="00E0716E"/>
    <w:rsid w:val="00E0728A"/>
    <w:rsid w:val="00E07647"/>
    <w:rsid w:val="00E077F8"/>
    <w:rsid w:val="00E07965"/>
    <w:rsid w:val="00E07C75"/>
    <w:rsid w:val="00E07F2B"/>
    <w:rsid w:val="00E100E9"/>
    <w:rsid w:val="00E100F7"/>
    <w:rsid w:val="00E10737"/>
    <w:rsid w:val="00E10BD6"/>
    <w:rsid w:val="00E10DFF"/>
    <w:rsid w:val="00E10F16"/>
    <w:rsid w:val="00E10FC4"/>
    <w:rsid w:val="00E11156"/>
    <w:rsid w:val="00E111F9"/>
    <w:rsid w:val="00E116F6"/>
    <w:rsid w:val="00E1173B"/>
    <w:rsid w:val="00E11C87"/>
    <w:rsid w:val="00E11FA1"/>
    <w:rsid w:val="00E1206C"/>
    <w:rsid w:val="00E12100"/>
    <w:rsid w:val="00E12157"/>
    <w:rsid w:val="00E12678"/>
    <w:rsid w:val="00E12959"/>
    <w:rsid w:val="00E12CD7"/>
    <w:rsid w:val="00E12F68"/>
    <w:rsid w:val="00E13653"/>
    <w:rsid w:val="00E136CE"/>
    <w:rsid w:val="00E136DB"/>
    <w:rsid w:val="00E13A78"/>
    <w:rsid w:val="00E13D9D"/>
    <w:rsid w:val="00E14425"/>
    <w:rsid w:val="00E14508"/>
    <w:rsid w:val="00E14A01"/>
    <w:rsid w:val="00E14C09"/>
    <w:rsid w:val="00E14F2B"/>
    <w:rsid w:val="00E150DC"/>
    <w:rsid w:val="00E1512D"/>
    <w:rsid w:val="00E1513D"/>
    <w:rsid w:val="00E15573"/>
    <w:rsid w:val="00E158D9"/>
    <w:rsid w:val="00E15915"/>
    <w:rsid w:val="00E15B41"/>
    <w:rsid w:val="00E15BCE"/>
    <w:rsid w:val="00E15DED"/>
    <w:rsid w:val="00E15E98"/>
    <w:rsid w:val="00E15F75"/>
    <w:rsid w:val="00E15FC9"/>
    <w:rsid w:val="00E163CA"/>
    <w:rsid w:val="00E1697A"/>
    <w:rsid w:val="00E169A7"/>
    <w:rsid w:val="00E16BFC"/>
    <w:rsid w:val="00E17201"/>
    <w:rsid w:val="00E17754"/>
    <w:rsid w:val="00E17BD3"/>
    <w:rsid w:val="00E17F90"/>
    <w:rsid w:val="00E202AB"/>
    <w:rsid w:val="00E20354"/>
    <w:rsid w:val="00E20921"/>
    <w:rsid w:val="00E20C94"/>
    <w:rsid w:val="00E21617"/>
    <w:rsid w:val="00E21C9E"/>
    <w:rsid w:val="00E21F1D"/>
    <w:rsid w:val="00E21FAC"/>
    <w:rsid w:val="00E21FF9"/>
    <w:rsid w:val="00E220A1"/>
    <w:rsid w:val="00E2220A"/>
    <w:rsid w:val="00E22BA7"/>
    <w:rsid w:val="00E22C15"/>
    <w:rsid w:val="00E231DA"/>
    <w:rsid w:val="00E233C2"/>
    <w:rsid w:val="00E2341A"/>
    <w:rsid w:val="00E2342F"/>
    <w:rsid w:val="00E235CF"/>
    <w:rsid w:val="00E2367E"/>
    <w:rsid w:val="00E23759"/>
    <w:rsid w:val="00E2378B"/>
    <w:rsid w:val="00E237C1"/>
    <w:rsid w:val="00E23C5D"/>
    <w:rsid w:val="00E23E9C"/>
    <w:rsid w:val="00E23F94"/>
    <w:rsid w:val="00E23FFC"/>
    <w:rsid w:val="00E24165"/>
    <w:rsid w:val="00E243B9"/>
    <w:rsid w:val="00E24534"/>
    <w:rsid w:val="00E2499E"/>
    <w:rsid w:val="00E24BC9"/>
    <w:rsid w:val="00E24C3A"/>
    <w:rsid w:val="00E24C77"/>
    <w:rsid w:val="00E25597"/>
    <w:rsid w:val="00E2569C"/>
    <w:rsid w:val="00E25B9F"/>
    <w:rsid w:val="00E26548"/>
    <w:rsid w:val="00E266A2"/>
    <w:rsid w:val="00E2699C"/>
    <w:rsid w:val="00E269AB"/>
    <w:rsid w:val="00E2763D"/>
    <w:rsid w:val="00E276AC"/>
    <w:rsid w:val="00E27717"/>
    <w:rsid w:val="00E2790C"/>
    <w:rsid w:val="00E27D25"/>
    <w:rsid w:val="00E27D83"/>
    <w:rsid w:val="00E27E09"/>
    <w:rsid w:val="00E27E5E"/>
    <w:rsid w:val="00E27FA4"/>
    <w:rsid w:val="00E3004B"/>
    <w:rsid w:val="00E3015B"/>
    <w:rsid w:val="00E305F0"/>
    <w:rsid w:val="00E306FA"/>
    <w:rsid w:val="00E30748"/>
    <w:rsid w:val="00E30A8C"/>
    <w:rsid w:val="00E30C59"/>
    <w:rsid w:val="00E30C92"/>
    <w:rsid w:val="00E30DCB"/>
    <w:rsid w:val="00E30E6B"/>
    <w:rsid w:val="00E30E70"/>
    <w:rsid w:val="00E3100E"/>
    <w:rsid w:val="00E31033"/>
    <w:rsid w:val="00E317A5"/>
    <w:rsid w:val="00E31943"/>
    <w:rsid w:val="00E3194D"/>
    <w:rsid w:val="00E31A49"/>
    <w:rsid w:val="00E31EA6"/>
    <w:rsid w:val="00E32408"/>
    <w:rsid w:val="00E3289A"/>
    <w:rsid w:val="00E32BAD"/>
    <w:rsid w:val="00E32C6F"/>
    <w:rsid w:val="00E330E6"/>
    <w:rsid w:val="00E33201"/>
    <w:rsid w:val="00E33230"/>
    <w:rsid w:val="00E334C2"/>
    <w:rsid w:val="00E336BF"/>
    <w:rsid w:val="00E33785"/>
    <w:rsid w:val="00E33B2E"/>
    <w:rsid w:val="00E33E72"/>
    <w:rsid w:val="00E33ED2"/>
    <w:rsid w:val="00E34107"/>
    <w:rsid w:val="00E34160"/>
    <w:rsid w:val="00E34597"/>
    <w:rsid w:val="00E34702"/>
    <w:rsid w:val="00E347EF"/>
    <w:rsid w:val="00E34810"/>
    <w:rsid w:val="00E34849"/>
    <w:rsid w:val="00E352E8"/>
    <w:rsid w:val="00E352FF"/>
    <w:rsid w:val="00E354FD"/>
    <w:rsid w:val="00E35721"/>
    <w:rsid w:val="00E35A2F"/>
    <w:rsid w:val="00E3625E"/>
    <w:rsid w:val="00E365AA"/>
    <w:rsid w:val="00E368C8"/>
    <w:rsid w:val="00E36B44"/>
    <w:rsid w:val="00E36CC0"/>
    <w:rsid w:val="00E36D4C"/>
    <w:rsid w:val="00E36DD4"/>
    <w:rsid w:val="00E37275"/>
    <w:rsid w:val="00E378CD"/>
    <w:rsid w:val="00E37CED"/>
    <w:rsid w:val="00E37D26"/>
    <w:rsid w:val="00E37DD1"/>
    <w:rsid w:val="00E40711"/>
    <w:rsid w:val="00E40A0C"/>
    <w:rsid w:val="00E40C1D"/>
    <w:rsid w:val="00E40D10"/>
    <w:rsid w:val="00E40E68"/>
    <w:rsid w:val="00E41158"/>
    <w:rsid w:val="00E412CE"/>
    <w:rsid w:val="00E4156E"/>
    <w:rsid w:val="00E41CA2"/>
    <w:rsid w:val="00E41CFD"/>
    <w:rsid w:val="00E41DDD"/>
    <w:rsid w:val="00E41E96"/>
    <w:rsid w:val="00E41EFF"/>
    <w:rsid w:val="00E41FE6"/>
    <w:rsid w:val="00E421F8"/>
    <w:rsid w:val="00E424D9"/>
    <w:rsid w:val="00E429A4"/>
    <w:rsid w:val="00E42AC5"/>
    <w:rsid w:val="00E42BA0"/>
    <w:rsid w:val="00E42C23"/>
    <w:rsid w:val="00E42F8D"/>
    <w:rsid w:val="00E43900"/>
    <w:rsid w:val="00E4394B"/>
    <w:rsid w:val="00E43A3D"/>
    <w:rsid w:val="00E43C60"/>
    <w:rsid w:val="00E43CA5"/>
    <w:rsid w:val="00E43DC9"/>
    <w:rsid w:val="00E443FE"/>
    <w:rsid w:val="00E4454D"/>
    <w:rsid w:val="00E4457D"/>
    <w:rsid w:val="00E44595"/>
    <w:rsid w:val="00E44619"/>
    <w:rsid w:val="00E44650"/>
    <w:rsid w:val="00E44C9B"/>
    <w:rsid w:val="00E44F45"/>
    <w:rsid w:val="00E450B8"/>
    <w:rsid w:val="00E452E8"/>
    <w:rsid w:val="00E453AC"/>
    <w:rsid w:val="00E453E6"/>
    <w:rsid w:val="00E45694"/>
    <w:rsid w:val="00E456A1"/>
    <w:rsid w:val="00E45825"/>
    <w:rsid w:val="00E4590C"/>
    <w:rsid w:val="00E4592E"/>
    <w:rsid w:val="00E45BF0"/>
    <w:rsid w:val="00E46063"/>
    <w:rsid w:val="00E46129"/>
    <w:rsid w:val="00E46361"/>
    <w:rsid w:val="00E465E9"/>
    <w:rsid w:val="00E466B9"/>
    <w:rsid w:val="00E46ABC"/>
    <w:rsid w:val="00E46C5D"/>
    <w:rsid w:val="00E46DCA"/>
    <w:rsid w:val="00E46E09"/>
    <w:rsid w:val="00E47229"/>
    <w:rsid w:val="00E4729A"/>
    <w:rsid w:val="00E475C4"/>
    <w:rsid w:val="00E4788F"/>
    <w:rsid w:val="00E47E52"/>
    <w:rsid w:val="00E5030F"/>
    <w:rsid w:val="00E504F8"/>
    <w:rsid w:val="00E50504"/>
    <w:rsid w:val="00E50833"/>
    <w:rsid w:val="00E50B24"/>
    <w:rsid w:val="00E50D50"/>
    <w:rsid w:val="00E513E6"/>
    <w:rsid w:val="00E515D7"/>
    <w:rsid w:val="00E51819"/>
    <w:rsid w:val="00E51B26"/>
    <w:rsid w:val="00E51B56"/>
    <w:rsid w:val="00E51FE8"/>
    <w:rsid w:val="00E520A7"/>
    <w:rsid w:val="00E522F1"/>
    <w:rsid w:val="00E5275D"/>
    <w:rsid w:val="00E52973"/>
    <w:rsid w:val="00E52AD8"/>
    <w:rsid w:val="00E52B42"/>
    <w:rsid w:val="00E52D43"/>
    <w:rsid w:val="00E52EA9"/>
    <w:rsid w:val="00E531E2"/>
    <w:rsid w:val="00E533BA"/>
    <w:rsid w:val="00E5341F"/>
    <w:rsid w:val="00E5374A"/>
    <w:rsid w:val="00E53D80"/>
    <w:rsid w:val="00E53FF4"/>
    <w:rsid w:val="00E5421F"/>
    <w:rsid w:val="00E543B8"/>
    <w:rsid w:val="00E54464"/>
    <w:rsid w:val="00E544BD"/>
    <w:rsid w:val="00E54574"/>
    <w:rsid w:val="00E5499C"/>
    <w:rsid w:val="00E54C82"/>
    <w:rsid w:val="00E54E77"/>
    <w:rsid w:val="00E54E99"/>
    <w:rsid w:val="00E55118"/>
    <w:rsid w:val="00E551DA"/>
    <w:rsid w:val="00E55566"/>
    <w:rsid w:val="00E55608"/>
    <w:rsid w:val="00E55663"/>
    <w:rsid w:val="00E5597A"/>
    <w:rsid w:val="00E55E16"/>
    <w:rsid w:val="00E55ECF"/>
    <w:rsid w:val="00E56241"/>
    <w:rsid w:val="00E5625E"/>
    <w:rsid w:val="00E5635F"/>
    <w:rsid w:val="00E564EB"/>
    <w:rsid w:val="00E56730"/>
    <w:rsid w:val="00E569AC"/>
    <w:rsid w:val="00E56BC5"/>
    <w:rsid w:val="00E570C2"/>
    <w:rsid w:val="00E57333"/>
    <w:rsid w:val="00E57359"/>
    <w:rsid w:val="00E57654"/>
    <w:rsid w:val="00E57ACA"/>
    <w:rsid w:val="00E57E2D"/>
    <w:rsid w:val="00E60509"/>
    <w:rsid w:val="00E60527"/>
    <w:rsid w:val="00E606F0"/>
    <w:rsid w:val="00E607A1"/>
    <w:rsid w:val="00E60C3A"/>
    <w:rsid w:val="00E60E44"/>
    <w:rsid w:val="00E60FE7"/>
    <w:rsid w:val="00E61463"/>
    <w:rsid w:val="00E614EA"/>
    <w:rsid w:val="00E61637"/>
    <w:rsid w:val="00E616A1"/>
    <w:rsid w:val="00E61A76"/>
    <w:rsid w:val="00E62021"/>
    <w:rsid w:val="00E622E2"/>
    <w:rsid w:val="00E62383"/>
    <w:rsid w:val="00E623CF"/>
    <w:rsid w:val="00E62527"/>
    <w:rsid w:val="00E625D4"/>
    <w:rsid w:val="00E6268B"/>
    <w:rsid w:val="00E62856"/>
    <w:rsid w:val="00E62DB9"/>
    <w:rsid w:val="00E631FB"/>
    <w:rsid w:val="00E63348"/>
    <w:rsid w:val="00E63587"/>
    <w:rsid w:val="00E6370A"/>
    <w:rsid w:val="00E6388E"/>
    <w:rsid w:val="00E63A4A"/>
    <w:rsid w:val="00E63AEF"/>
    <w:rsid w:val="00E63C0E"/>
    <w:rsid w:val="00E63F49"/>
    <w:rsid w:val="00E6415E"/>
    <w:rsid w:val="00E64340"/>
    <w:rsid w:val="00E6478A"/>
    <w:rsid w:val="00E6479E"/>
    <w:rsid w:val="00E647D6"/>
    <w:rsid w:val="00E6499B"/>
    <w:rsid w:val="00E64A7C"/>
    <w:rsid w:val="00E64AD8"/>
    <w:rsid w:val="00E64CA5"/>
    <w:rsid w:val="00E64EA0"/>
    <w:rsid w:val="00E65204"/>
    <w:rsid w:val="00E655B5"/>
    <w:rsid w:val="00E65974"/>
    <w:rsid w:val="00E65AA5"/>
    <w:rsid w:val="00E65F2A"/>
    <w:rsid w:val="00E65FF1"/>
    <w:rsid w:val="00E66234"/>
    <w:rsid w:val="00E6626E"/>
    <w:rsid w:val="00E665C9"/>
    <w:rsid w:val="00E66649"/>
    <w:rsid w:val="00E66670"/>
    <w:rsid w:val="00E66A1F"/>
    <w:rsid w:val="00E66DE1"/>
    <w:rsid w:val="00E67113"/>
    <w:rsid w:val="00E671F5"/>
    <w:rsid w:val="00E6743E"/>
    <w:rsid w:val="00E674B9"/>
    <w:rsid w:val="00E675C4"/>
    <w:rsid w:val="00E6783C"/>
    <w:rsid w:val="00E678F5"/>
    <w:rsid w:val="00E67BA9"/>
    <w:rsid w:val="00E67FB8"/>
    <w:rsid w:val="00E702CC"/>
    <w:rsid w:val="00E70846"/>
    <w:rsid w:val="00E70CE9"/>
    <w:rsid w:val="00E716D0"/>
    <w:rsid w:val="00E71827"/>
    <w:rsid w:val="00E718C4"/>
    <w:rsid w:val="00E719E6"/>
    <w:rsid w:val="00E71B5D"/>
    <w:rsid w:val="00E72194"/>
    <w:rsid w:val="00E7225A"/>
    <w:rsid w:val="00E72A97"/>
    <w:rsid w:val="00E72F99"/>
    <w:rsid w:val="00E73055"/>
    <w:rsid w:val="00E73093"/>
    <w:rsid w:val="00E73915"/>
    <w:rsid w:val="00E73D6E"/>
    <w:rsid w:val="00E73E5F"/>
    <w:rsid w:val="00E73FAC"/>
    <w:rsid w:val="00E744B0"/>
    <w:rsid w:val="00E74514"/>
    <w:rsid w:val="00E7453A"/>
    <w:rsid w:val="00E74BEF"/>
    <w:rsid w:val="00E74F4D"/>
    <w:rsid w:val="00E75295"/>
    <w:rsid w:val="00E75384"/>
    <w:rsid w:val="00E75A9C"/>
    <w:rsid w:val="00E75C80"/>
    <w:rsid w:val="00E76588"/>
    <w:rsid w:val="00E767FE"/>
    <w:rsid w:val="00E769CC"/>
    <w:rsid w:val="00E76DA9"/>
    <w:rsid w:val="00E7720C"/>
    <w:rsid w:val="00E77607"/>
    <w:rsid w:val="00E77690"/>
    <w:rsid w:val="00E7775A"/>
    <w:rsid w:val="00E77BD4"/>
    <w:rsid w:val="00E77D1B"/>
    <w:rsid w:val="00E77DEA"/>
    <w:rsid w:val="00E800D7"/>
    <w:rsid w:val="00E8028B"/>
    <w:rsid w:val="00E804EE"/>
    <w:rsid w:val="00E805DC"/>
    <w:rsid w:val="00E806D8"/>
    <w:rsid w:val="00E80A0D"/>
    <w:rsid w:val="00E80A25"/>
    <w:rsid w:val="00E818A8"/>
    <w:rsid w:val="00E819E7"/>
    <w:rsid w:val="00E81CFE"/>
    <w:rsid w:val="00E81F93"/>
    <w:rsid w:val="00E826CB"/>
    <w:rsid w:val="00E82990"/>
    <w:rsid w:val="00E82AAF"/>
    <w:rsid w:val="00E82B91"/>
    <w:rsid w:val="00E82BAB"/>
    <w:rsid w:val="00E82D99"/>
    <w:rsid w:val="00E82E51"/>
    <w:rsid w:val="00E8315A"/>
    <w:rsid w:val="00E832EC"/>
    <w:rsid w:val="00E835E8"/>
    <w:rsid w:val="00E838CC"/>
    <w:rsid w:val="00E83B39"/>
    <w:rsid w:val="00E83CB3"/>
    <w:rsid w:val="00E840DA"/>
    <w:rsid w:val="00E841BD"/>
    <w:rsid w:val="00E842C4"/>
    <w:rsid w:val="00E84451"/>
    <w:rsid w:val="00E846D4"/>
    <w:rsid w:val="00E847E6"/>
    <w:rsid w:val="00E84A07"/>
    <w:rsid w:val="00E85132"/>
    <w:rsid w:val="00E8519E"/>
    <w:rsid w:val="00E858C1"/>
    <w:rsid w:val="00E85911"/>
    <w:rsid w:val="00E85A16"/>
    <w:rsid w:val="00E85BFF"/>
    <w:rsid w:val="00E85F8B"/>
    <w:rsid w:val="00E86151"/>
    <w:rsid w:val="00E86A44"/>
    <w:rsid w:val="00E86CDF"/>
    <w:rsid w:val="00E86D42"/>
    <w:rsid w:val="00E86E9B"/>
    <w:rsid w:val="00E86FFF"/>
    <w:rsid w:val="00E872A7"/>
    <w:rsid w:val="00E8757B"/>
    <w:rsid w:val="00E87772"/>
    <w:rsid w:val="00E8794B"/>
    <w:rsid w:val="00E87C3A"/>
    <w:rsid w:val="00E90413"/>
    <w:rsid w:val="00E9069C"/>
    <w:rsid w:val="00E90A2D"/>
    <w:rsid w:val="00E90F71"/>
    <w:rsid w:val="00E90FEF"/>
    <w:rsid w:val="00E913FE"/>
    <w:rsid w:val="00E915E7"/>
    <w:rsid w:val="00E91837"/>
    <w:rsid w:val="00E91A5E"/>
    <w:rsid w:val="00E91DF6"/>
    <w:rsid w:val="00E91EB6"/>
    <w:rsid w:val="00E91F65"/>
    <w:rsid w:val="00E92022"/>
    <w:rsid w:val="00E923DB"/>
    <w:rsid w:val="00E9258C"/>
    <w:rsid w:val="00E928DD"/>
    <w:rsid w:val="00E92C20"/>
    <w:rsid w:val="00E93069"/>
    <w:rsid w:val="00E9315D"/>
    <w:rsid w:val="00E9367D"/>
    <w:rsid w:val="00E93CC1"/>
    <w:rsid w:val="00E93D73"/>
    <w:rsid w:val="00E940CA"/>
    <w:rsid w:val="00E9447B"/>
    <w:rsid w:val="00E94747"/>
    <w:rsid w:val="00E94ADD"/>
    <w:rsid w:val="00E94D00"/>
    <w:rsid w:val="00E94D7B"/>
    <w:rsid w:val="00E95097"/>
    <w:rsid w:val="00E9526F"/>
    <w:rsid w:val="00E95427"/>
    <w:rsid w:val="00E9568D"/>
    <w:rsid w:val="00E95A8B"/>
    <w:rsid w:val="00E95E29"/>
    <w:rsid w:val="00E95F5B"/>
    <w:rsid w:val="00E96013"/>
    <w:rsid w:val="00E960FD"/>
    <w:rsid w:val="00E96126"/>
    <w:rsid w:val="00E9620A"/>
    <w:rsid w:val="00E96599"/>
    <w:rsid w:val="00E96773"/>
    <w:rsid w:val="00E96793"/>
    <w:rsid w:val="00E969AB"/>
    <w:rsid w:val="00E96C44"/>
    <w:rsid w:val="00E96E7B"/>
    <w:rsid w:val="00E97115"/>
    <w:rsid w:val="00E973D2"/>
    <w:rsid w:val="00E97E78"/>
    <w:rsid w:val="00E97F6A"/>
    <w:rsid w:val="00E97FE6"/>
    <w:rsid w:val="00EA059C"/>
    <w:rsid w:val="00EA0AE6"/>
    <w:rsid w:val="00EA0F62"/>
    <w:rsid w:val="00EA10BB"/>
    <w:rsid w:val="00EA182B"/>
    <w:rsid w:val="00EA1972"/>
    <w:rsid w:val="00EA19A7"/>
    <w:rsid w:val="00EA1D48"/>
    <w:rsid w:val="00EA1F44"/>
    <w:rsid w:val="00EA2121"/>
    <w:rsid w:val="00EA22E2"/>
    <w:rsid w:val="00EA22E4"/>
    <w:rsid w:val="00EA231B"/>
    <w:rsid w:val="00EA244F"/>
    <w:rsid w:val="00EA2954"/>
    <w:rsid w:val="00EA2B66"/>
    <w:rsid w:val="00EA2F16"/>
    <w:rsid w:val="00EA3439"/>
    <w:rsid w:val="00EA3493"/>
    <w:rsid w:val="00EA3BE6"/>
    <w:rsid w:val="00EA3D54"/>
    <w:rsid w:val="00EA40A3"/>
    <w:rsid w:val="00EA435F"/>
    <w:rsid w:val="00EA43A4"/>
    <w:rsid w:val="00EA4812"/>
    <w:rsid w:val="00EA4CDE"/>
    <w:rsid w:val="00EA4E40"/>
    <w:rsid w:val="00EA516D"/>
    <w:rsid w:val="00EA52E3"/>
    <w:rsid w:val="00EA547A"/>
    <w:rsid w:val="00EA54BF"/>
    <w:rsid w:val="00EA5781"/>
    <w:rsid w:val="00EA5A1B"/>
    <w:rsid w:val="00EA5D9D"/>
    <w:rsid w:val="00EA61F6"/>
    <w:rsid w:val="00EA650A"/>
    <w:rsid w:val="00EA6518"/>
    <w:rsid w:val="00EA69E8"/>
    <w:rsid w:val="00EA6AEC"/>
    <w:rsid w:val="00EA7022"/>
    <w:rsid w:val="00EA7050"/>
    <w:rsid w:val="00EA716F"/>
    <w:rsid w:val="00EA72A4"/>
    <w:rsid w:val="00EA75AC"/>
    <w:rsid w:val="00EA78FC"/>
    <w:rsid w:val="00EA7A12"/>
    <w:rsid w:val="00EA7A81"/>
    <w:rsid w:val="00EA7AB9"/>
    <w:rsid w:val="00EB02E6"/>
    <w:rsid w:val="00EB03B6"/>
    <w:rsid w:val="00EB043D"/>
    <w:rsid w:val="00EB07B0"/>
    <w:rsid w:val="00EB0E94"/>
    <w:rsid w:val="00EB0EF3"/>
    <w:rsid w:val="00EB0FAA"/>
    <w:rsid w:val="00EB1071"/>
    <w:rsid w:val="00EB115D"/>
    <w:rsid w:val="00EB1389"/>
    <w:rsid w:val="00EB13B0"/>
    <w:rsid w:val="00EB159B"/>
    <w:rsid w:val="00EB1A2B"/>
    <w:rsid w:val="00EB1B7C"/>
    <w:rsid w:val="00EB1DDB"/>
    <w:rsid w:val="00EB1F5C"/>
    <w:rsid w:val="00EB1FA2"/>
    <w:rsid w:val="00EB1FDE"/>
    <w:rsid w:val="00EB213C"/>
    <w:rsid w:val="00EB2313"/>
    <w:rsid w:val="00EB2704"/>
    <w:rsid w:val="00EB2B0B"/>
    <w:rsid w:val="00EB2D47"/>
    <w:rsid w:val="00EB3301"/>
    <w:rsid w:val="00EB357E"/>
    <w:rsid w:val="00EB3679"/>
    <w:rsid w:val="00EB37D4"/>
    <w:rsid w:val="00EB3CF8"/>
    <w:rsid w:val="00EB3ED0"/>
    <w:rsid w:val="00EB461E"/>
    <w:rsid w:val="00EB466A"/>
    <w:rsid w:val="00EB5791"/>
    <w:rsid w:val="00EB57CE"/>
    <w:rsid w:val="00EB598D"/>
    <w:rsid w:val="00EB5AEF"/>
    <w:rsid w:val="00EB5CB1"/>
    <w:rsid w:val="00EB5D20"/>
    <w:rsid w:val="00EB5D39"/>
    <w:rsid w:val="00EB6291"/>
    <w:rsid w:val="00EB631F"/>
    <w:rsid w:val="00EB6441"/>
    <w:rsid w:val="00EB6456"/>
    <w:rsid w:val="00EB65A9"/>
    <w:rsid w:val="00EB65BC"/>
    <w:rsid w:val="00EB6BD6"/>
    <w:rsid w:val="00EB7579"/>
    <w:rsid w:val="00EB75B9"/>
    <w:rsid w:val="00EB7A35"/>
    <w:rsid w:val="00EB7F0C"/>
    <w:rsid w:val="00EB7F7A"/>
    <w:rsid w:val="00EC0127"/>
    <w:rsid w:val="00EC017F"/>
    <w:rsid w:val="00EC028B"/>
    <w:rsid w:val="00EC035B"/>
    <w:rsid w:val="00EC061D"/>
    <w:rsid w:val="00EC0C26"/>
    <w:rsid w:val="00EC0DB3"/>
    <w:rsid w:val="00EC1124"/>
    <w:rsid w:val="00EC1608"/>
    <w:rsid w:val="00EC1618"/>
    <w:rsid w:val="00EC1721"/>
    <w:rsid w:val="00EC18EA"/>
    <w:rsid w:val="00EC1A5B"/>
    <w:rsid w:val="00EC2159"/>
    <w:rsid w:val="00EC2453"/>
    <w:rsid w:val="00EC284F"/>
    <w:rsid w:val="00EC2BFB"/>
    <w:rsid w:val="00EC30D3"/>
    <w:rsid w:val="00EC36B6"/>
    <w:rsid w:val="00EC36DE"/>
    <w:rsid w:val="00EC37A8"/>
    <w:rsid w:val="00EC38B0"/>
    <w:rsid w:val="00EC3B1E"/>
    <w:rsid w:val="00EC3BD9"/>
    <w:rsid w:val="00EC3CA3"/>
    <w:rsid w:val="00EC403C"/>
    <w:rsid w:val="00EC4689"/>
    <w:rsid w:val="00EC4FED"/>
    <w:rsid w:val="00EC5031"/>
    <w:rsid w:val="00EC5423"/>
    <w:rsid w:val="00EC599D"/>
    <w:rsid w:val="00EC5AE3"/>
    <w:rsid w:val="00EC5D9D"/>
    <w:rsid w:val="00EC5DBE"/>
    <w:rsid w:val="00EC5F6D"/>
    <w:rsid w:val="00EC68AF"/>
    <w:rsid w:val="00EC694A"/>
    <w:rsid w:val="00EC6AED"/>
    <w:rsid w:val="00EC6E08"/>
    <w:rsid w:val="00EC6E82"/>
    <w:rsid w:val="00EC6F6D"/>
    <w:rsid w:val="00EC708E"/>
    <w:rsid w:val="00EC723E"/>
    <w:rsid w:val="00EC7278"/>
    <w:rsid w:val="00EC73A5"/>
    <w:rsid w:val="00EC77B6"/>
    <w:rsid w:val="00EC7CAC"/>
    <w:rsid w:val="00ED00A9"/>
    <w:rsid w:val="00ED0343"/>
    <w:rsid w:val="00ED0711"/>
    <w:rsid w:val="00ED072C"/>
    <w:rsid w:val="00ED08DC"/>
    <w:rsid w:val="00ED0A6B"/>
    <w:rsid w:val="00ED0F66"/>
    <w:rsid w:val="00ED0FED"/>
    <w:rsid w:val="00ED1429"/>
    <w:rsid w:val="00ED1437"/>
    <w:rsid w:val="00ED1954"/>
    <w:rsid w:val="00ED1AB8"/>
    <w:rsid w:val="00ED1BDC"/>
    <w:rsid w:val="00ED218D"/>
    <w:rsid w:val="00ED24F6"/>
    <w:rsid w:val="00ED259C"/>
    <w:rsid w:val="00ED261F"/>
    <w:rsid w:val="00ED2985"/>
    <w:rsid w:val="00ED2AB3"/>
    <w:rsid w:val="00ED2CC8"/>
    <w:rsid w:val="00ED3081"/>
    <w:rsid w:val="00ED370A"/>
    <w:rsid w:val="00ED3B91"/>
    <w:rsid w:val="00ED3C74"/>
    <w:rsid w:val="00ED404C"/>
    <w:rsid w:val="00ED40D0"/>
    <w:rsid w:val="00ED4114"/>
    <w:rsid w:val="00ED4146"/>
    <w:rsid w:val="00ED4B7A"/>
    <w:rsid w:val="00ED4F0B"/>
    <w:rsid w:val="00ED4F47"/>
    <w:rsid w:val="00ED5176"/>
    <w:rsid w:val="00ED543F"/>
    <w:rsid w:val="00ED5551"/>
    <w:rsid w:val="00ED56C2"/>
    <w:rsid w:val="00ED56E1"/>
    <w:rsid w:val="00ED5706"/>
    <w:rsid w:val="00ED5ED0"/>
    <w:rsid w:val="00ED60C6"/>
    <w:rsid w:val="00ED60D5"/>
    <w:rsid w:val="00ED611C"/>
    <w:rsid w:val="00ED63FB"/>
    <w:rsid w:val="00ED6624"/>
    <w:rsid w:val="00ED664D"/>
    <w:rsid w:val="00ED688C"/>
    <w:rsid w:val="00ED6BE1"/>
    <w:rsid w:val="00ED72FE"/>
    <w:rsid w:val="00ED76DE"/>
    <w:rsid w:val="00ED7879"/>
    <w:rsid w:val="00ED79D7"/>
    <w:rsid w:val="00ED7F4B"/>
    <w:rsid w:val="00EE011A"/>
    <w:rsid w:val="00EE012F"/>
    <w:rsid w:val="00EE026D"/>
    <w:rsid w:val="00EE03DC"/>
    <w:rsid w:val="00EE064A"/>
    <w:rsid w:val="00EE0838"/>
    <w:rsid w:val="00EE0F3A"/>
    <w:rsid w:val="00EE16EF"/>
    <w:rsid w:val="00EE17F2"/>
    <w:rsid w:val="00EE180B"/>
    <w:rsid w:val="00EE1C4A"/>
    <w:rsid w:val="00EE1E38"/>
    <w:rsid w:val="00EE250B"/>
    <w:rsid w:val="00EE250C"/>
    <w:rsid w:val="00EE2563"/>
    <w:rsid w:val="00EE2979"/>
    <w:rsid w:val="00EE2E70"/>
    <w:rsid w:val="00EE3420"/>
    <w:rsid w:val="00EE34F7"/>
    <w:rsid w:val="00EE351C"/>
    <w:rsid w:val="00EE36FB"/>
    <w:rsid w:val="00EE37B9"/>
    <w:rsid w:val="00EE381F"/>
    <w:rsid w:val="00EE38EE"/>
    <w:rsid w:val="00EE3949"/>
    <w:rsid w:val="00EE3A23"/>
    <w:rsid w:val="00EE3A2E"/>
    <w:rsid w:val="00EE3B61"/>
    <w:rsid w:val="00EE3C95"/>
    <w:rsid w:val="00EE3DD7"/>
    <w:rsid w:val="00EE40BE"/>
    <w:rsid w:val="00EE4712"/>
    <w:rsid w:val="00EE4713"/>
    <w:rsid w:val="00EE479A"/>
    <w:rsid w:val="00EE4BB3"/>
    <w:rsid w:val="00EE4D28"/>
    <w:rsid w:val="00EE4E74"/>
    <w:rsid w:val="00EE5006"/>
    <w:rsid w:val="00EE53F3"/>
    <w:rsid w:val="00EE5508"/>
    <w:rsid w:val="00EE5664"/>
    <w:rsid w:val="00EE5688"/>
    <w:rsid w:val="00EE5F85"/>
    <w:rsid w:val="00EE61DA"/>
    <w:rsid w:val="00EE6645"/>
    <w:rsid w:val="00EE666C"/>
    <w:rsid w:val="00EE6A77"/>
    <w:rsid w:val="00EE6BA4"/>
    <w:rsid w:val="00EE6D77"/>
    <w:rsid w:val="00EE6F19"/>
    <w:rsid w:val="00EE6FEF"/>
    <w:rsid w:val="00EE7C7F"/>
    <w:rsid w:val="00EF08C7"/>
    <w:rsid w:val="00EF0C12"/>
    <w:rsid w:val="00EF0F24"/>
    <w:rsid w:val="00EF15DA"/>
    <w:rsid w:val="00EF17DC"/>
    <w:rsid w:val="00EF19BC"/>
    <w:rsid w:val="00EF19FA"/>
    <w:rsid w:val="00EF1E17"/>
    <w:rsid w:val="00EF1E1E"/>
    <w:rsid w:val="00EF1E54"/>
    <w:rsid w:val="00EF1EB3"/>
    <w:rsid w:val="00EF2260"/>
    <w:rsid w:val="00EF269D"/>
    <w:rsid w:val="00EF28B7"/>
    <w:rsid w:val="00EF2C77"/>
    <w:rsid w:val="00EF2F91"/>
    <w:rsid w:val="00EF3009"/>
    <w:rsid w:val="00EF33D4"/>
    <w:rsid w:val="00EF3440"/>
    <w:rsid w:val="00EF356E"/>
    <w:rsid w:val="00EF3857"/>
    <w:rsid w:val="00EF3927"/>
    <w:rsid w:val="00EF3CA7"/>
    <w:rsid w:val="00EF3F17"/>
    <w:rsid w:val="00EF3F7C"/>
    <w:rsid w:val="00EF43ED"/>
    <w:rsid w:val="00EF4487"/>
    <w:rsid w:val="00EF4B01"/>
    <w:rsid w:val="00EF4B95"/>
    <w:rsid w:val="00EF4CA6"/>
    <w:rsid w:val="00EF4CE8"/>
    <w:rsid w:val="00EF4DB0"/>
    <w:rsid w:val="00EF4E96"/>
    <w:rsid w:val="00EF4EC0"/>
    <w:rsid w:val="00EF5006"/>
    <w:rsid w:val="00EF5132"/>
    <w:rsid w:val="00EF561B"/>
    <w:rsid w:val="00EF5CF1"/>
    <w:rsid w:val="00EF5E95"/>
    <w:rsid w:val="00EF623E"/>
    <w:rsid w:val="00EF64E5"/>
    <w:rsid w:val="00EF6515"/>
    <w:rsid w:val="00EF6E4D"/>
    <w:rsid w:val="00EF70E3"/>
    <w:rsid w:val="00EF7566"/>
    <w:rsid w:val="00EF7665"/>
    <w:rsid w:val="00EF7926"/>
    <w:rsid w:val="00EF7A7C"/>
    <w:rsid w:val="00EF7BC2"/>
    <w:rsid w:val="00EF7CB7"/>
    <w:rsid w:val="00EF7F43"/>
    <w:rsid w:val="00F0007B"/>
    <w:rsid w:val="00F000C3"/>
    <w:rsid w:val="00F0025C"/>
    <w:rsid w:val="00F0048B"/>
    <w:rsid w:val="00F0051B"/>
    <w:rsid w:val="00F00733"/>
    <w:rsid w:val="00F01237"/>
    <w:rsid w:val="00F012C9"/>
    <w:rsid w:val="00F012F8"/>
    <w:rsid w:val="00F0170F"/>
    <w:rsid w:val="00F02161"/>
    <w:rsid w:val="00F022F2"/>
    <w:rsid w:val="00F02360"/>
    <w:rsid w:val="00F0275B"/>
    <w:rsid w:val="00F027A0"/>
    <w:rsid w:val="00F027C2"/>
    <w:rsid w:val="00F028AA"/>
    <w:rsid w:val="00F02B35"/>
    <w:rsid w:val="00F02C0B"/>
    <w:rsid w:val="00F02C82"/>
    <w:rsid w:val="00F02CD5"/>
    <w:rsid w:val="00F02D53"/>
    <w:rsid w:val="00F02DB4"/>
    <w:rsid w:val="00F03099"/>
    <w:rsid w:val="00F0311D"/>
    <w:rsid w:val="00F0327C"/>
    <w:rsid w:val="00F03288"/>
    <w:rsid w:val="00F03656"/>
    <w:rsid w:val="00F039E6"/>
    <w:rsid w:val="00F03ED8"/>
    <w:rsid w:val="00F0444B"/>
    <w:rsid w:val="00F046AE"/>
    <w:rsid w:val="00F04A4B"/>
    <w:rsid w:val="00F04BAC"/>
    <w:rsid w:val="00F05335"/>
    <w:rsid w:val="00F053AE"/>
    <w:rsid w:val="00F05402"/>
    <w:rsid w:val="00F061FD"/>
    <w:rsid w:val="00F06565"/>
    <w:rsid w:val="00F06585"/>
    <w:rsid w:val="00F065FC"/>
    <w:rsid w:val="00F07440"/>
    <w:rsid w:val="00F07A41"/>
    <w:rsid w:val="00F07AD7"/>
    <w:rsid w:val="00F07D09"/>
    <w:rsid w:val="00F07E78"/>
    <w:rsid w:val="00F07F98"/>
    <w:rsid w:val="00F10193"/>
    <w:rsid w:val="00F1051A"/>
    <w:rsid w:val="00F10868"/>
    <w:rsid w:val="00F1130A"/>
    <w:rsid w:val="00F11339"/>
    <w:rsid w:val="00F11358"/>
    <w:rsid w:val="00F11D46"/>
    <w:rsid w:val="00F11F64"/>
    <w:rsid w:val="00F1200B"/>
    <w:rsid w:val="00F13B50"/>
    <w:rsid w:val="00F13C28"/>
    <w:rsid w:val="00F143CA"/>
    <w:rsid w:val="00F14D1A"/>
    <w:rsid w:val="00F14F2E"/>
    <w:rsid w:val="00F1529B"/>
    <w:rsid w:val="00F15469"/>
    <w:rsid w:val="00F15B6C"/>
    <w:rsid w:val="00F15CD7"/>
    <w:rsid w:val="00F15D27"/>
    <w:rsid w:val="00F16110"/>
    <w:rsid w:val="00F16846"/>
    <w:rsid w:val="00F16924"/>
    <w:rsid w:val="00F16B0A"/>
    <w:rsid w:val="00F16B68"/>
    <w:rsid w:val="00F16CC1"/>
    <w:rsid w:val="00F16E11"/>
    <w:rsid w:val="00F1712C"/>
    <w:rsid w:val="00F171A0"/>
    <w:rsid w:val="00F17377"/>
    <w:rsid w:val="00F176FE"/>
    <w:rsid w:val="00F17C80"/>
    <w:rsid w:val="00F17E17"/>
    <w:rsid w:val="00F20527"/>
    <w:rsid w:val="00F20567"/>
    <w:rsid w:val="00F207D0"/>
    <w:rsid w:val="00F20888"/>
    <w:rsid w:val="00F20DF8"/>
    <w:rsid w:val="00F20F43"/>
    <w:rsid w:val="00F20F9F"/>
    <w:rsid w:val="00F21126"/>
    <w:rsid w:val="00F21293"/>
    <w:rsid w:val="00F21953"/>
    <w:rsid w:val="00F21D57"/>
    <w:rsid w:val="00F21F80"/>
    <w:rsid w:val="00F22214"/>
    <w:rsid w:val="00F2224A"/>
    <w:rsid w:val="00F224D0"/>
    <w:rsid w:val="00F224EE"/>
    <w:rsid w:val="00F22515"/>
    <w:rsid w:val="00F22565"/>
    <w:rsid w:val="00F22613"/>
    <w:rsid w:val="00F2268C"/>
    <w:rsid w:val="00F226B0"/>
    <w:rsid w:val="00F226F0"/>
    <w:rsid w:val="00F228B1"/>
    <w:rsid w:val="00F22AB5"/>
    <w:rsid w:val="00F22B32"/>
    <w:rsid w:val="00F230E6"/>
    <w:rsid w:val="00F23205"/>
    <w:rsid w:val="00F23259"/>
    <w:rsid w:val="00F23369"/>
    <w:rsid w:val="00F238A1"/>
    <w:rsid w:val="00F23916"/>
    <w:rsid w:val="00F23AF1"/>
    <w:rsid w:val="00F23B9B"/>
    <w:rsid w:val="00F24116"/>
    <w:rsid w:val="00F24244"/>
    <w:rsid w:val="00F24709"/>
    <w:rsid w:val="00F247D9"/>
    <w:rsid w:val="00F24A31"/>
    <w:rsid w:val="00F24CD1"/>
    <w:rsid w:val="00F24FAD"/>
    <w:rsid w:val="00F25037"/>
    <w:rsid w:val="00F2534A"/>
    <w:rsid w:val="00F25DE1"/>
    <w:rsid w:val="00F25E15"/>
    <w:rsid w:val="00F25EBD"/>
    <w:rsid w:val="00F2650F"/>
    <w:rsid w:val="00F26ABF"/>
    <w:rsid w:val="00F26B80"/>
    <w:rsid w:val="00F26CEF"/>
    <w:rsid w:val="00F26D71"/>
    <w:rsid w:val="00F26EA0"/>
    <w:rsid w:val="00F26EDD"/>
    <w:rsid w:val="00F2702D"/>
    <w:rsid w:val="00F271E1"/>
    <w:rsid w:val="00F2742E"/>
    <w:rsid w:val="00F278AE"/>
    <w:rsid w:val="00F27CF8"/>
    <w:rsid w:val="00F27CFE"/>
    <w:rsid w:val="00F303DE"/>
    <w:rsid w:val="00F303EC"/>
    <w:rsid w:val="00F303F3"/>
    <w:rsid w:val="00F306F0"/>
    <w:rsid w:val="00F30A29"/>
    <w:rsid w:val="00F30A8B"/>
    <w:rsid w:val="00F30B24"/>
    <w:rsid w:val="00F30CD5"/>
    <w:rsid w:val="00F30CF1"/>
    <w:rsid w:val="00F30E0F"/>
    <w:rsid w:val="00F30E46"/>
    <w:rsid w:val="00F30E8C"/>
    <w:rsid w:val="00F31982"/>
    <w:rsid w:val="00F31C66"/>
    <w:rsid w:val="00F31E50"/>
    <w:rsid w:val="00F31F65"/>
    <w:rsid w:val="00F32231"/>
    <w:rsid w:val="00F322D2"/>
    <w:rsid w:val="00F322DF"/>
    <w:rsid w:val="00F325DE"/>
    <w:rsid w:val="00F32905"/>
    <w:rsid w:val="00F32A48"/>
    <w:rsid w:val="00F32DDE"/>
    <w:rsid w:val="00F330F9"/>
    <w:rsid w:val="00F33121"/>
    <w:rsid w:val="00F3335F"/>
    <w:rsid w:val="00F3344F"/>
    <w:rsid w:val="00F33544"/>
    <w:rsid w:val="00F33551"/>
    <w:rsid w:val="00F33ACE"/>
    <w:rsid w:val="00F33C3A"/>
    <w:rsid w:val="00F33CB5"/>
    <w:rsid w:val="00F33D4E"/>
    <w:rsid w:val="00F33E19"/>
    <w:rsid w:val="00F33F99"/>
    <w:rsid w:val="00F3476E"/>
    <w:rsid w:val="00F348DD"/>
    <w:rsid w:val="00F349A5"/>
    <w:rsid w:val="00F34EA5"/>
    <w:rsid w:val="00F35223"/>
    <w:rsid w:val="00F35332"/>
    <w:rsid w:val="00F3534C"/>
    <w:rsid w:val="00F353A6"/>
    <w:rsid w:val="00F353F6"/>
    <w:rsid w:val="00F35B08"/>
    <w:rsid w:val="00F35D2A"/>
    <w:rsid w:val="00F35EAF"/>
    <w:rsid w:val="00F35EBC"/>
    <w:rsid w:val="00F3607D"/>
    <w:rsid w:val="00F361FB"/>
    <w:rsid w:val="00F362E1"/>
    <w:rsid w:val="00F364CA"/>
    <w:rsid w:val="00F36CA8"/>
    <w:rsid w:val="00F36D03"/>
    <w:rsid w:val="00F3704F"/>
    <w:rsid w:val="00F3737D"/>
    <w:rsid w:val="00F375A8"/>
    <w:rsid w:val="00F3795F"/>
    <w:rsid w:val="00F379D5"/>
    <w:rsid w:val="00F40081"/>
    <w:rsid w:val="00F4036D"/>
    <w:rsid w:val="00F40AD0"/>
    <w:rsid w:val="00F40E07"/>
    <w:rsid w:val="00F412D2"/>
    <w:rsid w:val="00F4136D"/>
    <w:rsid w:val="00F41524"/>
    <w:rsid w:val="00F416D4"/>
    <w:rsid w:val="00F41814"/>
    <w:rsid w:val="00F4184A"/>
    <w:rsid w:val="00F4188E"/>
    <w:rsid w:val="00F41A12"/>
    <w:rsid w:val="00F41CAE"/>
    <w:rsid w:val="00F41D94"/>
    <w:rsid w:val="00F41FBE"/>
    <w:rsid w:val="00F4252A"/>
    <w:rsid w:val="00F42837"/>
    <w:rsid w:val="00F42860"/>
    <w:rsid w:val="00F42A01"/>
    <w:rsid w:val="00F42A88"/>
    <w:rsid w:val="00F42FAB"/>
    <w:rsid w:val="00F42FF8"/>
    <w:rsid w:val="00F433BE"/>
    <w:rsid w:val="00F4368B"/>
    <w:rsid w:val="00F4387E"/>
    <w:rsid w:val="00F43C88"/>
    <w:rsid w:val="00F43FB2"/>
    <w:rsid w:val="00F44254"/>
    <w:rsid w:val="00F44295"/>
    <w:rsid w:val="00F44680"/>
    <w:rsid w:val="00F4542D"/>
    <w:rsid w:val="00F459C7"/>
    <w:rsid w:val="00F45C46"/>
    <w:rsid w:val="00F45E03"/>
    <w:rsid w:val="00F464EA"/>
    <w:rsid w:val="00F46520"/>
    <w:rsid w:val="00F46760"/>
    <w:rsid w:val="00F46A50"/>
    <w:rsid w:val="00F46B33"/>
    <w:rsid w:val="00F472D1"/>
    <w:rsid w:val="00F47A39"/>
    <w:rsid w:val="00F47AC6"/>
    <w:rsid w:val="00F503B2"/>
    <w:rsid w:val="00F506FF"/>
    <w:rsid w:val="00F50ADC"/>
    <w:rsid w:val="00F512DD"/>
    <w:rsid w:val="00F51402"/>
    <w:rsid w:val="00F51522"/>
    <w:rsid w:val="00F51580"/>
    <w:rsid w:val="00F51756"/>
    <w:rsid w:val="00F5185A"/>
    <w:rsid w:val="00F518ED"/>
    <w:rsid w:val="00F518FE"/>
    <w:rsid w:val="00F51A23"/>
    <w:rsid w:val="00F51BFE"/>
    <w:rsid w:val="00F51F24"/>
    <w:rsid w:val="00F52077"/>
    <w:rsid w:val="00F521ED"/>
    <w:rsid w:val="00F52421"/>
    <w:rsid w:val="00F52A71"/>
    <w:rsid w:val="00F52BE4"/>
    <w:rsid w:val="00F52DD4"/>
    <w:rsid w:val="00F52E6D"/>
    <w:rsid w:val="00F534AB"/>
    <w:rsid w:val="00F53F39"/>
    <w:rsid w:val="00F54045"/>
    <w:rsid w:val="00F54948"/>
    <w:rsid w:val="00F54957"/>
    <w:rsid w:val="00F549B7"/>
    <w:rsid w:val="00F54CA6"/>
    <w:rsid w:val="00F54D33"/>
    <w:rsid w:val="00F54DA3"/>
    <w:rsid w:val="00F54E73"/>
    <w:rsid w:val="00F54F00"/>
    <w:rsid w:val="00F54F25"/>
    <w:rsid w:val="00F54F4C"/>
    <w:rsid w:val="00F55607"/>
    <w:rsid w:val="00F55D9F"/>
    <w:rsid w:val="00F56335"/>
    <w:rsid w:val="00F56351"/>
    <w:rsid w:val="00F56556"/>
    <w:rsid w:val="00F56622"/>
    <w:rsid w:val="00F567F5"/>
    <w:rsid w:val="00F56F91"/>
    <w:rsid w:val="00F56FB4"/>
    <w:rsid w:val="00F570BB"/>
    <w:rsid w:val="00F57344"/>
    <w:rsid w:val="00F574F2"/>
    <w:rsid w:val="00F5758F"/>
    <w:rsid w:val="00F57FBB"/>
    <w:rsid w:val="00F60165"/>
    <w:rsid w:val="00F60319"/>
    <w:rsid w:val="00F60349"/>
    <w:rsid w:val="00F606E4"/>
    <w:rsid w:val="00F60776"/>
    <w:rsid w:val="00F608CA"/>
    <w:rsid w:val="00F60955"/>
    <w:rsid w:val="00F60962"/>
    <w:rsid w:val="00F60EE3"/>
    <w:rsid w:val="00F61228"/>
    <w:rsid w:val="00F6123B"/>
    <w:rsid w:val="00F6135B"/>
    <w:rsid w:val="00F6199D"/>
    <w:rsid w:val="00F6230D"/>
    <w:rsid w:val="00F6295E"/>
    <w:rsid w:val="00F62B4F"/>
    <w:rsid w:val="00F62D88"/>
    <w:rsid w:val="00F633DD"/>
    <w:rsid w:val="00F63510"/>
    <w:rsid w:val="00F635E0"/>
    <w:rsid w:val="00F63987"/>
    <w:rsid w:val="00F639D4"/>
    <w:rsid w:val="00F63F3E"/>
    <w:rsid w:val="00F642BE"/>
    <w:rsid w:val="00F647DE"/>
    <w:rsid w:val="00F64A8C"/>
    <w:rsid w:val="00F64AAD"/>
    <w:rsid w:val="00F64ABC"/>
    <w:rsid w:val="00F65175"/>
    <w:rsid w:val="00F65449"/>
    <w:rsid w:val="00F654E2"/>
    <w:rsid w:val="00F655E6"/>
    <w:rsid w:val="00F65615"/>
    <w:rsid w:val="00F65732"/>
    <w:rsid w:val="00F6575E"/>
    <w:rsid w:val="00F65FC9"/>
    <w:rsid w:val="00F661D6"/>
    <w:rsid w:val="00F662D6"/>
    <w:rsid w:val="00F663E1"/>
    <w:rsid w:val="00F66612"/>
    <w:rsid w:val="00F669FD"/>
    <w:rsid w:val="00F66A13"/>
    <w:rsid w:val="00F66C31"/>
    <w:rsid w:val="00F66E62"/>
    <w:rsid w:val="00F6703E"/>
    <w:rsid w:val="00F677EB"/>
    <w:rsid w:val="00F678EE"/>
    <w:rsid w:val="00F67CD3"/>
    <w:rsid w:val="00F7006F"/>
    <w:rsid w:val="00F701D9"/>
    <w:rsid w:val="00F7024C"/>
    <w:rsid w:val="00F707EC"/>
    <w:rsid w:val="00F7093A"/>
    <w:rsid w:val="00F70B7A"/>
    <w:rsid w:val="00F70C6F"/>
    <w:rsid w:val="00F70E3B"/>
    <w:rsid w:val="00F70EC5"/>
    <w:rsid w:val="00F71424"/>
    <w:rsid w:val="00F718EC"/>
    <w:rsid w:val="00F71B58"/>
    <w:rsid w:val="00F720CF"/>
    <w:rsid w:val="00F720EF"/>
    <w:rsid w:val="00F72129"/>
    <w:rsid w:val="00F72505"/>
    <w:rsid w:val="00F72666"/>
    <w:rsid w:val="00F7296B"/>
    <w:rsid w:val="00F72BF2"/>
    <w:rsid w:val="00F73713"/>
    <w:rsid w:val="00F7397C"/>
    <w:rsid w:val="00F73DED"/>
    <w:rsid w:val="00F73DF3"/>
    <w:rsid w:val="00F73E31"/>
    <w:rsid w:val="00F73FE3"/>
    <w:rsid w:val="00F741A8"/>
    <w:rsid w:val="00F742A0"/>
    <w:rsid w:val="00F74368"/>
    <w:rsid w:val="00F746B9"/>
    <w:rsid w:val="00F747CD"/>
    <w:rsid w:val="00F74A81"/>
    <w:rsid w:val="00F74D3C"/>
    <w:rsid w:val="00F74E05"/>
    <w:rsid w:val="00F74F78"/>
    <w:rsid w:val="00F75283"/>
    <w:rsid w:val="00F755C0"/>
    <w:rsid w:val="00F758C7"/>
    <w:rsid w:val="00F75CCD"/>
    <w:rsid w:val="00F75D1C"/>
    <w:rsid w:val="00F76447"/>
    <w:rsid w:val="00F76492"/>
    <w:rsid w:val="00F7671A"/>
    <w:rsid w:val="00F76AB8"/>
    <w:rsid w:val="00F76BC4"/>
    <w:rsid w:val="00F774FD"/>
    <w:rsid w:val="00F776AC"/>
    <w:rsid w:val="00F777BE"/>
    <w:rsid w:val="00F77D16"/>
    <w:rsid w:val="00F805E0"/>
    <w:rsid w:val="00F807BB"/>
    <w:rsid w:val="00F80A67"/>
    <w:rsid w:val="00F80A6A"/>
    <w:rsid w:val="00F80A71"/>
    <w:rsid w:val="00F80FDC"/>
    <w:rsid w:val="00F810D9"/>
    <w:rsid w:val="00F8188D"/>
    <w:rsid w:val="00F81CCE"/>
    <w:rsid w:val="00F81F42"/>
    <w:rsid w:val="00F81F75"/>
    <w:rsid w:val="00F82314"/>
    <w:rsid w:val="00F82457"/>
    <w:rsid w:val="00F82516"/>
    <w:rsid w:val="00F825D7"/>
    <w:rsid w:val="00F828ED"/>
    <w:rsid w:val="00F82B95"/>
    <w:rsid w:val="00F83137"/>
    <w:rsid w:val="00F8327E"/>
    <w:rsid w:val="00F83625"/>
    <w:rsid w:val="00F836E9"/>
    <w:rsid w:val="00F8384E"/>
    <w:rsid w:val="00F83925"/>
    <w:rsid w:val="00F83C55"/>
    <w:rsid w:val="00F83E54"/>
    <w:rsid w:val="00F84056"/>
    <w:rsid w:val="00F84331"/>
    <w:rsid w:val="00F84448"/>
    <w:rsid w:val="00F8476B"/>
    <w:rsid w:val="00F848B6"/>
    <w:rsid w:val="00F8498C"/>
    <w:rsid w:val="00F84AC5"/>
    <w:rsid w:val="00F8582F"/>
    <w:rsid w:val="00F85868"/>
    <w:rsid w:val="00F859ED"/>
    <w:rsid w:val="00F860AE"/>
    <w:rsid w:val="00F8613E"/>
    <w:rsid w:val="00F861B1"/>
    <w:rsid w:val="00F8661C"/>
    <w:rsid w:val="00F86C11"/>
    <w:rsid w:val="00F86D74"/>
    <w:rsid w:val="00F86DC3"/>
    <w:rsid w:val="00F86FB0"/>
    <w:rsid w:val="00F8720E"/>
    <w:rsid w:val="00F872D9"/>
    <w:rsid w:val="00F8741F"/>
    <w:rsid w:val="00F8749E"/>
    <w:rsid w:val="00F87506"/>
    <w:rsid w:val="00F8777D"/>
    <w:rsid w:val="00F87829"/>
    <w:rsid w:val="00F8787B"/>
    <w:rsid w:val="00F87DA6"/>
    <w:rsid w:val="00F87E30"/>
    <w:rsid w:val="00F90543"/>
    <w:rsid w:val="00F90D40"/>
    <w:rsid w:val="00F90F08"/>
    <w:rsid w:val="00F91000"/>
    <w:rsid w:val="00F911B7"/>
    <w:rsid w:val="00F91569"/>
    <w:rsid w:val="00F91571"/>
    <w:rsid w:val="00F916EB"/>
    <w:rsid w:val="00F91751"/>
    <w:rsid w:val="00F91B63"/>
    <w:rsid w:val="00F91E54"/>
    <w:rsid w:val="00F91ECC"/>
    <w:rsid w:val="00F924B9"/>
    <w:rsid w:val="00F92E49"/>
    <w:rsid w:val="00F9304B"/>
    <w:rsid w:val="00F93365"/>
    <w:rsid w:val="00F93443"/>
    <w:rsid w:val="00F93680"/>
    <w:rsid w:val="00F93746"/>
    <w:rsid w:val="00F93818"/>
    <w:rsid w:val="00F93C6C"/>
    <w:rsid w:val="00F9411C"/>
    <w:rsid w:val="00F9449B"/>
    <w:rsid w:val="00F944BD"/>
    <w:rsid w:val="00F945A4"/>
    <w:rsid w:val="00F9495A"/>
    <w:rsid w:val="00F949CA"/>
    <w:rsid w:val="00F94B51"/>
    <w:rsid w:val="00F94ED1"/>
    <w:rsid w:val="00F9500D"/>
    <w:rsid w:val="00F95069"/>
    <w:rsid w:val="00F95083"/>
    <w:rsid w:val="00F95382"/>
    <w:rsid w:val="00F9549D"/>
    <w:rsid w:val="00F956C2"/>
    <w:rsid w:val="00F95917"/>
    <w:rsid w:val="00F95C97"/>
    <w:rsid w:val="00F95DEF"/>
    <w:rsid w:val="00F96179"/>
    <w:rsid w:val="00F962C5"/>
    <w:rsid w:val="00F963C6"/>
    <w:rsid w:val="00F967E9"/>
    <w:rsid w:val="00F9688B"/>
    <w:rsid w:val="00F9694E"/>
    <w:rsid w:val="00F96A79"/>
    <w:rsid w:val="00F96BEA"/>
    <w:rsid w:val="00F9712D"/>
    <w:rsid w:val="00F9758F"/>
    <w:rsid w:val="00F975CF"/>
    <w:rsid w:val="00F979B4"/>
    <w:rsid w:val="00F97A8F"/>
    <w:rsid w:val="00F97B92"/>
    <w:rsid w:val="00F97C93"/>
    <w:rsid w:val="00F97CB2"/>
    <w:rsid w:val="00F97D7B"/>
    <w:rsid w:val="00FA0636"/>
    <w:rsid w:val="00FA06BE"/>
    <w:rsid w:val="00FA09DE"/>
    <w:rsid w:val="00FA0AA0"/>
    <w:rsid w:val="00FA0C07"/>
    <w:rsid w:val="00FA0EA0"/>
    <w:rsid w:val="00FA109C"/>
    <w:rsid w:val="00FA1227"/>
    <w:rsid w:val="00FA1277"/>
    <w:rsid w:val="00FA142F"/>
    <w:rsid w:val="00FA150A"/>
    <w:rsid w:val="00FA1DCF"/>
    <w:rsid w:val="00FA1FD4"/>
    <w:rsid w:val="00FA2446"/>
    <w:rsid w:val="00FA24F5"/>
    <w:rsid w:val="00FA28AB"/>
    <w:rsid w:val="00FA28B4"/>
    <w:rsid w:val="00FA2921"/>
    <w:rsid w:val="00FA2AE4"/>
    <w:rsid w:val="00FA2B85"/>
    <w:rsid w:val="00FA2C83"/>
    <w:rsid w:val="00FA2E40"/>
    <w:rsid w:val="00FA379A"/>
    <w:rsid w:val="00FA37BD"/>
    <w:rsid w:val="00FA39E3"/>
    <w:rsid w:val="00FA3D5B"/>
    <w:rsid w:val="00FA3EE3"/>
    <w:rsid w:val="00FA3F36"/>
    <w:rsid w:val="00FA411E"/>
    <w:rsid w:val="00FA424F"/>
    <w:rsid w:val="00FA433A"/>
    <w:rsid w:val="00FA4461"/>
    <w:rsid w:val="00FA4696"/>
    <w:rsid w:val="00FA484E"/>
    <w:rsid w:val="00FA48F6"/>
    <w:rsid w:val="00FA4929"/>
    <w:rsid w:val="00FA4B7F"/>
    <w:rsid w:val="00FA500A"/>
    <w:rsid w:val="00FA5160"/>
    <w:rsid w:val="00FA534B"/>
    <w:rsid w:val="00FA54DD"/>
    <w:rsid w:val="00FA5695"/>
    <w:rsid w:val="00FA5747"/>
    <w:rsid w:val="00FA6062"/>
    <w:rsid w:val="00FA619A"/>
    <w:rsid w:val="00FA6474"/>
    <w:rsid w:val="00FA6532"/>
    <w:rsid w:val="00FA6643"/>
    <w:rsid w:val="00FA685A"/>
    <w:rsid w:val="00FA7046"/>
    <w:rsid w:val="00FA70DF"/>
    <w:rsid w:val="00FA76E8"/>
    <w:rsid w:val="00FA7B06"/>
    <w:rsid w:val="00FA7C0C"/>
    <w:rsid w:val="00FA7E89"/>
    <w:rsid w:val="00FA7F0B"/>
    <w:rsid w:val="00FB0147"/>
    <w:rsid w:val="00FB019D"/>
    <w:rsid w:val="00FB0495"/>
    <w:rsid w:val="00FB0926"/>
    <w:rsid w:val="00FB0A1A"/>
    <w:rsid w:val="00FB0A99"/>
    <w:rsid w:val="00FB0CE2"/>
    <w:rsid w:val="00FB1038"/>
    <w:rsid w:val="00FB1330"/>
    <w:rsid w:val="00FB13FE"/>
    <w:rsid w:val="00FB1851"/>
    <w:rsid w:val="00FB19E8"/>
    <w:rsid w:val="00FB1BA9"/>
    <w:rsid w:val="00FB1E36"/>
    <w:rsid w:val="00FB1EAE"/>
    <w:rsid w:val="00FB21C1"/>
    <w:rsid w:val="00FB24CC"/>
    <w:rsid w:val="00FB2D31"/>
    <w:rsid w:val="00FB2F3D"/>
    <w:rsid w:val="00FB31B6"/>
    <w:rsid w:val="00FB3432"/>
    <w:rsid w:val="00FB351C"/>
    <w:rsid w:val="00FB36F8"/>
    <w:rsid w:val="00FB3CDE"/>
    <w:rsid w:val="00FB3FBE"/>
    <w:rsid w:val="00FB40C4"/>
    <w:rsid w:val="00FB40C5"/>
    <w:rsid w:val="00FB41C8"/>
    <w:rsid w:val="00FB4269"/>
    <w:rsid w:val="00FB437A"/>
    <w:rsid w:val="00FB44EE"/>
    <w:rsid w:val="00FB4921"/>
    <w:rsid w:val="00FB49A0"/>
    <w:rsid w:val="00FB49EC"/>
    <w:rsid w:val="00FB4E0D"/>
    <w:rsid w:val="00FB4F69"/>
    <w:rsid w:val="00FB52B0"/>
    <w:rsid w:val="00FB5320"/>
    <w:rsid w:val="00FB56EA"/>
    <w:rsid w:val="00FB577B"/>
    <w:rsid w:val="00FB586E"/>
    <w:rsid w:val="00FB5A35"/>
    <w:rsid w:val="00FB60AF"/>
    <w:rsid w:val="00FB6264"/>
    <w:rsid w:val="00FB6514"/>
    <w:rsid w:val="00FB6533"/>
    <w:rsid w:val="00FB6737"/>
    <w:rsid w:val="00FB6986"/>
    <w:rsid w:val="00FB7007"/>
    <w:rsid w:val="00FB7038"/>
    <w:rsid w:val="00FB74D9"/>
    <w:rsid w:val="00FB78B4"/>
    <w:rsid w:val="00FB7B48"/>
    <w:rsid w:val="00FB7E66"/>
    <w:rsid w:val="00FB7EF2"/>
    <w:rsid w:val="00FC001F"/>
    <w:rsid w:val="00FC0073"/>
    <w:rsid w:val="00FC036F"/>
    <w:rsid w:val="00FC061C"/>
    <w:rsid w:val="00FC062A"/>
    <w:rsid w:val="00FC0ABF"/>
    <w:rsid w:val="00FC0C54"/>
    <w:rsid w:val="00FC0EE1"/>
    <w:rsid w:val="00FC12A7"/>
    <w:rsid w:val="00FC14D6"/>
    <w:rsid w:val="00FC16A8"/>
    <w:rsid w:val="00FC1905"/>
    <w:rsid w:val="00FC1BFF"/>
    <w:rsid w:val="00FC1EBD"/>
    <w:rsid w:val="00FC206B"/>
    <w:rsid w:val="00FC2214"/>
    <w:rsid w:val="00FC2441"/>
    <w:rsid w:val="00FC250D"/>
    <w:rsid w:val="00FC2635"/>
    <w:rsid w:val="00FC272C"/>
    <w:rsid w:val="00FC2765"/>
    <w:rsid w:val="00FC2926"/>
    <w:rsid w:val="00FC294F"/>
    <w:rsid w:val="00FC2CA0"/>
    <w:rsid w:val="00FC2D62"/>
    <w:rsid w:val="00FC3017"/>
    <w:rsid w:val="00FC3C64"/>
    <w:rsid w:val="00FC3E74"/>
    <w:rsid w:val="00FC4083"/>
    <w:rsid w:val="00FC4363"/>
    <w:rsid w:val="00FC4ADA"/>
    <w:rsid w:val="00FC4D5B"/>
    <w:rsid w:val="00FC4DB7"/>
    <w:rsid w:val="00FC4DEE"/>
    <w:rsid w:val="00FC4FCD"/>
    <w:rsid w:val="00FC53A9"/>
    <w:rsid w:val="00FC5619"/>
    <w:rsid w:val="00FC5836"/>
    <w:rsid w:val="00FC5ACD"/>
    <w:rsid w:val="00FC5B11"/>
    <w:rsid w:val="00FC5CA9"/>
    <w:rsid w:val="00FC5EB6"/>
    <w:rsid w:val="00FC6064"/>
    <w:rsid w:val="00FC652E"/>
    <w:rsid w:val="00FC6E5E"/>
    <w:rsid w:val="00FC6F4F"/>
    <w:rsid w:val="00FC70FA"/>
    <w:rsid w:val="00FC71CD"/>
    <w:rsid w:val="00FC72D4"/>
    <w:rsid w:val="00FC73EE"/>
    <w:rsid w:val="00FC7462"/>
    <w:rsid w:val="00FC799C"/>
    <w:rsid w:val="00FC7BA1"/>
    <w:rsid w:val="00FD0345"/>
    <w:rsid w:val="00FD075C"/>
    <w:rsid w:val="00FD0790"/>
    <w:rsid w:val="00FD0854"/>
    <w:rsid w:val="00FD0BF3"/>
    <w:rsid w:val="00FD0D11"/>
    <w:rsid w:val="00FD0FEB"/>
    <w:rsid w:val="00FD12FD"/>
    <w:rsid w:val="00FD1561"/>
    <w:rsid w:val="00FD157A"/>
    <w:rsid w:val="00FD1D8B"/>
    <w:rsid w:val="00FD1E58"/>
    <w:rsid w:val="00FD2645"/>
    <w:rsid w:val="00FD26B4"/>
    <w:rsid w:val="00FD2A0E"/>
    <w:rsid w:val="00FD2C73"/>
    <w:rsid w:val="00FD2E63"/>
    <w:rsid w:val="00FD2E83"/>
    <w:rsid w:val="00FD2F4F"/>
    <w:rsid w:val="00FD31CF"/>
    <w:rsid w:val="00FD332B"/>
    <w:rsid w:val="00FD3444"/>
    <w:rsid w:val="00FD357C"/>
    <w:rsid w:val="00FD35A9"/>
    <w:rsid w:val="00FD37BA"/>
    <w:rsid w:val="00FD3993"/>
    <w:rsid w:val="00FD4178"/>
    <w:rsid w:val="00FD4541"/>
    <w:rsid w:val="00FD465D"/>
    <w:rsid w:val="00FD4958"/>
    <w:rsid w:val="00FD4959"/>
    <w:rsid w:val="00FD49EB"/>
    <w:rsid w:val="00FD4B27"/>
    <w:rsid w:val="00FD4DAE"/>
    <w:rsid w:val="00FD54E4"/>
    <w:rsid w:val="00FD57E7"/>
    <w:rsid w:val="00FD59E0"/>
    <w:rsid w:val="00FD5E07"/>
    <w:rsid w:val="00FD604B"/>
    <w:rsid w:val="00FD6251"/>
    <w:rsid w:val="00FD62AC"/>
    <w:rsid w:val="00FD638B"/>
    <w:rsid w:val="00FD67D4"/>
    <w:rsid w:val="00FD6CE2"/>
    <w:rsid w:val="00FD6D29"/>
    <w:rsid w:val="00FD6F4E"/>
    <w:rsid w:val="00FD7187"/>
    <w:rsid w:val="00FD728C"/>
    <w:rsid w:val="00FD72D8"/>
    <w:rsid w:val="00FD7364"/>
    <w:rsid w:val="00FD7571"/>
    <w:rsid w:val="00FD757C"/>
    <w:rsid w:val="00FD76BA"/>
    <w:rsid w:val="00FD7819"/>
    <w:rsid w:val="00FD7C5A"/>
    <w:rsid w:val="00FE037E"/>
    <w:rsid w:val="00FE09C5"/>
    <w:rsid w:val="00FE0F55"/>
    <w:rsid w:val="00FE128C"/>
    <w:rsid w:val="00FE13D0"/>
    <w:rsid w:val="00FE14C4"/>
    <w:rsid w:val="00FE1759"/>
    <w:rsid w:val="00FE1A61"/>
    <w:rsid w:val="00FE1D68"/>
    <w:rsid w:val="00FE21E1"/>
    <w:rsid w:val="00FE269B"/>
    <w:rsid w:val="00FE2976"/>
    <w:rsid w:val="00FE2AA3"/>
    <w:rsid w:val="00FE2AD8"/>
    <w:rsid w:val="00FE2C0E"/>
    <w:rsid w:val="00FE30B4"/>
    <w:rsid w:val="00FE30D2"/>
    <w:rsid w:val="00FE30DC"/>
    <w:rsid w:val="00FE3195"/>
    <w:rsid w:val="00FE3231"/>
    <w:rsid w:val="00FE34A5"/>
    <w:rsid w:val="00FE3C46"/>
    <w:rsid w:val="00FE3F9C"/>
    <w:rsid w:val="00FE4585"/>
    <w:rsid w:val="00FE4688"/>
    <w:rsid w:val="00FE4821"/>
    <w:rsid w:val="00FE4912"/>
    <w:rsid w:val="00FE545C"/>
    <w:rsid w:val="00FE57E7"/>
    <w:rsid w:val="00FE5A92"/>
    <w:rsid w:val="00FE5E69"/>
    <w:rsid w:val="00FE63E3"/>
    <w:rsid w:val="00FE6822"/>
    <w:rsid w:val="00FE6C41"/>
    <w:rsid w:val="00FE6C89"/>
    <w:rsid w:val="00FE6CC5"/>
    <w:rsid w:val="00FE6FE3"/>
    <w:rsid w:val="00FE7157"/>
    <w:rsid w:val="00FE71DA"/>
    <w:rsid w:val="00FE76FA"/>
    <w:rsid w:val="00FE7A54"/>
    <w:rsid w:val="00FF008E"/>
    <w:rsid w:val="00FF0169"/>
    <w:rsid w:val="00FF0243"/>
    <w:rsid w:val="00FF0598"/>
    <w:rsid w:val="00FF05C1"/>
    <w:rsid w:val="00FF0625"/>
    <w:rsid w:val="00FF088B"/>
    <w:rsid w:val="00FF0E1B"/>
    <w:rsid w:val="00FF1009"/>
    <w:rsid w:val="00FF11B4"/>
    <w:rsid w:val="00FF12F7"/>
    <w:rsid w:val="00FF1453"/>
    <w:rsid w:val="00FF1686"/>
    <w:rsid w:val="00FF18E6"/>
    <w:rsid w:val="00FF1A84"/>
    <w:rsid w:val="00FF1C43"/>
    <w:rsid w:val="00FF214D"/>
    <w:rsid w:val="00FF2542"/>
    <w:rsid w:val="00FF2677"/>
    <w:rsid w:val="00FF2973"/>
    <w:rsid w:val="00FF2AC7"/>
    <w:rsid w:val="00FF2C04"/>
    <w:rsid w:val="00FF31CF"/>
    <w:rsid w:val="00FF34B1"/>
    <w:rsid w:val="00FF34C5"/>
    <w:rsid w:val="00FF35A4"/>
    <w:rsid w:val="00FF38E1"/>
    <w:rsid w:val="00FF3A71"/>
    <w:rsid w:val="00FF3B78"/>
    <w:rsid w:val="00FF3C66"/>
    <w:rsid w:val="00FF41C7"/>
    <w:rsid w:val="00FF44F5"/>
    <w:rsid w:val="00FF4CCB"/>
    <w:rsid w:val="00FF503C"/>
    <w:rsid w:val="00FF51DE"/>
    <w:rsid w:val="00FF5832"/>
    <w:rsid w:val="00FF5A33"/>
    <w:rsid w:val="00FF63B4"/>
    <w:rsid w:val="00FF665B"/>
    <w:rsid w:val="00FF6F72"/>
    <w:rsid w:val="00FF6F79"/>
    <w:rsid w:val="00FF71B3"/>
    <w:rsid w:val="00FF72FF"/>
    <w:rsid w:val="00FF752C"/>
    <w:rsid w:val="00FF7611"/>
    <w:rsid w:val="00FF782B"/>
    <w:rsid w:val="00FF7C1C"/>
    <w:rsid w:val="00FF7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115E6B"/>
  <w15:docId w15:val="{A93330D3-2F47-4EC5-AEA5-BD8066456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uiPriority="22"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A23EA"/>
    <w:pPr>
      <w:widowControl w:val="0"/>
      <w:spacing w:line="400" w:lineRule="exact"/>
      <w:ind w:firstLineChars="200" w:firstLine="200"/>
      <w:jc w:val="both"/>
      <w:textAlignment w:val="center"/>
    </w:pPr>
    <w:rPr>
      <w:noProof/>
      <w:kern w:val="2"/>
      <w:sz w:val="24"/>
      <w:szCs w:val="21"/>
    </w:rPr>
  </w:style>
  <w:style w:type="paragraph" w:styleId="10">
    <w:name w:val="heading 1"/>
    <w:aliases w:val="一级标题"/>
    <w:basedOn w:val="a1"/>
    <w:next w:val="a1"/>
    <w:link w:val="11"/>
    <w:uiPriority w:val="9"/>
    <w:qFormat/>
    <w:rsid w:val="00255612"/>
    <w:pPr>
      <w:keepNext/>
      <w:keepLines/>
      <w:numPr>
        <w:numId w:val="11"/>
      </w:numPr>
      <w:spacing w:before="480" w:after="360"/>
      <w:ind w:firstLineChars="0"/>
      <w:jc w:val="center"/>
      <w:outlineLvl w:val="0"/>
    </w:pPr>
    <w:rPr>
      <w:rFonts w:eastAsia="黑体"/>
      <w:bCs/>
      <w:noProof w:val="0"/>
      <w:snapToGrid w:val="0"/>
      <w:kern w:val="0"/>
      <w:sz w:val="32"/>
      <w:szCs w:val="44"/>
    </w:rPr>
  </w:style>
  <w:style w:type="paragraph" w:styleId="20">
    <w:name w:val="heading 2"/>
    <w:aliases w:val="二级标题"/>
    <w:basedOn w:val="10"/>
    <w:next w:val="a1"/>
    <w:link w:val="21"/>
    <w:autoRedefine/>
    <w:uiPriority w:val="9"/>
    <w:qFormat/>
    <w:rsid w:val="00255612"/>
    <w:pPr>
      <w:numPr>
        <w:ilvl w:val="1"/>
      </w:numPr>
      <w:spacing w:before="360" w:after="240"/>
      <w:jc w:val="both"/>
      <w:outlineLvl w:val="1"/>
    </w:pPr>
    <w:rPr>
      <w:rFonts w:eastAsia="宋体"/>
      <w:b/>
      <w:noProof/>
      <w:sz w:val="30"/>
      <w:szCs w:val="30"/>
    </w:rPr>
  </w:style>
  <w:style w:type="paragraph" w:styleId="3">
    <w:name w:val="heading 3"/>
    <w:aliases w:val="三级标题"/>
    <w:basedOn w:val="20"/>
    <w:next w:val="a1"/>
    <w:link w:val="31"/>
    <w:autoRedefine/>
    <w:uiPriority w:val="9"/>
    <w:qFormat/>
    <w:rsid w:val="000E4428"/>
    <w:pPr>
      <w:numPr>
        <w:ilvl w:val="2"/>
      </w:numPr>
      <w:tabs>
        <w:tab w:val="left" w:pos="1304"/>
      </w:tabs>
      <w:spacing w:before="240" w:after="120"/>
      <w:jc w:val="left"/>
      <w:outlineLvl w:val="2"/>
    </w:pPr>
    <w:rPr>
      <w:sz w:val="28"/>
      <w:szCs w:val="28"/>
    </w:rPr>
  </w:style>
  <w:style w:type="paragraph" w:styleId="4">
    <w:name w:val="heading 4"/>
    <w:aliases w:val="四级标题"/>
    <w:basedOn w:val="3"/>
    <w:next w:val="a1"/>
    <w:link w:val="40"/>
    <w:uiPriority w:val="9"/>
    <w:qFormat/>
    <w:rsid w:val="002C233F"/>
    <w:pPr>
      <w:numPr>
        <w:ilvl w:val="3"/>
      </w:numPr>
      <w:spacing w:before="120"/>
      <w:outlineLvl w:val="3"/>
    </w:pPr>
    <w:rPr>
      <w:sz w:val="24"/>
    </w:rPr>
  </w:style>
  <w:style w:type="paragraph" w:styleId="5">
    <w:name w:val="heading 5"/>
    <w:aliases w:val="简介一级"/>
    <w:basedOn w:val="4"/>
    <w:next w:val="a1"/>
    <w:link w:val="50"/>
    <w:qFormat/>
    <w:rsid w:val="00443BDE"/>
    <w:pPr>
      <w:numPr>
        <w:ilvl w:val="0"/>
        <w:numId w:val="0"/>
      </w:numPr>
      <w:ind w:left="1276"/>
      <w:outlineLvl w:val="4"/>
    </w:pPr>
    <w:rPr>
      <w:bCs w:val="0"/>
    </w:rPr>
  </w:style>
  <w:style w:type="paragraph" w:styleId="6">
    <w:name w:val="heading 6"/>
    <w:aliases w:val="简介二级"/>
    <w:basedOn w:val="5"/>
    <w:next w:val="a1"/>
    <w:link w:val="60"/>
    <w:qFormat/>
    <w:rsid w:val="00416650"/>
    <w:pPr>
      <w:numPr>
        <w:ilvl w:val="5"/>
      </w:numPr>
      <w:ind w:left="1276"/>
      <w:outlineLvl w:val="5"/>
    </w:pPr>
  </w:style>
  <w:style w:type="paragraph" w:styleId="7">
    <w:name w:val="heading 7"/>
    <w:basedOn w:val="6"/>
    <w:next w:val="a1"/>
    <w:link w:val="70"/>
    <w:qFormat/>
    <w:rsid w:val="00A3455D"/>
    <w:pPr>
      <w:numPr>
        <w:ilvl w:val="6"/>
      </w:numPr>
      <w:ind w:left="1276"/>
      <w:outlineLvl w:val="6"/>
    </w:pPr>
  </w:style>
  <w:style w:type="paragraph" w:styleId="8">
    <w:name w:val="heading 8"/>
    <w:basedOn w:val="a1"/>
    <w:next w:val="a1"/>
    <w:link w:val="80"/>
    <w:qFormat/>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1"/>
    <w:link w:val="90"/>
    <w:autoRedefine/>
    <w:qFormat/>
    <w:rsid w:val="00C876C2"/>
    <w:p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aliases w:val="学位论文页眉"/>
    <w:basedOn w:val="a1"/>
    <w:link w:val="a6"/>
    <w:autoRedefine/>
    <w:qFormat/>
    <w:rsid w:val="00C33393"/>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1"/>
    <w:qFormat/>
    <w:rsid w:val="002341A3"/>
    <w:pPr>
      <w:numPr>
        <w:numId w:val="4"/>
      </w:numPr>
      <w:adjustRightInd w:val="0"/>
      <w:snapToGrid w:val="0"/>
      <w:ind w:firstLineChars="0" w:firstLine="0"/>
    </w:pPr>
    <w:rPr>
      <w:rFonts w:cs="Courier New"/>
      <w:snapToGrid w:val="0"/>
      <w:kern w:val="0"/>
      <w:sz w:val="21"/>
    </w:rPr>
  </w:style>
  <w:style w:type="paragraph" w:styleId="a7">
    <w:name w:val="footer"/>
    <w:basedOn w:val="a1"/>
    <w:link w:val="a8"/>
    <w:uiPriority w:val="99"/>
    <w:qFormat/>
    <w:rsid w:val="00870821"/>
    <w:pPr>
      <w:tabs>
        <w:tab w:val="center" w:pos="4153"/>
        <w:tab w:val="right" w:pos="8306"/>
      </w:tabs>
      <w:snapToGrid w:val="0"/>
      <w:jc w:val="left"/>
    </w:pPr>
    <w:rPr>
      <w:sz w:val="18"/>
      <w:szCs w:val="18"/>
    </w:rPr>
  </w:style>
  <w:style w:type="character" w:styleId="a9">
    <w:name w:val="Hyperlink"/>
    <w:uiPriority w:val="99"/>
    <w:unhideWhenUsed/>
    <w:qFormat/>
    <w:rsid w:val="00386F43"/>
    <w:rPr>
      <w:noProof/>
      <w:color w:val="0000FF"/>
      <w:u w:val="single"/>
    </w:rPr>
  </w:style>
  <w:style w:type="paragraph" w:styleId="aa">
    <w:name w:val="Title"/>
    <w:aliases w:val="无大纲"/>
    <w:basedOn w:val="a1"/>
    <w:next w:val="a1"/>
    <w:link w:val="ab"/>
    <w:autoRedefine/>
    <w:qFormat/>
    <w:rsid w:val="00BF131E"/>
    <w:pPr>
      <w:keepNext/>
      <w:keepLines/>
      <w:spacing w:before="480" w:after="360"/>
      <w:ind w:firstLineChars="0" w:firstLine="0"/>
      <w:jc w:val="center"/>
    </w:pPr>
    <w:rPr>
      <w:rFonts w:eastAsia="黑体"/>
      <w:bCs/>
      <w:sz w:val="32"/>
      <w:szCs w:val="32"/>
    </w:rPr>
  </w:style>
  <w:style w:type="paragraph" w:styleId="ac">
    <w:name w:val="caption"/>
    <w:basedOn w:val="a1"/>
    <w:next w:val="a1"/>
    <w:qFormat/>
    <w:rsid w:val="00870821"/>
    <w:pPr>
      <w:spacing w:before="152" w:after="160"/>
    </w:pPr>
    <w:rPr>
      <w:rFonts w:ascii="Arial" w:eastAsia="黑体" w:hAnsi="Arial" w:cs="Arial"/>
      <w:sz w:val="20"/>
      <w:szCs w:val="20"/>
    </w:rPr>
  </w:style>
  <w:style w:type="paragraph" w:styleId="ad">
    <w:name w:val="Document Map"/>
    <w:basedOn w:val="a1"/>
    <w:link w:val="ae"/>
    <w:semiHidden/>
    <w:qFormat/>
    <w:rsid w:val="00DC28D9"/>
    <w:pPr>
      <w:shd w:val="clear" w:color="auto" w:fill="000080"/>
    </w:pPr>
  </w:style>
  <w:style w:type="character" w:customStyle="1" w:styleId="ab">
    <w:name w:val="标题 字符"/>
    <w:aliases w:val="无大纲 字符"/>
    <w:link w:val="aa"/>
    <w:qFormat/>
    <w:rsid w:val="00BF131E"/>
    <w:rPr>
      <w:rFonts w:eastAsia="黑体"/>
      <w:bCs/>
      <w:noProof/>
      <w:kern w:val="2"/>
      <w:sz w:val="32"/>
      <w:szCs w:val="32"/>
    </w:rPr>
  </w:style>
  <w:style w:type="paragraph" w:customStyle="1" w:styleId="-1">
    <w:name w:val="标题-无编号"/>
    <w:basedOn w:val="10"/>
    <w:next w:val="a1"/>
    <w:link w:val="-Char"/>
    <w:qFormat/>
    <w:rsid w:val="003642A1"/>
    <w:pPr>
      <w:numPr>
        <w:numId w:val="0"/>
      </w:numPr>
    </w:pPr>
  </w:style>
  <w:style w:type="paragraph" w:styleId="af">
    <w:name w:val="Date"/>
    <w:basedOn w:val="a1"/>
    <w:next w:val="a1"/>
    <w:link w:val="af0"/>
    <w:qFormat/>
    <w:rsid w:val="00D23CE8"/>
    <w:pPr>
      <w:ind w:firstLineChars="0" w:firstLine="0"/>
    </w:pPr>
    <w:rPr>
      <w:noProof w:val="0"/>
      <w:sz w:val="21"/>
      <w:szCs w:val="20"/>
    </w:rPr>
  </w:style>
  <w:style w:type="paragraph" w:customStyle="1" w:styleId="-">
    <w:name w:val="标题-表格"/>
    <w:basedOn w:val="af1"/>
    <w:next w:val="af1"/>
    <w:qFormat/>
    <w:rsid w:val="00972B65"/>
    <w:pPr>
      <w:keepNext/>
      <w:numPr>
        <w:ilvl w:val="7"/>
        <w:numId w:val="11"/>
      </w:numPr>
      <w:tabs>
        <w:tab w:val="left" w:pos="567"/>
      </w:tabs>
      <w:spacing w:beforeLines="100" w:before="100" w:line="360" w:lineRule="auto"/>
      <w:ind w:firstLineChars="0"/>
      <w:jc w:val="center"/>
    </w:pPr>
    <w:rPr>
      <w:sz w:val="21"/>
      <w:szCs w:val="21"/>
    </w:rPr>
  </w:style>
  <w:style w:type="paragraph" w:styleId="12">
    <w:name w:val="toc 1"/>
    <w:basedOn w:val="a1"/>
    <w:next w:val="a1"/>
    <w:link w:val="13"/>
    <w:uiPriority w:val="39"/>
    <w:qFormat/>
    <w:rsid w:val="006D5E50"/>
    <w:pPr>
      <w:ind w:firstLineChars="0" w:firstLine="0"/>
    </w:pPr>
    <w:rPr>
      <w:rFonts w:eastAsia="黑体"/>
    </w:rPr>
  </w:style>
  <w:style w:type="paragraph" w:styleId="22">
    <w:name w:val="toc 2"/>
    <w:basedOn w:val="a1"/>
    <w:next w:val="a1"/>
    <w:uiPriority w:val="39"/>
    <w:qFormat/>
    <w:rsid w:val="00FC2214"/>
    <w:pPr>
      <w:ind w:leftChars="190" w:left="190" w:firstLineChars="0" w:firstLine="0"/>
    </w:pPr>
  </w:style>
  <w:style w:type="paragraph" w:styleId="32">
    <w:name w:val="toc 3"/>
    <w:basedOn w:val="a1"/>
    <w:next w:val="a1"/>
    <w:autoRedefine/>
    <w:uiPriority w:val="39"/>
    <w:qFormat/>
    <w:rsid w:val="00FC2214"/>
    <w:pPr>
      <w:ind w:leftChars="450" w:left="450" w:firstLineChars="0" w:firstLine="0"/>
    </w:pPr>
  </w:style>
  <w:style w:type="paragraph" w:customStyle="1" w:styleId="-0">
    <w:name w:val="标题-图"/>
    <w:basedOn w:val="a1"/>
    <w:next w:val="a1"/>
    <w:link w:val="-Char0"/>
    <w:qFormat/>
    <w:rsid w:val="00C82912"/>
    <w:pPr>
      <w:numPr>
        <w:ilvl w:val="8"/>
        <w:numId w:val="11"/>
      </w:numPr>
      <w:tabs>
        <w:tab w:val="left" w:pos="567"/>
      </w:tabs>
      <w:spacing w:before="120" w:afterLines="100" w:after="100" w:line="240" w:lineRule="auto"/>
      <w:ind w:firstLineChars="0"/>
      <w:jc w:val="center"/>
    </w:pPr>
    <w:rPr>
      <w:noProof w:val="0"/>
      <w:sz w:val="21"/>
    </w:rPr>
  </w:style>
  <w:style w:type="paragraph" w:styleId="af2">
    <w:name w:val="footnote text"/>
    <w:basedOn w:val="a1"/>
    <w:link w:val="af3"/>
    <w:semiHidden/>
    <w:qFormat/>
    <w:rsid w:val="00DA6458"/>
    <w:pPr>
      <w:snapToGrid w:val="0"/>
      <w:ind w:firstLineChars="0" w:firstLine="0"/>
      <w:jc w:val="left"/>
    </w:pPr>
    <w:rPr>
      <w:sz w:val="18"/>
      <w:szCs w:val="18"/>
    </w:rPr>
  </w:style>
  <w:style w:type="paragraph" w:customStyle="1" w:styleId="MTDisplayEquation">
    <w:name w:val="MTDisplayEquation"/>
    <w:basedOn w:val="a1"/>
    <w:next w:val="a1"/>
    <w:link w:val="MTDisplayEquationChar"/>
    <w:qFormat/>
    <w:rsid w:val="004927DA"/>
    <w:pPr>
      <w:tabs>
        <w:tab w:val="center" w:pos="4540"/>
        <w:tab w:val="right" w:pos="9080"/>
      </w:tabs>
      <w:ind w:firstLine="480"/>
    </w:pPr>
  </w:style>
  <w:style w:type="character" w:customStyle="1" w:styleId="MTDisplayEquationChar">
    <w:name w:val="MTDisplayEquation Char"/>
    <w:link w:val="MTDisplayEquation"/>
    <w:qFormat/>
    <w:rsid w:val="004927DA"/>
    <w:rPr>
      <w:noProof/>
      <w:kern w:val="2"/>
      <w:sz w:val="24"/>
      <w:szCs w:val="21"/>
    </w:rPr>
  </w:style>
  <w:style w:type="paragraph" w:styleId="41">
    <w:name w:val="toc 4"/>
    <w:basedOn w:val="a1"/>
    <w:next w:val="a1"/>
    <w:semiHidden/>
    <w:qFormat/>
    <w:rsid w:val="002272F3"/>
    <w:pPr>
      <w:ind w:leftChars="400" w:left="400" w:firstLineChars="0" w:firstLine="0"/>
    </w:pPr>
  </w:style>
  <w:style w:type="paragraph" w:customStyle="1" w:styleId="CONTENTS">
    <w:name w:val="CONTENTS"/>
    <w:basedOn w:val="a1"/>
    <w:qFormat/>
    <w:rsid w:val="008F79EA"/>
    <w:pPr>
      <w:tabs>
        <w:tab w:val="right" w:leader="dot" w:pos="8971"/>
      </w:tabs>
      <w:ind w:firstLineChars="0" w:firstLine="0"/>
    </w:pPr>
  </w:style>
  <w:style w:type="character" w:customStyle="1" w:styleId="MTEquationSection">
    <w:name w:val="MTEquationSection"/>
    <w:qFormat/>
    <w:rsid w:val="00AE1D79"/>
    <w:rPr>
      <w:vanish/>
      <w:color w:val="FF0000"/>
    </w:rPr>
  </w:style>
  <w:style w:type="table" w:styleId="af4">
    <w:name w:val="Table Grid"/>
    <w:basedOn w:val="a3"/>
    <w:qFormat/>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2"/>
    <w:uiPriority w:val="99"/>
    <w:qFormat/>
    <w:rsid w:val="00663FE0"/>
    <w:rPr>
      <w:color w:val="808080"/>
    </w:rPr>
  </w:style>
  <w:style w:type="character" w:customStyle="1" w:styleId="af3">
    <w:name w:val="脚注文本 字符"/>
    <w:link w:val="af2"/>
    <w:qFormat/>
    <w:rsid w:val="00C84AFD"/>
    <w:rPr>
      <w:rFonts w:eastAsia="宋体"/>
      <w:noProof/>
      <w:kern w:val="2"/>
      <w:sz w:val="18"/>
      <w:szCs w:val="18"/>
      <w:lang w:val="en-US" w:eastAsia="zh-CN" w:bidi="ar-SA"/>
    </w:rPr>
  </w:style>
  <w:style w:type="character" w:styleId="af6">
    <w:name w:val="Emphasis"/>
    <w:qFormat/>
    <w:rsid w:val="00220AD6"/>
    <w:rPr>
      <w:b w:val="0"/>
      <w:bCs w:val="0"/>
      <w:i w:val="0"/>
      <w:iCs w:val="0"/>
      <w:color w:val="CC0033"/>
    </w:rPr>
  </w:style>
  <w:style w:type="character" w:styleId="af7">
    <w:name w:val="annotation reference"/>
    <w:semiHidden/>
    <w:qFormat/>
    <w:rsid w:val="001C2F8F"/>
    <w:rPr>
      <w:sz w:val="21"/>
      <w:szCs w:val="21"/>
    </w:rPr>
  </w:style>
  <w:style w:type="paragraph" w:styleId="af8">
    <w:name w:val="annotation text"/>
    <w:basedOn w:val="a1"/>
    <w:link w:val="af9"/>
    <w:semiHidden/>
    <w:qFormat/>
    <w:rsid w:val="001C2F8F"/>
    <w:pPr>
      <w:spacing w:line="240" w:lineRule="auto"/>
      <w:ind w:firstLineChars="0" w:firstLine="0"/>
      <w:jc w:val="left"/>
    </w:pPr>
    <w:rPr>
      <w:noProof w:val="0"/>
      <w:sz w:val="21"/>
      <w:szCs w:val="24"/>
    </w:rPr>
  </w:style>
  <w:style w:type="paragraph" w:styleId="afa">
    <w:name w:val="Balloon Text"/>
    <w:basedOn w:val="a1"/>
    <w:link w:val="afb"/>
    <w:qFormat/>
    <w:rsid w:val="001C2F8F"/>
    <w:rPr>
      <w:sz w:val="18"/>
      <w:szCs w:val="18"/>
    </w:rPr>
  </w:style>
  <w:style w:type="paragraph" w:styleId="afc">
    <w:name w:val="endnote text"/>
    <w:basedOn w:val="a1"/>
    <w:link w:val="afd"/>
    <w:semiHidden/>
    <w:qFormat/>
    <w:rsid w:val="000A3853"/>
    <w:pPr>
      <w:snapToGrid w:val="0"/>
      <w:spacing w:line="240" w:lineRule="auto"/>
      <w:ind w:firstLineChars="0" w:firstLine="0"/>
      <w:jc w:val="left"/>
    </w:pPr>
    <w:rPr>
      <w:noProof w:val="0"/>
      <w:szCs w:val="20"/>
    </w:rPr>
  </w:style>
  <w:style w:type="character" w:styleId="afe">
    <w:name w:val="endnote reference"/>
    <w:qFormat/>
    <w:rsid w:val="00A72BCD"/>
    <w:rPr>
      <w:vertAlign w:val="superscript"/>
    </w:rPr>
  </w:style>
  <w:style w:type="character" w:styleId="HTML">
    <w:name w:val="HTML Cite"/>
    <w:qFormat/>
    <w:rsid w:val="00617CE4"/>
    <w:rPr>
      <w:i w:val="0"/>
      <w:iCs w:val="0"/>
      <w:color w:val="008000"/>
    </w:rPr>
  </w:style>
  <w:style w:type="paragraph" w:styleId="aff">
    <w:name w:val="annotation subject"/>
    <w:basedOn w:val="af8"/>
    <w:next w:val="af8"/>
    <w:link w:val="aff0"/>
    <w:semiHidden/>
    <w:qFormat/>
    <w:rsid w:val="00171417"/>
    <w:pPr>
      <w:spacing w:line="288" w:lineRule="auto"/>
      <w:ind w:firstLineChars="200" w:firstLine="200"/>
    </w:pPr>
    <w:rPr>
      <w:b/>
      <w:bCs/>
      <w:noProof/>
      <w:sz w:val="24"/>
      <w:szCs w:val="21"/>
    </w:rPr>
  </w:style>
  <w:style w:type="paragraph" w:styleId="14">
    <w:name w:val="index 1"/>
    <w:basedOn w:val="a1"/>
    <w:next w:val="a1"/>
    <w:autoRedefine/>
    <w:semiHidden/>
    <w:qFormat/>
    <w:rsid w:val="00733F40"/>
    <w:pPr>
      <w:ind w:firstLine="0"/>
    </w:pPr>
  </w:style>
  <w:style w:type="character" w:customStyle="1" w:styleId="11">
    <w:name w:val="标题 1 字符"/>
    <w:aliases w:val="一级标题 字符"/>
    <w:link w:val="10"/>
    <w:uiPriority w:val="9"/>
    <w:qFormat/>
    <w:rsid w:val="00255612"/>
    <w:rPr>
      <w:rFonts w:eastAsia="黑体"/>
      <w:bCs/>
      <w:snapToGrid w:val="0"/>
      <w:sz w:val="32"/>
      <w:szCs w:val="44"/>
    </w:rPr>
  </w:style>
  <w:style w:type="character" w:customStyle="1" w:styleId="21">
    <w:name w:val="标题 2 字符"/>
    <w:aliases w:val="二级标题 字符"/>
    <w:link w:val="20"/>
    <w:uiPriority w:val="9"/>
    <w:qFormat/>
    <w:rsid w:val="00255612"/>
    <w:rPr>
      <w:b/>
      <w:bCs/>
      <w:noProof/>
      <w:snapToGrid w:val="0"/>
      <w:sz w:val="30"/>
      <w:szCs w:val="30"/>
    </w:rPr>
  </w:style>
  <w:style w:type="character" w:customStyle="1" w:styleId="31">
    <w:name w:val="标题 3 字符"/>
    <w:aliases w:val="三级标题 字符"/>
    <w:link w:val="3"/>
    <w:uiPriority w:val="9"/>
    <w:qFormat/>
    <w:rsid w:val="000E4428"/>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1">
    <w:name w:val="摘要"/>
    <w:aliases w:val="表格正文"/>
    <w:basedOn w:val="a1"/>
    <w:link w:val="Char"/>
    <w:qFormat/>
    <w:rsid w:val="00157E8E"/>
    <w:pPr>
      <w:ind w:firstLine="480"/>
    </w:pPr>
    <w:rPr>
      <w:noProof w:val="0"/>
      <w:szCs w:val="24"/>
    </w:rPr>
  </w:style>
  <w:style w:type="character" w:customStyle="1" w:styleId="Char">
    <w:name w:val="摘要 Char"/>
    <w:aliases w:val="表格正文 Char"/>
    <w:link w:val="af1"/>
    <w:qFormat/>
    <w:rsid w:val="00157E8E"/>
    <w:rPr>
      <w:kern w:val="2"/>
      <w:sz w:val="24"/>
      <w:szCs w:val="24"/>
    </w:rPr>
  </w:style>
  <w:style w:type="character" w:customStyle="1" w:styleId="a8">
    <w:name w:val="页脚 字符"/>
    <w:link w:val="a7"/>
    <w:uiPriority w:val="99"/>
    <w:qFormat/>
    <w:rsid w:val="003F2144"/>
    <w:rPr>
      <w:noProof/>
      <w:kern w:val="2"/>
      <w:sz w:val="18"/>
      <w:szCs w:val="18"/>
    </w:rPr>
  </w:style>
  <w:style w:type="character" w:customStyle="1" w:styleId="af0">
    <w:name w:val="日期 字符"/>
    <w:link w:val="af"/>
    <w:qFormat/>
    <w:rsid w:val="007017EC"/>
    <w:rPr>
      <w:kern w:val="2"/>
      <w:sz w:val="21"/>
    </w:rPr>
  </w:style>
  <w:style w:type="paragraph" w:styleId="aff1">
    <w:name w:val="List Paragraph"/>
    <w:basedOn w:val="a1"/>
    <w:link w:val="aff2"/>
    <w:uiPriority w:val="34"/>
    <w:qFormat/>
    <w:rsid w:val="004F3FB6"/>
    <w:pPr>
      <w:ind w:firstLine="420"/>
    </w:pPr>
  </w:style>
  <w:style w:type="paragraph" w:customStyle="1" w:styleId="References">
    <w:name w:val="References"/>
    <w:basedOn w:val="a1"/>
    <w:qFormat/>
    <w:rsid w:val="005F719C"/>
    <w:pPr>
      <w:widowControl/>
      <w:numPr>
        <w:numId w:val="5"/>
      </w:numPr>
      <w:spacing w:line="240" w:lineRule="auto"/>
      <w:ind w:firstLineChars="0" w:firstLine="0"/>
    </w:pPr>
    <w:rPr>
      <w:noProof w:val="0"/>
      <w:kern w:val="0"/>
      <w:sz w:val="16"/>
      <w:szCs w:val="16"/>
      <w:lang w:eastAsia="en-US"/>
    </w:rPr>
  </w:style>
  <w:style w:type="paragraph" w:customStyle="1" w:styleId="aff3">
    <w:name w:val="我的正文"/>
    <w:basedOn w:val="aff4"/>
    <w:link w:val="Char0"/>
    <w:qFormat/>
    <w:rsid w:val="00F26EA0"/>
    <w:pPr>
      <w:spacing w:before="60"/>
      <w:ind w:firstLine="480"/>
    </w:pPr>
    <w:rPr>
      <w:noProof w:val="0"/>
      <w:szCs w:val="24"/>
    </w:rPr>
  </w:style>
  <w:style w:type="character" w:customStyle="1" w:styleId="Char0">
    <w:name w:val="我的正文 Char"/>
    <w:link w:val="aff3"/>
    <w:qFormat/>
    <w:rsid w:val="00F26EA0"/>
    <w:rPr>
      <w:kern w:val="2"/>
      <w:sz w:val="24"/>
      <w:szCs w:val="24"/>
    </w:rPr>
  </w:style>
  <w:style w:type="paragraph" w:styleId="aff4">
    <w:name w:val="Normal Indent"/>
    <w:basedOn w:val="a1"/>
    <w:qFormat/>
    <w:rsid w:val="00F26EA0"/>
    <w:pPr>
      <w:ind w:firstLine="420"/>
    </w:pPr>
  </w:style>
  <w:style w:type="character" w:customStyle="1" w:styleId="40">
    <w:name w:val="标题 4 字符"/>
    <w:aliases w:val="四级标题 字符"/>
    <w:basedOn w:val="a2"/>
    <w:link w:val="4"/>
    <w:uiPriority w:val="9"/>
    <w:qFormat/>
    <w:rsid w:val="00355DAD"/>
    <w:rPr>
      <w:b/>
      <w:bCs/>
      <w:noProof/>
      <w:snapToGrid w:val="0"/>
      <w:sz w:val="24"/>
      <w:szCs w:val="28"/>
    </w:rPr>
  </w:style>
  <w:style w:type="character" w:customStyle="1" w:styleId="50">
    <w:name w:val="标题 5 字符"/>
    <w:aliases w:val="简介一级 字符"/>
    <w:basedOn w:val="a2"/>
    <w:link w:val="5"/>
    <w:qFormat/>
    <w:rsid w:val="00355DAD"/>
    <w:rPr>
      <w:b/>
      <w:noProof/>
      <w:snapToGrid w:val="0"/>
      <w:sz w:val="24"/>
      <w:szCs w:val="28"/>
    </w:rPr>
  </w:style>
  <w:style w:type="character" w:customStyle="1" w:styleId="60">
    <w:name w:val="标题 6 字符"/>
    <w:aliases w:val="简介二级 字符"/>
    <w:basedOn w:val="a2"/>
    <w:link w:val="6"/>
    <w:qFormat/>
    <w:rsid w:val="00355DAD"/>
    <w:rPr>
      <w:b/>
      <w:noProof/>
      <w:snapToGrid w:val="0"/>
      <w:sz w:val="24"/>
      <w:szCs w:val="28"/>
    </w:rPr>
  </w:style>
  <w:style w:type="character" w:customStyle="1" w:styleId="70">
    <w:name w:val="标题 7 字符"/>
    <w:basedOn w:val="a2"/>
    <w:link w:val="7"/>
    <w:qFormat/>
    <w:rsid w:val="00355DAD"/>
    <w:rPr>
      <w:b/>
      <w:noProof/>
      <w:snapToGrid w:val="0"/>
      <w:sz w:val="24"/>
      <w:szCs w:val="28"/>
    </w:rPr>
  </w:style>
  <w:style w:type="character" w:customStyle="1" w:styleId="80">
    <w:name w:val="标题 8 字符"/>
    <w:basedOn w:val="a2"/>
    <w:link w:val="8"/>
    <w:qFormat/>
    <w:rsid w:val="00355DAD"/>
    <w:rPr>
      <w:rFonts w:ascii="Arial" w:eastAsia="黑体" w:hAnsi="Arial"/>
      <w:noProof/>
      <w:kern w:val="2"/>
      <w:sz w:val="24"/>
      <w:szCs w:val="24"/>
    </w:rPr>
  </w:style>
  <w:style w:type="character" w:customStyle="1" w:styleId="90">
    <w:name w:val="标题 9 字符"/>
    <w:basedOn w:val="a2"/>
    <w:link w:val="9"/>
    <w:qFormat/>
    <w:rsid w:val="00355DAD"/>
    <w:rPr>
      <w:b/>
      <w:bCs/>
      <w:noProof/>
      <w:snapToGrid w:val="0"/>
      <w:sz w:val="24"/>
      <w:szCs w:val="28"/>
    </w:rPr>
  </w:style>
  <w:style w:type="character" w:customStyle="1" w:styleId="a6">
    <w:name w:val="页眉 字符"/>
    <w:aliases w:val="学位论文页眉 字符"/>
    <w:basedOn w:val="a2"/>
    <w:link w:val="a5"/>
    <w:qFormat/>
    <w:rsid w:val="00C33393"/>
    <w:rPr>
      <w:noProof/>
      <w:snapToGrid w:val="0"/>
      <w:kern w:val="24"/>
      <w:sz w:val="21"/>
      <w:szCs w:val="21"/>
    </w:rPr>
  </w:style>
  <w:style w:type="character" w:customStyle="1" w:styleId="ae">
    <w:name w:val="文档结构图 字符"/>
    <w:basedOn w:val="a2"/>
    <w:link w:val="ad"/>
    <w:semiHidden/>
    <w:qFormat/>
    <w:rsid w:val="00355DAD"/>
    <w:rPr>
      <w:noProof/>
      <w:kern w:val="2"/>
      <w:sz w:val="24"/>
      <w:szCs w:val="21"/>
      <w:shd w:val="clear" w:color="auto" w:fill="000080"/>
    </w:rPr>
  </w:style>
  <w:style w:type="character" w:customStyle="1" w:styleId="af9">
    <w:name w:val="批注文字 字符"/>
    <w:basedOn w:val="a2"/>
    <w:link w:val="af8"/>
    <w:semiHidden/>
    <w:qFormat/>
    <w:rsid w:val="00355DAD"/>
    <w:rPr>
      <w:kern w:val="2"/>
      <w:sz w:val="21"/>
      <w:szCs w:val="24"/>
    </w:rPr>
  </w:style>
  <w:style w:type="character" w:customStyle="1" w:styleId="afb">
    <w:name w:val="批注框文本 字符"/>
    <w:basedOn w:val="a2"/>
    <w:link w:val="afa"/>
    <w:qFormat/>
    <w:rsid w:val="00355DAD"/>
    <w:rPr>
      <w:noProof/>
      <w:kern w:val="2"/>
      <w:sz w:val="18"/>
      <w:szCs w:val="18"/>
    </w:rPr>
  </w:style>
  <w:style w:type="character" w:customStyle="1" w:styleId="afd">
    <w:name w:val="尾注文本 字符"/>
    <w:basedOn w:val="a2"/>
    <w:link w:val="afc"/>
    <w:semiHidden/>
    <w:qFormat/>
    <w:rsid w:val="00355DAD"/>
    <w:rPr>
      <w:kern w:val="2"/>
      <w:sz w:val="24"/>
    </w:rPr>
  </w:style>
  <w:style w:type="character" w:customStyle="1" w:styleId="aff0">
    <w:name w:val="批注主题 字符"/>
    <w:basedOn w:val="af9"/>
    <w:link w:val="aff"/>
    <w:semiHidden/>
    <w:qFormat/>
    <w:rsid w:val="00355DAD"/>
    <w:rPr>
      <w:b/>
      <w:bCs/>
      <w:noProof/>
      <w:kern w:val="2"/>
      <w:sz w:val="24"/>
      <w:szCs w:val="21"/>
    </w:rPr>
  </w:style>
  <w:style w:type="character" w:customStyle="1" w:styleId="high-light-bg4">
    <w:name w:val="high-light-bg4"/>
    <w:basedOn w:val="a2"/>
    <w:qFormat/>
    <w:rsid w:val="00355DAD"/>
  </w:style>
  <w:style w:type="character" w:customStyle="1" w:styleId="ordinary-span-edit2">
    <w:name w:val="ordinary-span-edit2"/>
    <w:basedOn w:val="a2"/>
    <w:qFormat/>
    <w:rsid w:val="00355DAD"/>
  </w:style>
  <w:style w:type="paragraph" w:customStyle="1" w:styleId="aff5">
    <w:name w:val="图图"/>
    <w:basedOn w:val="a1"/>
    <w:link w:val="Char1"/>
    <w:qFormat/>
    <w:rsid w:val="00355DAD"/>
    <w:pPr>
      <w:spacing w:beforeLines="100" w:before="100" w:line="240" w:lineRule="auto"/>
      <w:ind w:firstLineChars="0" w:firstLine="0"/>
      <w:jc w:val="center"/>
    </w:pPr>
    <w:rPr>
      <w:noProof w:val="0"/>
    </w:rPr>
  </w:style>
  <w:style w:type="character" w:customStyle="1" w:styleId="Char1">
    <w:name w:val="图图 Char"/>
    <w:link w:val="aff5"/>
    <w:qFormat/>
    <w:rsid w:val="00355DAD"/>
    <w:rPr>
      <w:kern w:val="2"/>
      <w:sz w:val="24"/>
      <w:szCs w:val="21"/>
    </w:rPr>
  </w:style>
  <w:style w:type="character" w:customStyle="1" w:styleId="-Char0">
    <w:name w:val="标题-图 Char"/>
    <w:link w:val="-0"/>
    <w:qFormat/>
    <w:rsid w:val="00C82912"/>
    <w:rPr>
      <w:kern w:val="2"/>
      <w:sz w:val="21"/>
      <w:szCs w:val="21"/>
    </w:rPr>
  </w:style>
  <w:style w:type="character" w:styleId="aff6">
    <w:name w:val="footnote reference"/>
    <w:basedOn w:val="a2"/>
    <w:uiPriority w:val="99"/>
    <w:unhideWhenUsed/>
    <w:qFormat/>
    <w:rsid w:val="00355DAD"/>
    <w:rPr>
      <w:vertAlign w:val="superscript"/>
    </w:rPr>
  </w:style>
  <w:style w:type="paragraph" w:customStyle="1" w:styleId="aff7">
    <w:name w:val="公式"/>
    <w:basedOn w:val="a1"/>
    <w:qFormat/>
    <w:rsid w:val="00255612"/>
    <w:pPr>
      <w:tabs>
        <w:tab w:val="center" w:pos="3990"/>
        <w:tab w:val="right" w:pos="7980"/>
      </w:tabs>
      <w:snapToGrid w:val="0"/>
      <w:spacing w:beforeLines="100" w:before="100" w:afterLines="100" w:after="100" w:line="240" w:lineRule="auto"/>
      <w:ind w:firstLineChars="196" w:firstLine="196"/>
    </w:pPr>
    <w:rPr>
      <w:noProof w:val="0"/>
      <w:szCs w:val="24"/>
    </w:rPr>
  </w:style>
  <w:style w:type="table" w:styleId="2-1">
    <w:name w:val="Medium List 2 Accent 1"/>
    <w:basedOn w:val="a3"/>
    <w:uiPriority w:val="66"/>
    <w:rsid w:val="00355DAD"/>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5">
    <w:name w:val="网格型1"/>
    <w:basedOn w:val="a3"/>
    <w:next w:val="af4"/>
    <w:uiPriority w:val="39"/>
    <w:rsid w:val="00355DA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FollowedHyperlink"/>
    <w:basedOn w:val="a2"/>
    <w:qFormat/>
    <w:rsid w:val="00355DAD"/>
    <w:rPr>
      <w:color w:val="800080" w:themeColor="followedHyperlink"/>
      <w:u w:val="single"/>
    </w:rPr>
  </w:style>
  <w:style w:type="paragraph" w:styleId="TOC">
    <w:name w:val="TOC Heading"/>
    <w:basedOn w:val="10"/>
    <w:next w:val="a1"/>
    <w:uiPriority w:val="39"/>
    <w:unhideWhenUsed/>
    <w:qFormat/>
    <w:rsid w:val="00355DAD"/>
    <w:pPr>
      <w:widowControl/>
      <w:numPr>
        <w:numId w:val="0"/>
      </w:numPr>
      <w:spacing w:after="0" w:line="276" w:lineRule="auto"/>
      <w:jc w:val="left"/>
      <w:outlineLvl w:val="9"/>
    </w:pPr>
    <w:rPr>
      <w:rFonts w:asciiTheme="majorHAnsi" w:eastAsiaTheme="majorEastAsia" w:hAnsiTheme="majorHAnsi" w:cstheme="majorBidi"/>
      <w:b/>
      <w:bCs w:val="0"/>
      <w:snapToGrid/>
      <w:color w:val="365F91" w:themeColor="accent1" w:themeShade="BF"/>
      <w:sz w:val="28"/>
      <w:szCs w:val="28"/>
    </w:rPr>
  </w:style>
  <w:style w:type="paragraph" w:styleId="aff9">
    <w:name w:val="table of figures"/>
    <w:basedOn w:val="a1"/>
    <w:next w:val="a1"/>
    <w:uiPriority w:val="99"/>
    <w:qFormat/>
    <w:rsid w:val="00355DAD"/>
    <w:pPr>
      <w:ind w:leftChars="200" w:left="200" w:hangingChars="200" w:hanging="200"/>
    </w:pPr>
    <w:rPr>
      <w:noProof w:val="0"/>
    </w:rPr>
  </w:style>
  <w:style w:type="character" w:customStyle="1" w:styleId="-Char">
    <w:name w:val="标题-无编号 Char"/>
    <w:link w:val="-1"/>
    <w:qFormat/>
    <w:rsid w:val="003642A1"/>
    <w:rPr>
      <w:rFonts w:eastAsia="黑体"/>
      <w:bCs/>
      <w:snapToGrid w:val="0"/>
      <w:sz w:val="32"/>
      <w:szCs w:val="44"/>
    </w:rPr>
  </w:style>
  <w:style w:type="table" w:customStyle="1" w:styleId="23">
    <w:name w:val="网格型2"/>
    <w:basedOn w:val="a3"/>
    <w:next w:val="af4"/>
    <w:uiPriority w:val="59"/>
    <w:rsid w:val="000D7D1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4">
    <w:name w:val="图图2"/>
    <w:basedOn w:val="a1"/>
    <w:qFormat/>
    <w:rsid w:val="00DF38DE"/>
    <w:pPr>
      <w:widowControl/>
      <w:spacing w:line="240" w:lineRule="auto"/>
      <w:ind w:firstLineChars="0" w:firstLine="0"/>
      <w:jc w:val="center"/>
    </w:pPr>
    <w:rPr>
      <w:noProof w:val="0"/>
    </w:rPr>
  </w:style>
  <w:style w:type="character" w:styleId="affa">
    <w:name w:val="Strong"/>
    <w:uiPriority w:val="22"/>
    <w:qFormat/>
    <w:rsid w:val="00DF38DE"/>
    <w:rPr>
      <w:b/>
      <w:bCs/>
    </w:rPr>
  </w:style>
  <w:style w:type="character" w:customStyle="1" w:styleId="aff2">
    <w:name w:val="列出段落 字符"/>
    <w:basedOn w:val="a2"/>
    <w:link w:val="aff1"/>
    <w:uiPriority w:val="34"/>
    <w:qFormat/>
    <w:rsid w:val="000F1BC1"/>
    <w:rPr>
      <w:noProof/>
      <w:kern w:val="2"/>
      <w:sz w:val="24"/>
      <w:szCs w:val="21"/>
    </w:rPr>
  </w:style>
  <w:style w:type="character" w:customStyle="1" w:styleId="fontstyle21">
    <w:name w:val="fontstyle21"/>
    <w:basedOn w:val="a2"/>
    <w:qFormat/>
    <w:rsid w:val="000F1BC1"/>
    <w:rPr>
      <w:rFonts w:ascii="宋体" w:eastAsia="宋体" w:hAnsi="宋体" w:hint="eastAsia"/>
      <w:color w:val="000000"/>
      <w:sz w:val="24"/>
      <w:szCs w:val="24"/>
    </w:rPr>
  </w:style>
  <w:style w:type="paragraph" w:styleId="affb">
    <w:name w:val="Subtitle"/>
    <w:basedOn w:val="a1"/>
    <w:next w:val="a1"/>
    <w:link w:val="affc"/>
    <w:uiPriority w:val="11"/>
    <w:qFormat/>
    <w:rsid w:val="000A7AAC"/>
    <w:pPr>
      <w:widowControl/>
      <w:spacing w:before="240" w:after="60" w:line="312" w:lineRule="atLeast"/>
      <w:jc w:val="center"/>
      <w:outlineLvl w:val="1"/>
    </w:pPr>
    <w:rPr>
      <w:rFonts w:ascii="Cambria" w:hAnsi="Cambria"/>
      <w:b/>
      <w:bCs/>
      <w:noProof w:val="0"/>
      <w:kern w:val="28"/>
      <w:sz w:val="32"/>
      <w:szCs w:val="32"/>
    </w:rPr>
  </w:style>
  <w:style w:type="character" w:customStyle="1" w:styleId="affc">
    <w:name w:val="副标题 字符"/>
    <w:basedOn w:val="a2"/>
    <w:link w:val="affb"/>
    <w:uiPriority w:val="11"/>
    <w:qFormat/>
    <w:rsid w:val="000A7AAC"/>
    <w:rPr>
      <w:rFonts w:ascii="Cambria" w:hAnsi="Cambria"/>
      <w:b/>
      <w:bCs/>
      <w:kern w:val="28"/>
      <w:sz w:val="32"/>
      <w:szCs w:val="32"/>
    </w:rPr>
  </w:style>
  <w:style w:type="paragraph" w:styleId="affd">
    <w:name w:val="Normal (Web)"/>
    <w:basedOn w:val="a1"/>
    <w:qFormat/>
    <w:rsid w:val="000A7AAC"/>
    <w:pPr>
      <w:widowControl/>
      <w:spacing w:before="100" w:beforeAutospacing="1" w:after="100" w:afterAutospacing="1"/>
      <w:jc w:val="left"/>
    </w:pPr>
    <w:rPr>
      <w:rFonts w:ascii="宋体" w:hAnsi="宋体" w:cs="宋体"/>
      <w:noProof w:val="0"/>
      <w:kern w:val="0"/>
      <w:szCs w:val="24"/>
    </w:rPr>
  </w:style>
  <w:style w:type="table" w:customStyle="1" w:styleId="110">
    <w:name w:val="网格表 1 浅色1"/>
    <w:basedOn w:val="a3"/>
    <w:uiPriority w:val="46"/>
    <w:qFormat/>
    <w:rsid w:val="000A7AAC"/>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6">
    <w:name w:val="占位符文本1"/>
    <w:basedOn w:val="a2"/>
    <w:uiPriority w:val="99"/>
    <w:semiHidden/>
    <w:qFormat/>
    <w:rsid w:val="000A7AAC"/>
    <w:rPr>
      <w:color w:val="808080"/>
    </w:rPr>
  </w:style>
  <w:style w:type="paragraph" w:customStyle="1" w:styleId="17">
    <w:name w:val="列出段落1"/>
    <w:basedOn w:val="a1"/>
    <w:uiPriority w:val="34"/>
    <w:qFormat/>
    <w:rsid w:val="000A7AAC"/>
    <w:pPr>
      <w:widowControl/>
      <w:ind w:firstLine="420"/>
    </w:pPr>
    <w:rPr>
      <w:noProof w:val="0"/>
    </w:rPr>
  </w:style>
  <w:style w:type="paragraph" w:customStyle="1" w:styleId="affe">
    <w:name w:val="图表题注"/>
    <w:basedOn w:val="a1"/>
    <w:next w:val="a1"/>
    <w:qFormat/>
    <w:rsid w:val="000A7AAC"/>
    <w:pPr>
      <w:widowControl/>
      <w:ind w:firstLineChars="0" w:firstLine="0"/>
      <w:jc w:val="center"/>
    </w:pPr>
    <w:rPr>
      <w:noProof w:val="0"/>
      <w:sz w:val="21"/>
    </w:rPr>
  </w:style>
  <w:style w:type="paragraph" w:customStyle="1" w:styleId="mathtype">
    <w:name w:val="mathtype外观"/>
    <w:basedOn w:val="MTDisplayEquation"/>
    <w:link w:val="mathtypeChar"/>
    <w:qFormat/>
    <w:rsid w:val="000A7AAC"/>
    <w:pPr>
      <w:widowControl/>
      <w:tabs>
        <w:tab w:val="clear" w:pos="4540"/>
        <w:tab w:val="clear" w:pos="9080"/>
        <w:tab w:val="center" w:pos="4541"/>
        <w:tab w:val="right" w:pos="8506"/>
      </w:tabs>
      <w:spacing w:line="240" w:lineRule="auto"/>
      <w:ind w:firstLineChars="0" w:firstLine="0"/>
    </w:pPr>
    <w:rPr>
      <w:rFonts w:eastAsiaTheme="minorEastAsia" w:cstheme="minorBidi"/>
      <w:szCs w:val="22"/>
    </w:rPr>
  </w:style>
  <w:style w:type="character" w:customStyle="1" w:styleId="mathtypeChar">
    <w:name w:val="mathtype外观 Char"/>
    <w:basedOn w:val="MTDisplayEquationChar"/>
    <w:link w:val="mathtype"/>
    <w:qFormat/>
    <w:rsid w:val="000A7AAC"/>
    <w:rPr>
      <w:rFonts w:eastAsiaTheme="minorEastAsia" w:cstheme="minorBidi"/>
      <w:noProof/>
      <w:kern w:val="2"/>
      <w:sz w:val="24"/>
      <w:szCs w:val="22"/>
    </w:rPr>
  </w:style>
  <w:style w:type="character" w:customStyle="1" w:styleId="18">
    <w:name w:val="不明显强调1"/>
    <w:basedOn w:val="a2"/>
    <w:uiPriority w:val="19"/>
    <w:qFormat/>
    <w:rsid w:val="000A7AAC"/>
    <w:rPr>
      <w:rFonts w:eastAsia="宋体" w:cs="Times New Roman"/>
      <w:i/>
      <w:iCs/>
      <w:color w:val="808080"/>
      <w:szCs w:val="22"/>
      <w:lang w:eastAsia="zh-CN"/>
    </w:rPr>
  </w:style>
  <w:style w:type="paragraph" w:customStyle="1" w:styleId="DecimalAligned">
    <w:name w:val="Decimal Aligned"/>
    <w:basedOn w:val="a1"/>
    <w:uiPriority w:val="40"/>
    <w:qFormat/>
    <w:rsid w:val="000A7AAC"/>
    <w:pPr>
      <w:widowControl/>
      <w:tabs>
        <w:tab w:val="decimal" w:pos="360"/>
      </w:tabs>
      <w:spacing w:after="200" w:line="276" w:lineRule="auto"/>
      <w:ind w:firstLineChars="0" w:firstLine="0"/>
      <w:jc w:val="left"/>
    </w:pPr>
    <w:rPr>
      <w:rFonts w:ascii="Calibri" w:hAnsi="Calibri"/>
      <w:noProof w:val="0"/>
      <w:kern w:val="0"/>
      <w:sz w:val="22"/>
      <w:szCs w:val="22"/>
    </w:rPr>
  </w:style>
  <w:style w:type="character" w:customStyle="1" w:styleId="apple-converted-space">
    <w:name w:val="apple-converted-space"/>
    <w:basedOn w:val="a2"/>
    <w:qFormat/>
    <w:rsid w:val="000A7AAC"/>
  </w:style>
  <w:style w:type="paragraph" w:customStyle="1" w:styleId="TOC1">
    <w:name w:val="TOC 标题1"/>
    <w:basedOn w:val="10"/>
    <w:next w:val="a1"/>
    <w:uiPriority w:val="39"/>
    <w:unhideWhenUsed/>
    <w:qFormat/>
    <w:rsid w:val="000A7AAC"/>
    <w:pPr>
      <w:widowControl/>
      <w:numPr>
        <w:numId w:val="0"/>
      </w:numPr>
      <w:spacing w:after="0" w:line="276" w:lineRule="auto"/>
      <w:jc w:val="left"/>
      <w:outlineLvl w:val="9"/>
    </w:pPr>
    <w:rPr>
      <w:rFonts w:ascii="Cambria" w:eastAsia="宋体" w:hAnsi="Cambria"/>
      <w:b/>
      <w:snapToGrid/>
      <w:color w:val="365F91"/>
      <w:sz w:val="28"/>
      <w:szCs w:val="28"/>
    </w:rPr>
  </w:style>
  <w:style w:type="paragraph" w:customStyle="1" w:styleId="afff">
    <w:name w:val="图格式"/>
    <w:basedOn w:val="a1"/>
    <w:qFormat/>
    <w:rsid w:val="000A7AAC"/>
    <w:pPr>
      <w:widowControl/>
      <w:spacing w:line="240" w:lineRule="auto"/>
      <w:ind w:firstLineChars="0" w:firstLine="0"/>
      <w:jc w:val="center"/>
    </w:pPr>
    <w:rPr>
      <w:noProof w:val="0"/>
      <w:sz w:val="21"/>
    </w:rPr>
  </w:style>
  <w:style w:type="paragraph" w:customStyle="1" w:styleId="afff0">
    <w:name w:val="图标注"/>
    <w:basedOn w:val="afff"/>
    <w:qFormat/>
    <w:rsid w:val="000A7AAC"/>
  </w:style>
  <w:style w:type="paragraph" w:customStyle="1" w:styleId="afff1">
    <w:name w:val="我的表格"/>
    <w:basedOn w:val="af1"/>
    <w:qFormat/>
    <w:rsid w:val="000A7AAC"/>
    <w:pPr>
      <w:widowControl/>
      <w:ind w:firstLineChars="0" w:firstLine="0"/>
      <w:jc w:val="center"/>
    </w:pPr>
    <w:rPr>
      <w:sz w:val="21"/>
    </w:rPr>
  </w:style>
  <w:style w:type="paragraph" w:customStyle="1" w:styleId="33">
    <w:name w:val="列出段落3"/>
    <w:basedOn w:val="a1"/>
    <w:uiPriority w:val="99"/>
    <w:unhideWhenUsed/>
    <w:qFormat/>
    <w:rsid w:val="000A7AAC"/>
    <w:pPr>
      <w:widowControl/>
      <w:ind w:firstLine="420"/>
    </w:pPr>
    <w:rPr>
      <w:noProof w:val="0"/>
    </w:rPr>
  </w:style>
  <w:style w:type="paragraph" w:customStyle="1" w:styleId="25">
    <w:name w:val="列出段落2"/>
    <w:basedOn w:val="a1"/>
    <w:uiPriority w:val="99"/>
    <w:unhideWhenUsed/>
    <w:qFormat/>
    <w:rsid w:val="000A7AAC"/>
    <w:pPr>
      <w:widowControl/>
      <w:ind w:firstLine="420"/>
    </w:pPr>
    <w:rPr>
      <w:noProof w:val="0"/>
    </w:rPr>
  </w:style>
  <w:style w:type="character" w:customStyle="1" w:styleId="19">
    <w:name w:val="明显强调1"/>
    <w:basedOn w:val="a2"/>
    <w:uiPriority w:val="21"/>
    <w:qFormat/>
    <w:rsid w:val="000A7AAC"/>
    <w:rPr>
      <w:b/>
      <w:bCs/>
      <w:i/>
      <w:iCs/>
      <w:color w:val="4F81BD" w:themeColor="accent1"/>
    </w:rPr>
  </w:style>
  <w:style w:type="paragraph" w:customStyle="1" w:styleId="TOC2">
    <w:name w:val="TOC 标题2"/>
    <w:basedOn w:val="10"/>
    <w:next w:val="a1"/>
    <w:uiPriority w:val="39"/>
    <w:unhideWhenUsed/>
    <w:qFormat/>
    <w:rsid w:val="000A7AAC"/>
    <w:pPr>
      <w:widowControl/>
      <w:numPr>
        <w:numId w:val="0"/>
      </w:numPr>
      <w:spacing w:after="0" w:line="276" w:lineRule="auto"/>
      <w:jc w:val="left"/>
      <w:outlineLvl w:val="9"/>
    </w:pPr>
    <w:rPr>
      <w:rFonts w:asciiTheme="majorHAnsi" w:eastAsiaTheme="majorEastAsia" w:hAnsiTheme="majorHAnsi" w:cstheme="majorBidi"/>
      <w:b/>
      <w:snapToGrid/>
      <w:color w:val="365F91" w:themeColor="accent1" w:themeShade="BF"/>
      <w:sz w:val="28"/>
      <w:szCs w:val="28"/>
    </w:rPr>
  </w:style>
  <w:style w:type="paragraph" w:customStyle="1" w:styleId="42">
    <w:name w:val="列出段落4"/>
    <w:basedOn w:val="a1"/>
    <w:uiPriority w:val="99"/>
    <w:unhideWhenUsed/>
    <w:qFormat/>
    <w:rsid w:val="000A7AAC"/>
    <w:pPr>
      <w:widowControl/>
      <w:ind w:firstLine="420"/>
    </w:pPr>
    <w:rPr>
      <w:noProof w:val="0"/>
    </w:rPr>
  </w:style>
  <w:style w:type="character" w:customStyle="1" w:styleId="fontstyle01">
    <w:name w:val="fontstyle01"/>
    <w:basedOn w:val="a2"/>
    <w:qFormat/>
    <w:rsid w:val="000A7AAC"/>
    <w:rPr>
      <w:rFonts w:ascii="TimesNewRomanPSMT" w:hAnsi="TimesNewRomanPSMT" w:hint="default"/>
      <w:color w:val="000000"/>
      <w:sz w:val="24"/>
      <w:szCs w:val="24"/>
    </w:rPr>
  </w:style>
  <w:style w:type="table" w:customStyle="1" w:styleId="210">
    <w:name w:val="无格式表格 21"/>
    <w:basedOn w:val="a3"/>
    <w:uiPriority w:val="42"/>
    <w:qFormat/>
    <w:rsid w:val="000A7AAC"/>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61">
    <w:name w:val="font61"/>
    <w:basedOn w:val="a2"/>
    <w:qFormat/>
    <w:rsid w:val="000A7AAC"/>
    <w:rPr>
      <w:rFonts w:ascii="宋体" w:eastAsia="宋体" w:hAnsi="宋体" w:cs="宋体" w:hint="eastAsia"/>
      <w:color w:val="000000"/>
      <w:sz w:val="21"/>
      <w:szCs w:val="21"/>
      <w:u w:val="none"/>
    </w:rPr>
  </w:style>
  <w:style w:type="character" w:customStyle="1" w:styleId="font51">
    <w:name w:val="font51"/>
    <w:basedOn w:val="a2"/>
    <w:qFormat/>
    <w:rsid w:val="000A7AAC"/>
    <w:rPr>
      <w:rFonts w:ascii="Times New Roman" w:hAnsi="Times New Roman" w:cs="Times New Roman" w:hint="default"/>
      <w:color w:val="000000"/>
      <w:sz w:val="21"/>
      <w:szCs w:val="21"/>
      <w:u w:val="none"/>
    </w:rPr>
  </w:style>
  <w:style w:type="character" w:customStyle="1" w:styleId="font11">
    <w:name w:val="font11"/>
    <w:basedOn w:val="a2"/>
    <w:qFormat/>
    <w:rsid w:val="000A7AAC"/>
    <w:rPr>
      <w:rFonts w:ascii="Times New Roman" w:hAnsi="Times New Roman" w:cs="Times New Roman" w:hint="default"/>
      <w:color w:val="000000"/>
      <w:sz w:val="21"/>
      <w:szCs w:val="21"/>
      <w:u w:val="none"/>
    </w:rPr>
  </w:style>
  <w:style w:type="character" w:customStyle="1" w:styleId="font21">
    <w:name w:val="font21"/>
    <w:basedOn w:val="a2"/>
    <w:qFormat/>
    <w:rsid w:val="000A7AAC"/>
    <w:rPr>
      <w:rFonts w:ascii="Times New Roman" w:hAnsi="Times New Roman" w:cs="Times New Roman" w:hint="default"/>
      <w:color w:val="000000"/>
      <w:sz w:val="21"/>
      <w:szCs w:val="21"/>
      <w:u w:val="none"/>
    </w:rPr>
  </w:style>
  <w:style w:type="paragraph" w:customStyle="1" w:styleId="1a">
    <w:name w:val="修订1"/>
    <w:hidden/>
    <w:uiPriority w:val="99"/>
    <w:semiHidden/>
    <w:qFormat/>
    <w:rsid w:val="000A7AAC"/>
    <w:rPr>
      <w:kern w:val="2"/>
      <w:sz w:val="24"/>
      <w:szCs w:val="21"/>
    </w:rPr>
  </w:style>
  <w:style w:type="character" w:customStyle="1" w:styleId="150">
    <w:name w:val="15"/>
    <w:basedOn w:val="a2"/>
    <w:qFormat/>
    <w:rsid w:val="000A7AAC"/>
    <w:rPr>
      <w:rFonts w:ascii="TimesNewRomanPSMT" w:hAnsi="TimesNewRomanPSMT" w:hint="default"/>
      <w:color w:val="000000"/>
      <w:sz w:val="24"/>
      <w:szCs w:val="24"/>
    </w:rPr>
  </w:style>
  <w:style w:type="paragraph" w:customStyle="1" w:styleId="1b">
    <w:name w:val="列表段落1"/>
    <w:basedOn w:val="a1"/>
    <w:qFormat/>
    <w:rsid w:val="000A7AAC"/>
    <w:pPr>
      <w:widowControl/>
      <w:ind w:firstLine="420"/>
    </w:pPr>
    <w:rPr>
      <w:noProof w:val="0"/>
      <w:szCs w:val="24"/>
    </w:rPr>
  </w:style>
  <w:style w:type="character" w:customStyle="1" w:styleId="160">
    <w:name w:val="16"/>
    <w:basedOn w:val="a2"/>
    <w:qFormat/>
    <w:rsid w:val="000A7AAC"/>
    <w:rPr>
      <w:rFonts w:ascii="TimesNewRomanPSMT" w:hAnsi="TimesNewRomanPSMT" w:hint="default"/>
      <w:color w:val="000000"/>
      <w:sz w:val="24"/>
      <w:szCs w:val="24"/>
    </w:rPr>
  </w:style>
  <w:style w:type="paragraph" w:customStyle="1" w:styleId="1c">
    <w:name w:val="无间隔1"/>
    <w:basedOn w:val="a1"/>
    <w:rsid w:val="000A7AAC"/>
    <w:pPr>
      <w:spacing w:line="240" w:lineRule="auto"/>
      <w:ind w:firstLineChars="0" w:firstLine="0"/>
    </w:pPr>
    <w:rPr>
      <w:noProof w:val="0"/>
      <w:sz w:val="21"/>
    </w:rPr>
  </w:style>
  <w:style w:type="paragraph" w:styleId="afff2">
    <w:name w:val="No Spacing"/>
    <w:uiPriority w:val="1"/>
    <w:rsid w:val="000A7AAC"/>
    <w:pPr>
      <w:widowControl w:val="0"/>
      <w:ind w:firstLineChars="200" w:firstLine="200"/>
      <w:jc w:val="both"/>
    </w:pPr>
    <w:rPr>
      <w:noProof/>
      <w:kern w:val="2"/>
      <w:sz w:val="24"/>
      <w:szCs w:val="21"/>
    </w:rPr>
  </w:style>
  <w:style w:type="character" w:customStyle="1" w:styleId="1d">
    <w:name w:val="@他1"/>
    <w:basedOn w:val="a2"/>
    <w:uiPriority w:val="99"/>
    <w:semiHidden/>
    <w:unhideWhenUsed/>
    <w:rsid w:val="000A7AAC"/>
    <w:rPr>
      <w:color w:val="2B579A"/>
      <w:shd w:val="clear" w:color="auto" w:fill="E6E6E6"/>
    </w:rPr>
  </w:style>
  <w:style w:type="character" w:customStyle="1" w:styleId="highlight">
    <w:name w:val="highlight"/>
    <w:basedOn w:val="a2"/>
    <w:rsid w:val="000A7AAC"/>
  </w:style>
  <w:style w:type="character" w:customStyle="1" w:styleId="26">
    <w:name w:val="@他2"/>
    <w:basedOn w:val="a2"/>
    <w:uiPriority w:val="99"/>
    <w:semiHidden/>
    <w:unhideWhenUsed/>
    <w:rsid w:val="000A7AAC"/>
    <w:rPr>
      <w:color w:val="2B579A"/>
      <w:shd w:val="clear" w:color="auto" w:fill="E6E6E6"/>
    </w:rPr>
  </w:style>
  <w:style w:type="paragraph" w:customStyle="1" w:styleId="Default">
    <w:name w:val="Default"/>
    <w:rsid w:val="000A7AAC"/>
    <w:pPr>
      <w:widowControl w:val="0"/>
      <w:autoSpaceDE w:val="0"/>
      <w:autoSpaceDN w:val="0"/>
      <w:adjustRightInd w:val="0"/>
    </w:pPr>
    <w:rPr>
      <w:color w:val="000000"/>
      <w:sz w:val="24"/>
      <w:szCs w:val="24"/>
    </w:rPr>
  </w:style>
  <w:style w:type="paragraph" w:customStyle="1" w:styleId="afff3">
    <w:name w:val="报告正文"/>
    <w:basedOn w:val="a1"/>
    <w:link w:val="Char2"/>
    <w:qFormat/>
    <w:rsid w:val="000A7AAC"/>
    <w:pPr>
      <w:spacing w:line="360" w:lineRule="auto"/>
    </w:pPr>
    <w:rPr>
      <w:rFonts w:eastAsiaTheme="minorEastAsia" w:cstheme="minorBidi"/>
      <w:noProof w:val="0"/>
      <w:szCs w:val="22"/>
    </w:rPr>
  </w:style>
  <w:style w:type="character" w:customStyle="1" w:styleId="Char2">
    <w:name w:val="报告正文 Char"/>
    <w:basedOn w:val="a2"/>
    <w:link w:val="afff3"/>
    <w:rsid w:val="000A7AAC"/>
    <w:rPr>
      <w:rFonts w:eastAsiaTheme="minorEastAsia" w:cstheme="minorBidi"/>
      <w:kern w:val="2"/>
      <w:sz w:val="24"/>
      <w:szCs w:val="22"/>
    </w:rPr>
  </w:style>
  <w:style w:type="paragraph" w:customStyle="1" w:styleId="a0">
    <w:name w:val="小图标"/>
    <w:basedOn w:val="-0"/>
    <w:link w:val="Char3"/>
    <w:qFormat/>
    <w:rsid w:val="000A7AAC"/>
    <w:pPr>
      <w:numPr>
        <w:ilvl w:val="0"/>
        <w:numId w:val="29"/>
      </w:numPr>
      <w:tabs>
        <w:tab w:val="clear" w:pos="567"/>
      </w:tabs>
      <w:spacing w:before="0" w:after="240"/>
      <w:ind w:left="0" w:firstLine="0"/>
    </w:pPr>
    <w:rPr>
      <w:noProof/>
    </w:rPr>
  </w:style>
  <w:style w:type="character" w:customStyle="1" w:styleId="Char3">
    <w:name w:val="小图标 Char"/>
    <w:basedOn w:val="-Char0"/>
    <w:link w:val="a0"/>
    <w:rsid w:val="000A7AAC"/>
    <w:rPr>
      <w:noProof/>
      <w:kern w:val="2"/>
      <w:sz w:val="21"/>
      <w:szCs w:val="21"/>
    </w:rPr>
  </w:style>
  <w:style w:type="character" w:styleId="afff4">
    <w:name w:val="Subtle Reference"/>
    <w:basedOn w:val="a2"/>
    <w:uiPriority w:val="31"/>
    <w:qFormat/>
    <w:rsid w:val="000A7AAC"/>
    <w:rPr>
      <w:smallCaps/>
      <w:color w:val="5A5A5A" w:themeColor="text1" w:themeTint="A5"/>
    </w:rPr>
  </w:style>
  <w:style w:type="paragraph" w:customStyle="1" w:styleId="afff5">
    <w:name w:val="插图"/>
    <w:basedOn w:val="12"/>
    <w:link w:val="Char4"/>
    <w:qFormat/>
    <w:rsid w:val="000A7AAC"/>
    <w:pPr>
      <w:tabs>
        <w:tab w:val="left" w:pos="1050"/>
        <w:tab w:val="right" w:leader="dot" w:pos="8777"/>
      </w:tabs>
    </w:pPr>
  </w:style>
  <w:style w:type="character" w:customStyle="1" w:styleId="13">
    <w:name w:val="目录 1 字符"/>
    <w:basedOn w:val="a2"/>
    <w:link w:val="12"/>
    <w:uiPriority w:val="39"/>
    <w:rsid w:val="000A7AAC"/>
    <w:rPr>
      <w:rFonts w:eastAsia="黑体"/>
      <w:noProof/>
      <w:kern w:val="2"/>
      <w:sz w:val="24"/>
      <w:szCs w:val="21"/>
    </w:rPr>
  </w:style>
  <w:style w:type="character" w:customStyle="1" w:styleId="Char4">
    <w:name w:val="插图 Char"/>
    <w:basedOn w:val="13"/>
    <w:link w:val="afff5"/>
    <w:rsid w:val="000A7AAC"/>
    <w:rPr>
      <w:rFonts w:eastAsia="黑体"/>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28132">
      <w:bodyDiv w:val="1"/>
      <w:marLeft w:val="0"/>
      <w:marRight w:val="0"/>
      <w:marTop w:val="0"/>
      <w:marBottom w:val="0"/>
      <w:divBdr>
        <w:top w:val="none" w:sz="0" w:space="0" w:color="auto"/>
        <w:left w:val="none" w:sz="0" w:space="0" w:color="auto"/>
        <w:bottom w:val="none" w:sz="0" w:space="0" w:color="auto"/>
        <w:right w:val="none" w:sz="0" w:space="0" w:color="auto"/>
      </w:divBdr>
      <w:divsChild>
        <w:div w:id="1779564644">
          <w:marLeft w:val="0"/>
          <w:marRight w:val="0"/>
          <w:marTop w:val="0"/>
          <w:marBottom w:val="0"/>
          <w:divBdr>
            <w:top w:val="none" w:sz="0" w:space="0" w:color="auto"/>
            <w:left w:val="none" w:sz="0" w:space="0" w:color="auto"/>
            <w:bottom w:val="none" w:sz="0" w:space="0" w:color="auto"/>
            <w:right w:val="none" w:sz="0" w:space="0" w:color="auto"/>
          </w:divBdr>
        </w:div>
      </w:divsChild>
    </w:div>
    <w:div w:id="184945059">
      <w:bodyDiv w:val="1"/>
      <w:marLeft w:val="0"/>
      <w:marRight w:val="0"/>
      <w:marTop w:val="0"/>
      <w:marBottom w:val="0"/>
      <w:divBdr>
        <w:top w:val="none" w:sz="0" w:space="0" w:color="auto"/>
        <w:left w:val="none" w:sz="0" w:space="0" w:color="auto"/>
        <w:bottom w:val="none" w:sz="0" w:space="0" w:color="auto"/>
        <w:right w:val="none" w:sz="0" w:space="0" w:color="auto"/>
      </w:divBdr>
      <w:divsChild>
        <w:div w:id="118762252">
          <w:marLeft w:val="0"/>
          <w:marRight w:val="0"/>
          <w:marTop w:val="0"/>
          <w:marBottom w:val="0"/>
          <w:divBdr>
            <w:top w:val="none" w:sz="0" w:space="0" w:color="auto"/>
            <w:left w:val="none" w:sz="0" w:space="0" w:color="auto"/>
            <w:bottom w:val="none" w:sz="0" w:space="0" w:color="auto"/>
            <w:right w:val="none" w:sz="0" w:space="0" w:color="auto"/>
          </w:divBdr>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13904949">
      <w:bodyDiv w:val="1"/>
      <w:marLeft w:val="0"/>
      <w:marRight w:val="0"/>
      <w:marTop w:val="0"/>
      <w:marBottom w:val="0"/>
      <w:divBdr>
        <w:top w:val="none" w:sz="0" w:space="0" w:color="auto"/>
        <w:left w:val="none" w:sz="0" w:space="0" w:color="auto"/>
        <w:bottom w:val="none" w:sz="0" w:space="0" w:color="auto"/>
        <w:right w:val="none" w:sz="0" w:space="0" w:color="auto"/>
      </w:divBdr>
      <w:divsChild>
        <w:div w:id="994459313">
          <w:marLeft w:val="0"/>
          <w:marRight w:val="0"/>
          <w:marTop w:val="0"/>
          <w:marBottom w:val="0"/>
          <w:divBdr>
            <w:top w:val="none" w:sz="0" w:space="0" w:color="auto"/>
            <w:left w:val="none" w:sz="0" w:space="0" w:color="auto"/>
            <w:bottom w:val="none" w:sz="0" w:space="0" w:color="auto"/>
            <w:right w:val="none" w:sz="0" w:space="0" w:color="auto"/>
          </w:divBdr>
        </w:div>
      </w:divsChild>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0715363">
      <w:bodyDiv w:val="1"/>
      <w:marLeft w:val="0"/>
      <w:marRight w:val="0"/>
      <w:marTop w:val="0"/>
      <w:marBottom w:val="0"/>
      <w:divBdr>
        <w:top w:val="none" w:sz="0" w:space="0" w:color="auto"/>
        <w:left w:val="none" w:sz="0" w:space="0" w:color="auto"/>
        <w:bottom w:val="none" w:sz="0" w:space="0" w:color="auto"/>
        <w:right w:val="none" w:sz="0" w:space="0" w:color="auto"/>
      </w:divBdr>
      <w:divsChild>
        <w:div w:id="340621435">
          <w:marLeft w:val="0"/>
          <w:marRight w:val="0"/>
          <w:marTop w:val="0"/>
          <w:marBottom w:val="0"/>
          <w:divBdr>
            <w:top w:val="none" w:sz="0" w:space="0" w:color="auto"/>
            <w:left w:val="none" w:sz="0" w:space="0" w:color="auto"/>
            <w:bottom w:val="none" w:sz="0" w:space="0" w:color="auto"/>
            <w:right w:val="none" w:sz="0" w:space="0" w:color="auto"/>
          </w:divBdr>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34666233">
      <w:bodyDiv w:val="1"/>
      <w:marLeft w:val="0"/>
      <w:marRight w:val="0"/>
      <w:marTop w:val="0"/>
      <w:marBottom w:val="0"/>
      <w:divBdr>
        <w:top w:val="none" w:sz="0" w:space="0" w:color="auto"/>
        <w:left w:val="none" w:sz="0" w:space="0" w:color="auto"/>
        <w:bottom w:val="none" w:sz="0" w:space="0" w:color="auto"/>
        <w:right w:val="none" w:sz="0" w:space="0" w:color="auto"/>
      </w:divBdr>
    </w:div>
    <w:div w:id="741678395">
      <w:bodyDiv w:val="1"/>
      <w:marLeft w:val="0"/>
      <w:marRight w:val="0"/>
      <w:marTop w:val="0"/>
      <w:marBottom w:val="0"/>
      <w:divBdr>
        <w:top w:val="none" w:sz="0" w:space="0" w:color="auto"/>
        <w:left w:val="none" w:sz="0" w:space="0" w:color="auto"/>
        <w:bottom w:val="none" w:sz="0" w:space="0" w:color="auto"/>
        <w:right w:val="none" w:sz="0" w:space="0" w:color="auto"/>
      </w:divBdr>
    </w:div>
    <w:div w:id="806505944">
      <w:bodyDiv w:val="1"/>
      <w:marLeft w:val="0"/>
      <w:marRight w:val="0"/>
      <w:marTop w:val="0"/>
      <w:marBottom w:val="0"/>
      <w:divBdr>
        <w:top w:val="none" w:sz="0" w:space="0" w:color="auto"/>
        <w:left w:val="none" w:sz="0" w:space="0" w:color="auto"/>
        <w:bottom w:val="none" w:sz="0" w:space="0" w:color="auto"/>
        <w:right w:val="none" w:sz="0" w:space="0" w:color="auto"/>
      </w:divBdr>
      <w:divsChild>
        <w:div w:id="1020355595">
          <w:marLeft w:val="0"/>
          <w:marRight w:val="0"/>
          <w:marTop w:val="0"/>
          <w:marBottom w:val="0"/>
          <w:divBdr>
            <w:top w:val="none" w:sz="0" w:space="0" w:color="auto"/>
            <w:left w:val="none" w:sz="0" w:space="0" w:color="auto"/>
            <w:bottom w:val="none" w:sz="0" w:space="0" w:color="auto"/>
            <w:right w:val="none" w:sz="0" w:space="0" w:color="auto"/>
          </w:divBdr>
        </w:div>
      </w:divsChild>
    </w:div>
    <w:div w:id="873541218">
      <w:bodyDiv w:val="1"/>
      <w:marLeft w:val="0"/>
      <w:marRight w:val="0"/>
      <w:marTop w:val="0"/>
      <w:marBottom w:val="0"/>
      <w:divBdr>
        <w:top w:val="none" w:sz="0" w:space="0" w:color="auto"/>
        <w:left w:val="none" w:sz="0" w:space="0" w:color="auto"/>
        <w:bottom w:val="none" w:sz="0" w:space="0" w:color="auto"/>
        <w:right w:val="none" w:sz="0" w:space="0" w:color="auto"/>
      </w:divBdr>
      <w:divsChild>
        <w:div w:id="1423455320">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896404895">
      <w:bodyDiv w:val="1"/>
      <w:marLeft w:val="0"/>
      <w:marRight w:val="0"/>
      <w:marTop w:val="0"/>
      <w:marBottom w:val="0"/>
      <w:divBdr>
        <w:top w:val="none" w:sz="0" w:space="0" w:color="auto"/>
        <w:left w:val="none" w:sz="0" w:space="0" w:color="auto"/>
        <w:bottom w:val="none" w:sz="0" w:space="0" w:color="auto"/>
        <w:right w:val="none" w:sz="0" w:space="0" w:color="auto"/>
      </w:divBdr>
      <w:divsChild>
        <w:div w:id="1156723156">
          <w:marLeft w:val="0"/>
          <w:marRight w:val="0"/>
          <w:marTop w:val="0"/>
          <w:marBottom w:val="0"/>
          <w:divBdr>
            <w:top w:val="none" w:sz="0" w:space="0" w:color="auto"/>
            <w:left w:val="none" w:sz="0" w:space="0" w:color="auto"/>
            <w:bottom w:val="none" w:sz="0" w:space="0" w:color="auto"/>
            <w:right w:val="none" w:sz="0" w:space="0" w:color="auto"/>
          </w:divBdr>
        </w:div>
      </w:divsChild>
    </w:div>
    <w:div w:id="1078675598">
      <w:bodyDiv w:val="1"/>
      <w:marLeft w:val="0"/>
      <w:marRight w:val="0"/>
      <w:marTop w:val="0"/>
      <w:marBottom w:val="0"/>
      <w:divBdr>
        <w:top w:val="none" w:sz="0" w:space="0" w:color="auto"/>
        <w:left w:val="none" w:sz="0" w:space="0" w:color="auto"/>
        <w:bottom w:val="none" w:sz="0" w:space="0" w:color="auto"/>
        <w:right w:val="none" w:sz="0" w:space="0" w:color="auto"/>
      </w:divBdr>
      <w:divsChild>
        <w:div w:id="197400109">
          <w:marLeft w:val="0"/>
          <w:marRight w:val="0"/>
          <w:marTop w:val="0"/>
          <w:marBottom w:val="0"/>
          <w:divBdr>
            <w:top w:val="none" w:sz="0" w:space="0" w:color="auto"/>
            <w:left w:val="none" w:sz="0" w:space="0" w:color="auto"/>
            <w:bottom w:val="none" w:sz="0" w:space="0" w:color="auto"/>
            <w:right w:val="none" w:sz="0" w:space="0" w:color="auto"/>
          </w:divBdr>
        </w:div>
      </w:divsChild>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46554268">
      <w:bodyDiv w:val="1"/>
      <w:marLeft w:val="0"/>
      <w:marRight w:val="0"/>
      <w:marTop w:val="0"/>
      <w:marBottom w:val="0"/>
      <w:divBdr>
        <w:top w:val="none" w:sz="0" w:space="0" w:color="auto"/>
        <w:left w:val="none" w:sz="0" w:space="0" w:color="auto"/>
        <w:bottom w:val="none" w:sz="0" w:space="0" w:color="auto"/>
        <w:right w:val="none" w:sz="0" w:space="0" w:color="auto"/>
      </w:divBdr>
      <w:divsChild>
        <w:div w:id="763652052">
          <w:marLeft w:val="0"/>
          <w:marRight w:val="0"/>
          <w:marTop w:val="0"/>
          <w:marBottom w:val="0"/>
          <w:divBdr>
            <w:top w:val="none" w:sz="0" w:space="0" w:color="auto"/>
            <w:left w:val="none" w:sz="0" w:space="0" w:color="auto"/>
            <w:bottom w:val="none" w:sz="0" w:space="0" w:color="auto"/>
            <w:right w:val="none" w:sz="0" w:space="0" w:color="auto"/>
          </w:divBdr>
        </w:div>
      </w:divsChild>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899211">
      <w:bodyDiv w:val="1"/>
      <w:marLeft w:val="0"/>
      <w:marRight w:val="0"/>
      <w:marTop w:val="0"/>
      <w:marBottom w:val="0"/>
      <w:divBdr>
        <w:top w:val="none" w:sz="0" w:space="0" w:color="auto"/>
        <w:left w:val="none" w:sz="0" w:space="0" w:color="auto"/>
        <w:bottom w:val="none" w:sz="0" w:space="0" w:color="auto"/>
        <w:right w:val="none" w:sz="0" w:space="0" w:color="auto"/>
      </w:divBdr>
      <w:divsChild>
        <w:div w:id="1691492683">
          <w:marLeft w:val="0"/>
          <w:marRight w:val="0"/>
          <w:marTop w:val="0"/>
          <w:marBottom w:val="0"/>
          <w:divBdr>
            <w:top w:val="none" w:sz="0" w:space="0" w:color="auto"/>
            <w:left w:val="none" w:sz="0" w:space="0" w:color="auto"/>
            <w:bottom w:val="none" w:sz="0" w:space="0" w:color="auto"/>
            <w:right w:val="none" w:sz="0" w:space="0" w:color="auto"/>
          </w:divBdr>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265139">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488281559">
      <w:bodyDiv w:val="1"/>
      <w:marLeft w:val="0"/>
      <w:marRight w:val="0"/>
      <w:marTop w:val="0"/>
      <w:marBottom w:val="0"/>
      <w:divBdr>
        <w:top w:val="none" w:sz="0" w:space="0" w:color="auto"/>
        <w:left w:val="none" w:sz="0" w:space="0" w:color="auto"/>
        <w:bottom w:val="none" w:sz="0" w:space="0" w:color="auto"/>
        <w:right w:val="none" w:sz="0" w:space="0" w:color="auto"/>
      </w:divBdr>
      <w:divsChild>
        <w:div w:id="890268125">
          <w:marLeft w:val="0"/>
          <w:marRight w:val="0"/>
          <w:marTop w:val="0"/>
          <w:marBottom w:val="0"/>
          <w:divBdr>
            <w:top w:val="none" w:sz="0" w:space="0" w:color="auto"/>
            <w:left w:val="none" w:sz="0" w:space="0" w:color="auto"/>
            <w:bottom w:val="none" w:sz="0" w:space="0" w:color="auto"/>
            <w:right w:val="none" w:sz="0" w:space="0" w:color="auto"/>
          </w:divBdr>
        </w:div>
      </w:divsChild>
    </w:div>
    <w:div w:id="1524633572">
      <w:bodyDiv w:val="1"/>
      <w:marLeft w:val="0"/>
      <w:marRight w:val="0"/>
      <w:marTop w:val="0"/>
      <w:marBottom w:val="0"/>
      <w:divBdr>
        <w:top w:val="none" w:sz="0" w:space="0" w:color="auto"/>
        <w:left w:val="none" w:sz="0" w:space="0" w:color="auto"/>
        <w:bottom w:val="none" w:sz="0" w:space="0" w:color="auto"/>
        <w:right w:val="none" w:sz="0" w:space="0" w:color="auto"/>
      </w:divBdr>
      <w:divsChild>
        <w:div w:id="1314874324">
          <w:marLeft w:val="0"/>
          <w:marRight w:val="0"/>
          <w:marTop w:val="0"/>
          <w:marBottom w:val="0"/>
          <w:divBdr>
            <w:top w:val="none" w:sz="0" w:space="0" w:color="auto"/>
            <w:left w:val="none" w:sz="0" w:space="0" w:color="auto"/>
            <w:bottom w:val="none" w:sz="0" w:space="0" w:color="auto"/>
            <w:right w:val="none" w:sz="0" w:space="0" w:color="auto"/>
          </w:divBdr>
        </w:div>
      </w:divsChild>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851769">
      <w:bodyDiv w:val="1"/>
      <w:marLeft w:val="0"/>
      <w:marRight w:val="0"/>
      <w:marTop w:val="0"/>
      <w:marBottom w:val="0"/>
      <w:divBdr>
        <w:top w:val="none" w:sz="0" w:space="0" w:color="auto"/>
        <w:left w:val="none" w:sz="0" w:space="0" w:color="auto"/>
        <w:bottom w:val="none" w:sz="0" w:space="0" w:color="auto"/>
        <w:right w:val="none" w:sz="0" w:space="0" w:color="auto"/>
      </w:divBdr>
      <w:divsChild>
        <w:div w:id="1997145224">
          <w:marLeft w:val="0"/>
          <w:marRight w:val="0"/>
          <w:marTop w:val="0"/>
          <w:marBottom w:val="0"/>
          <w:divBdr>
            <w:top w:val="none" w:sz="0" w:space="0" w:color="auto"/>
            <w:left w:val="none" w:sz="0" w:space="0" w:color="auto"/>
            <w:bottom w:val="none" w:sz="0" w:space="0" w:color="auto"/>
            <w:right w:val="none" w:sz="0" w:space="0" w:color="auto"/>
          </w:divBdr>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2366010">
      <w:bodyDiv w:val="1"/>
      <w:marLeft w:val="0"/>
      <w:marRight w:val="0"/>
      <w:marTop w:val="0"/>
      <w:marBottom w:val="0"/>
      <w:divBdr>
        <w:top w:val="none" w:sz="0" w:space="0" w:color="auto"/>
        <w:left w:val="none" w:sz="0" w:space="0" w:color="auto"/>
        <w:bottom w:val="none" w:sz="0" w:space="0" w:color="auto"/>
        <w:right w:val="none" w:sz="0" w:space="0" w:color="auto"/>
      </w:divBdr>
      <w:divsChild>
        <w:div w:id="1550606266">
          <w:marLeft w:val="0"/>
          <w:marRight w:val="0"/>
          <w:marTop w:val="0"/>
          <w:marBottom w:val="0"/>
          <w:divBdr>
            <w:top w:val="none" w:sz="0" w:space="0" w:color="auto"/>
            <w:left w:val="none" w:sz="0" w:space="0" w:color="auto"/>
            <w:bottom w:val="none" w:sz="0" w:space="0" w:color="auto"/>
            <w:right w:val="none" w:sz="0" w:space="0" w:color="auto"/>
          </w:divBdr>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 w:id="2144690546">
      <w:bodyDiv w:val="1"/>
      <w:marLeft w:val="0"/>
      <w:marRight w:val="0"/>
      <w:marTop w:val="0"/>
      <w:marBottom w:val="0"/>
      <w:divBdr>
        <w:top w:val="none" w:sz="0" w:space="0" w:color="auto"/>
        <w:left w:val="none" w:sz="0" w:space="0" w:color="auto"/>
        <w:bottom w:val="none" w:sz="0" w:space="0" w:color="auto"/>
        <w:right w:val="none" w:sz="0" w:space="0" w:color="auto"/>
      </w:divBdr>
      <w:divsChild>
        <w:div w:id="1266109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311.wmf"/><Relationship Id="rId769" Type="http://schemas.openxmlformats.org/officeDocument/2006/relationships/oleObject" Target="embeddings/oleObject369.bin"/><Relationship Id="rId976" Type="http://schemas.openxmlformats.org/officeDocument/2006/relationships/oleObject" Target="embeddings/oleObject471.bin"/><Relationship Id="rId21" Type="http://schemas.openxmlformats.org/officeDocument/2006/relationships/image" Target="media/image2.wmf"/><Relationship Id="rId324" Type="http://schemas.openxmlformats.org/officeDocument/2006/relationships/oleObject" Target="embeddings/oleObject149.bin"/><Relationship Id="rId531" Type="http://schemas.openxmlformats.org/officeDocument/2006/relationships/image" Target="media/image244.wmf"/><Relationship Id="rId629" Type="http://schemas.openxmlformats.org/officeDocument/2006/relationships/oleObject" Target="embeddings/oleObject300.bin"/><Relationship Id="rId170" Type="http://schemas.openxmlformats.org/officeDocument/2006/relationships/image" Target="media/image73.wmf"/><Relationship Id="rId836" Type="http://schemas.openxmlformats.org/officeDocument/2006/relationships/image" Target="media/image390.wmf"/><Relationship Id="rId1021" Type="http://schemas.openxmlformats.org/officeDocument/2006/relationships/oleObject" Target="embeddings/oleObject495.bin"/><Relationship Id="rId1119" Type="http://schemas.openxmlformats.org/officeDocument/2006/relationships/oleObject" Target="embeddings/oleObject546.bin"/><Relationship Id="rId268" Type="http://schemas.openxmlformats.org/officeDocument/2006/relationships/image" Target="media/image119.wmf"/><Relationship Id="rId475" Type="http://schemas.openxmlformats.org/officeDocument/2006/relationships/oleObject" Target="embeddings/oleObject223.bin"/><Relationship Id="rId682" Type="http://schemas.openxmlformats.org/officeDocument/2006/relationships/image" Target="media/image317.png"/><Relationship Id="rId903" Type="http://schemas.openxmlformats.org/officeDocument/2006/relationships/oleObject" Target="embeddings/oleObject434.bin"/><Relationship Id="rId32" Type="http://schemas.openxmlformats.org/officeDocument/2006/relationships/oleObject" Target="embeddings/oleObject5.bin"/><Relationship Id="rId128" Type="http://schemas.openxmlformats.org/officeDocument/2006/relationships/image" Target="media/image52.wmf"/><Relationship Id="rId335" Type="http://schemas.openxmlformats.org/officeDocument/2006/relationships/image" Target="media/image151.wmf"/><Relationship Id="rId542" Type="http://schemas.openxmlformats.org/officeDocument/2006/relationships/oleObject" Target="embeddings/oleObject258.bin"/><Relationship Id="rId987" Type="http://schemas.openxmlformats.org/officeDocument/2006/relationships/oleObject" Target="embeddings/oleObject477.bin"/><Relationship Id="rId181" Type="http://schemas.openxmlformats.org/officeDocument/2006/relationships/oleObject" Target="embeddings/oleObject75.bin"/><Relationship Id="rId402" Type="http://schemas.openxmlformats.org/officeDocument/2006/relationships/image" Target="media/image183.wmf"/><Relationship Id="rId847" Type="http://schemas.openxmlformats.org/officeDocument/2006/relationships/image" Target="media/image396.wmf"/><Relationship Id="rId1032" Type="http://schemas.openxmlformats.org/officeDocument/2006/relationships/image" Target="media/image486.wmf"/><Relationship Id="rId279" Type="http://schemas.openxmlformats.org/officeDocument/2006/relationships/oleObject" Target="embeddings/oleObject125.bin"/><Relationship Id="rId486" Type="http://schemas.openxmlformats.org/officeDocument/2006/relationships/image" Target="media/image224.wmf"/><Relationship Id="rId693" Type="http://schemas.openxmlformats.org/officeDocument/2006/relationships/image" Target="media/image324.wmf"/><Relationship Id="rId707" Type="http://schemas.openxmlformats.org/officeDocument/2006/relationships/image" Target="media/image329.png"/><Relationship Id="rId914" Type="http://schemas.openxmlformats.org/officeDocument/2006/relationships/oleObject" Target="embeddings/oleObject439.bin"/><Relationship Id="rId43" Type="http://schemas.openxmlformats.org/officeDocument/2006/relationships/header" Target="header11.xml"/><Relationship Id="rId139" Type="http://schemas.openxmlformats.org/officeDocument/2006/relationships/oleObject" Target="embeddings/oleObject55.bin"/><Relationship Id="rId346" Type="http://schemas.openxmlformats.org/officeDocument/2006/relationships/oleObject" Target="embeddings/oleObject160.bin"/><Relationship Id="rId553" Type="http://schemas.openxmlformats.org/officeDocument/2006/relationships/image" Target="media/image255.wmf"/><Relationship Id="rId760" Type="http://schemas.openxmlformats.org/officeDocument/2006/relationships/image" Target="media/image355.wmf"/><Relationship Id="rId998" Type="http://schemas.openxmlformats.org/officeDocument/2006/relationships/image" Target="media/image469.wmf"/><Relationship Id="rId192" Type="http://schemas.openxmlformats.org/officeDocument/2006/relationships/image" Target="media/image83.emf"/><Relationship Id="rId206" Type="http://schemas.openxmlformats.org/officeDocument/2006/relationships/oleObject" Target="embeddings/oleObject87.bin"/><Relationship Id="rId413" Type="http://schemas.openxmlformats.org/officeDocument/2006/relationships/oleObject" Target="embeddings/oleObject193.bin"/><Relationship Id="rId858" Type="http://schemas.openxmlformats.org/officeDocument/2006/relationships/image" Target="media/image402.wmf"/><Relationship Id="rId1043" Type="http://schemas.openxmlformats.org/officeDocument/2006/relationships/oleObject" Target="embeddings/oleObject506.bin"/><Relationship Id="rId497" Type="http://schemas.openxmlformats.org/officeDocument/2006/relationships/image" Target="media/image230.wmf"/><Relationship Id="rId620" Type="http://schemas.openxmlformats.org/officeDocument/2006/relationships/image" Target="media/image286.wmf"/><Relationship Id="rId718" Type="http://schemas.openxmlformats.org/officeDocument/2006/relationships/image" Target="media/image335.wmf"/><Relationship Id="rId925" Type="http://schemas.openxmlformats.org/officeDocument/2006/relationships/image" Target="media/image434.wmf"/><Relationship Id="rId357" Type="http://schemas.openxmlformats.org/officeDocument/2006/relationships/image" Target="media/image162.wmf"/><Relationship Id="rId1110" Type="http://schemas.openxmlformats.org/officeDocument/2006/relationships/image" Target="media/image522.wmf"/><Relationship Id="rId54" Type="http://schemas.openxmlformats.org/officeDocument/2006/relationships/image" Target="media/image15.wmf"/><Relationship Id="rId217" Type="http://schemas.openxmlformats.org/officeDocument/2006/relationships/image" Target="media/image95.wmf"/><Relationship Id="rId564" Type="http://schemas.openxmlformats.org/officeDocument/2006/relationships/oleObject" Target="embeddings/oleObject270.bin"/><Relationship Id="rId771" Type="http://schemas.openxmlformats.org/officeDocument/2006/relationships/oleObject" Target="embeddings/oleObject370.bin"/><Relationship Id="rId869" Type="http://schemas.openxmlformats.org/officeDocument/2006/relationships/oleObject" Target="embeddings/oleObject417.bin"/><Relationship Id="rId424" Type="http://schemas.openxmlformats.org/officeDocument/2006/relationships/image" Target="media/image193.wmf"/><Relationship Id="rId631" Type="http://schemas.openxmlformats.org/officeDocument/2006/relationships/oleObject" Target="embeddings/oleObject301.bin"/><Relationship Id="rId729" Type="http://schemas.openxmlformats.org/officeDocument/2006/relationships/image" Target="media/image341.wmf"/><Relationship Id="rId1054" Type="http://schemas.openxmlformats.org/officeDocument/2006/relationships/image" Target="media/image497.wmf"/><Relationship Id="rId270" Type="http://schemas.openxmlformats.org/officeDocument/2006/relationships/image" Target="media/image120.wmf"/><Relationship Id="rId936" Type="http://schemas.openxmlformats.org/officeDocument/2006/relationships/oleObject" Target="embeddings/oleObject452.bin"/><Relationship Id="rId1121" Type="http://schemas.openxmlformats.org/officeDocument/2006/relationships/oleObject" Target="embeddings/oleObject547.bin"/><Relationship Id="rId65" Type="http://schemas.openxmlformats.org/officeDocument/2006/relationships/oleObject" Target="embeddings/oleObject18.bin"/><Relationship Id="rId130" Type="http://schemas.openxmlformats.org/officeDocument/2006/relationships/image" Target="media/image53.wmf"/><Relationship Id="rId368" Type="http://schemas.openxmlformats.org/officeDocument/2006/relationships/oleObject" Target="embeddings/oleObject171.bin"/><Relationship Id="rId575" Type="http://schemas.openxmlformats.org/officeDocument/2006/relationships/image" Target="media/image265.wmf"/><Relationship Id="rId782" Type="http://schemas.openxmlformats.org/officeDocument/2006/relationships/oleObject" Target="embeddings/oleObject376.bin"/><Relationship Id="rId228" Type="http://schemas.openxmlformats.org/officeDocument/2006/relationships/oleObject" Target="embeddings/oleObject98.bin"/><Relationship Id="rId435" Type="http://schemas.openxmlformats.org/officeDocument/2006/relationships/oleObject" Target="embeddings/oleObject204.bin"/><Relationship Id="rId642" Type="http://schemas.openxmlformats.org/officeDocument/2006/relationships/oleObject" Target="embeddings/oleObject307.bin"/><Relationship Id="rId1065" Type="http://schemas.openxmlformats.org/officeDocument/2006/relationships/oleObject" Target="embeddings/oleObject517.bin"/><Relationship Id="rId281" Type="http://schemas.openxmlformats.org/officeDocument/2006/relationships/oleObject" Target="embeddings/oleObject126.bin"/><Relationship Id="rId502" Type="http://schemas.openxmlformats.org/officeDocument/2006/relationships/image" Target="media/image232.wmf"/><Relationship Id="rId947" Type="http://schemas.openxmlformats.org/officeDocument/2006/relationships/image" Target="media/image445.wmf"/><Relationship Id="rId1132" Type="http://schemas.openxmlformats.org/officeDocument/2006/relationships/oleObject" Target="embeddings/oleObject552.bin"/><Relationship Id="rId76" Type="http://schemas.openxmlformats.org/officeDocument/2006/relationships/image" Target="media/image26.wmf"/><Relationship Id="rId141" Type="http://schemas.openxmlformats.org/officeDocument/2006/relationships/oleObject" Target="embeddings/oleObject56.bin"/><Relationship Id="rId379" Type="http://schemas.openxmlformats.org/officeDocument/2006/relationships/image" Target="media/image173.wmf"/><Relationship Id="rId586" Type="http://schemas.openxmlformats.org/officeDocument/2006/relationships/oleObject" Target="embeddings/oleObject280.bin"/><Relationship Id="rId793" Type="http://schemas.openxmlformats.org/officeDocument/2006/relationships/oleObject" Target="embeddings/oleObject383.bin"/><Relationship Id="rId807" Type="http://schemas.openxmlformats.org/officeDocument/2006/relationships/oleObject" Target="embeddings/oleObject390.bin"/><Relationship Id="rId7" Type="http://schemas.openxmlformats.org/officeDocument/2006/relationships/endnotes" Target="endnotes.xml"/><Relationship Id="rId239" Type="http://schemas.openxmlformats.org/officeDocument/2006/relationships/oleObject" Target="embeddings/oleObject104.bin"/><Relationship Id="rId446" Type="http://schemas.openxmlformats.org/officeDocument/2006/relationships/image" Target="media/image204.wmf"/><Relationship Id="rId653" Type="http://schemas.openxmlformats.org/officeDocument/2006/relationships/image" Target="media/image302.wmf"/><Relationship Id="rId1076" Type="http://schemas.openxmlformats.org/officeDocument/2006/relationships/image" Target="media/image507.wmf"/><Relationship Id="rId292" Type="http://schemas.openxmlformats.org/officeDocument/2006/relationships/image" Target="media/image131.wmf"/><Relationship Id="rId306" Type="http://schemas.openxmlformats.org/officeDocument/2006/relationships/image" Target="media/image137.wmf"/><Relationship Id="rId860" Type="http://schemas.openxmlformats.org/officeDocument/2006/relationships/image" Target="media/image403.wmf"/><Relationship Id="rId958" Type="http://schemas.openxmlformats.org/officeDocument/2006/relationships/oleObject" Target="embeddings/oleObject462.bin"/><Relationship Id="rId1143" Type="http://schemas.openxmlformats.org/officeDocument/2006/relationships/header" Target="header17.xml"/><Relationship Id="rId87" Type="http://schemas.openxmlformats.org/officeDocument/2006/relationships/image" Target="media/image32.wmf"/><Relationship Id="rId513" Type="http://schemas.openxmlformats.org/officeDocument/2006/relationships/oleObject" Target="embeddings/oleObject242.bin"/><Relationship Id="rId597" Type="http://schemas.openxmlformats.org/officeDocument/2006/relationships/oleObject" Target="embeddings/oleObject285.bin"/><Relationship Id="rId720" Type="http://schemas.openxmlformats.org/officeDocument/2006/relationships/image" Target="media/image336.wmf"/><Relationship Id="rId818" Type="http://schemas.openxmlformats.org/officeDocument/2006/relationships/image" Target="media/image381.wmf"/><Relationship Id="rId152" Type="http://schemas.openxmlformats.org/officeDocument/2006/relationships/image" Target="media/image64.wmf"/><Relationship Id="rId457" Type="http://schemas.openxmlformats.org/officeDocument/2006/relationships/oleObject" Target="embeddings/oleObject215.bin"/><Relationship Id="rId1003" Type="http://schemas.openxmlformats.org/officeDocument/2006/relationships/oleObject" Target="embeddings/oleObject486.bin"/><Relationship Id="rId1087" Type="http://schemas.openxmlformats.org/officeDocument/2006/relationships/oleObject" Target="embeddings/oleObject530.bin"/><Relationship Id="rId664" Type="http://schemas.openxmlformats.org/officeDocument/2006/relationships/oleObject" Target="embeddings/Microsoft_Visio_2003-2010___10.vsd"/><Relationship Id="rId871" Type="http://schemas.openxmlformats.org/officeDocument/2006/relationships/oleObject" Target="embeddings/oleObject418.bin"/><Relationship Id="rId969" Type="http://schemas.openxmlformats.org/officeDocument/2006/relationships/image" Target="media/image456.wmf"/><Relationship Id="rId14" Type="http://schemas.openxmlformats.org/officeDocument/2006/relationships/footer" Target="footer4.xml"/><Relationship Id="rId317" Type="http://schemas.openxmlformats.org/officeDocument/2006/relationships/oleObject" Target="embeddings/oleObject145.bin"/><Relationship Id="rId524" Type="http://schemas.openxmlformats.org/officeDocument/2006/relationships/oleObject" Target="embeddings/oleObject249.bin"/><Relationship Id="rId731" Type="http://schemas.openxmlformats.org/officeDocument/2006/relationships/image" Target="media/image342.wmf"/><Relationship Id="rId98" Type="http://schemas.openxmlformats.org/officeDocument/2006/relationships/oleObject" Target="embeddings/oleObject34.bin"/><Relationship Id="rId163" Type="http://schemas.openxmlformats.org/officeDocument/2006/relationships/oleObject" Target="embeddings/oleObject66.bin"/><Relationship Id="rId370" Type="http://schemas.openxmlformats.org/officeDocument/2006/relationships/oleObject" Target="embeddings/Microsoft_Visio_2003-2010___3.vsd"/><Relationship Id="rId829" Type="http://schemas.openxmlformats.org/officeDocument/2006/relationships/oleObject" Target="embeddings/oleObject400.bin"/><Relationship Id="rId1014" Type="http://schemas.openxmlformats.org/officeDocument/2006/relationships/image" Target="media/image477.wmf"/><Relationship Id="rId230" Type="http://schemas.openxmlformats.org/officeDocument/2006/relationships/oleObject" Target="embeddings/oleObject99.bin"/><Relationship Id="rId468" Type="http://schemas.openxmlformats.org/officeDocument/2006/relationships/oleObject" Target="embeddings/oleObject220.bin"/><Relationship Id="rId675" Type="http://schemas.openxmlformats.org/officeDocument/2006/relationships/oleObject" Target="embeddings/oleObject322.bin"/><Relationship Id="rId882" Type="http://schemas.openxmlformats.org/officeDocument/2006/relationships/image" Target="media/image414.wmf"/><Relationship Id="rId1098" Type="http://schemas.openxmlformats.org/officeDocument/2006/relationships/image" Target="media/image517.wmf"/><Relationship Id="rId25" Type="http://schemas.openxmlformats.org/officeDocument/2006/relationships/image" Target="media/image4.wmf"/><Relationship Id="rId328" Type="http://schemas.openxmlformats.org/officeDocument/2006/relationships/oleObject" Target="embeddings/oleObject151.bin"/><Relationship Id="rId535" Type="http://schemas.openxmlformats.org/officeDocument/2006/relationships/image" Target="media/image246.wmf"/><Relationship Id="rId742" Type="http://schemas.openxmlformats.org/officeDocument/2006/relationships/oleObject" Target="embeddings/oleObject355.bin"/><Relationship Id="rId174" Type="http://schemas.openxmlformats.org/officeDocument/2006/relationships/image" Target="media/image75.wmf"/><Relationship Id="rId381" Type="http://schemas.openxmlformats.org/officeDocument/2006/relationships/image" Target="media/image174.wmf"/><Relationship Id="rId602" Type="http://schemas.openxmlformats.org/officeDocument/2006/relationships/image" Target="media/image277.wmf"/><Relationship Id="rId1025" Type="http://schemas.openxmlformats.org/officeDocument/2006/relationships/oleObject" Target="embeddings/oleObject497.bin"/><Relationship Id="rId241" Type="http://schemas.openxmlformats.org/officeDocument/2006/relationships/image" Target="media/image106.wmf"/><Relationship Id="rId479" Type="http://schemas.openxmlformats.org/officeDocument/2006/relationships/image" Target="media/image220.wmf"/><Relationship Id="rId686" Type="http://schemas.openxmlformats.org/officeDocument/2006/relationships/oleObject" Target="embeddings/oleObject327.bin"/><Relationship Id="rId893" Type="http://schemas.openxmlformats.org/officeDocument/2006/relationships/image" Target="media/image419.wmf"/><Relationship Id="rId907" Type="http://schemas.openxmlformats.org/officeDocument/2006/relationships/image" Target="media/image427.wmf"/><Relationship Id="rId36" Type="http://schemas.openxmlformats.org/officeDocument/2006/relationships/oleObject" Target="embeddings/oleObject7.bin"/><Relationship Id="rId339" Type="http://schemas.openxmlformats.org/officeDocument/2006/relationships/image" Target="media/image153.wmf"/><Relationship Id="rId546" Type="http://schemas.openxmlformats.org/officeDocument/2006/relationships/oleObject" Target="embeddings/oleObject260.bin"/><Relationship Id="rId753" Type="http://schemas.openxmlformats.org/officeDocument/2006/relationships/oleObject" Target="embeddings/oleObject360.bin"/><Relationship Id="rId101" Type="http://schemas.openxmlformats.org/officeDocument/2006/relationships/image" Target="media/image39.wmf"/><Relationship Id="rId185" Type="http://schemas.openxmlformats.org/officeDocument/2006/relationships/image" Target="media/image80.wmf"/><Relationship Id="rId406" Type="http://schemas.openxmlformats.org/officeDocument/2006/relationships/image" Target="media/image185.emf"/><Relationship Id="rId960" Type="http://schemas.openxmlformats.org/officeDocument/2006/relationships/oleObject" Target="embeddings/oleObject463.bin"/><Relationship Id="rId1036" Type="http://schemas.openxmlformats.org/officeDocument/2006/relationships/image" Target="media/image488.wmf"/><Relationship Id="rId392" Type="http://schemas.openxmlformats.org/officeDocument/2006/relationships/oleObject" Target="embeddings/oleObject183.bin"/><Relationship Id="rId613" Type="http://schemas.openxmlformats.org/officeDocument/2006/relationships/oleObject" Target="embeddings/oleObject292.bin"/><Relationship Id="rId697" Type="http://schemas.openxmlformats.org/officeDocument/2006/relationships/image" Target="media/image326.wmf"/><Relationship Id="rId820" Type="http://schemas.openxmlformats.org/officeDocument/2006/relationships/image" Target="media/image382.wmf"/><Relationship Id="rId918" Type="http://schemas.openxmlformats.org/officeDocument/2006/relationships/oleObject" Target="embeddings/oleObject442.bin"/><Relationship Id="rId252" Type="http://schemas.openxmlformats.org/officeDocument/2006/relationships/oleObject" Target="embeddings/oleObject111.bin"/><Relationship Id="rId1103" Type="http://schemas.openxmlformats.org/officeDocument/2006/relationships/oleObject" Target="embeddings/oleObject538.bin"/><Relationship Id="rId47" Type="http://schemas.openxmlformats.org/officeDocument/2006/relationships/header" Target="header12.xml"/><Relationship Id="rId112" Type="http://schemas.openxmlformats.org/officeDocument/2006/relationships/image" Target="media/image44.wmf"/><Relationship Id="rId557" Type="http://schemas.openxmlformats.org/officeDocument/2006/relationships/image" Target="media/image257.wmf"/><Relationship Id="rId764" Type="http://schemas.openxmlformats.org/officeDocument/2006/relationships/image" Target="media/image357.wmf"/><Relationship Id="rId971" Type="http://schemas.openxmlformats.org/officeDocument/2006/relationships/image" Target="media/image457.wmf"/><Relationship Id="rId196" Type="http://schemas.openxmlformats.org/officeDocument/2006/relationships/oleObject" Target="embeddings/oleObject82.bin"/><Relationship Id="rId417" Type="http://schemas.openxmlformats.org/officeDocument/2006/relationships/oleObject" Target="embeddings/oleObject195.bin"/><Relationship Id="rId624" Type="http://schemas.openxmlformats.org/officeDocument/2006/relationships/image" Target="media/image288.wmf"/><Relationship Id="rId831" Type="http://schemas.openxmlformats.org/officeDocument/2006/relationships/oleObject" Target="embeddings/oleObject401.bin"/><Relationship Id="rId1047" Type="http://schemas.openxmlformats.org/officeDocument/2006/relationships/oleObject" Target="embeddings/oleObject508.bin"/><Relationship Id="rId263" Type="http://schemas.openxmlformats.org/officeDocument/2006/relationships/oleObject" Target="embeddings/oleObject117.bin"/><Relationship Id="rId470" Type="http://schemas.openxmlformats.org/officeDocument/2006/relationships/oleObject" Target="embeddings/Microsoft_Visio_2003-2010___6.vsd"/><Relationship Id="rId929" Type="http://schemas.openxmlformats.org/officeDocument/2006/relationships/image" Target="media/image436.wmf"/><Relationship Id="rId1114" Type="http://schemas.openxmlformats.org/officeDocument/2006/relationships/image" Target="media/image524.wmf"/><Relationship Id="rId58" Type="http://schemas.openxmlformats.org/officeDocument/2006/relationships/image" Target="media/image17.wmf"/><Relationship Id="rId123" Type="http://schemas.openxmlformats.org/officeDocument/2006/relationships/oleObject" Target="embeddings/oleObject47.bin"/><Relationship Id="rId330" Type="http://schemas.openxmlformats.org/officeDocument/2006/relationships/oleObject" Target="embeddings/oleObject152.bin"/><Relationship Id="rId568" Type="http://schemas.openxmlformats.org/officeDocument/2006/relationships/oleObject" Target="embeddings/oleObject272.bin"/><Relationship Id="rId775" Type="http://schemas.openxmlformats.org/officeDocument/2006/relationships/image" Target="media/image361.wmf"/><Relationship Id="rId982" Type="http://schemas.openxmlformats.org/officeDocument/2006/relationships/oleObject" Target="embeddings/oleObject474.bin"/><Relationship Id="rId428" Type="http://schemas.openxmlformats.org/officeDocument/2006/relationships/image" Target="media/image195.wmf"/><Relationship Id="rId635" Type="http://schemas.openxmlformats.org/officeDocument/2006/relationships/oleObject" Target="embeddings/oleObject303.bin"/><Relationship Id="rId842" Type="http://schemas.openxmlformats.org/officeDocument/2006/relationships/image" Target="media/image393.emf"/><Relationship Id="rId1058" Type="http://schemas.openxmlformats.org/officeDocument/2006/relationships/image" Target="media/image499.wmf"/><Relationship Id="rId274" Type="http://schemas.openxmlformats.org/officeDocument/2006/relationships/image" Target="media/image122.wmf"/><Relationship Id="rId481" Type="http://schemas.openxmlformats.org/officeDocument/2006/relationships/image" Target="media/image221.wmf"/><Relationship Id="rId702" Type="http://schemas.openxmlformats.org/officeDocument/2006/relationships/oleObject" Target="embeddings/oleObject334.bin"/><Relationship Id="rId1125" Type="http://schemas.openxmlformats.org/officeDocument/2006/relationships/oleObject" Target="embeddings/oleObject549.bin"/><Relationship Id="rId69" Type="http://schemas.openxmlformats.org/officeDocument/2006/relationships/oleObject" Target="embeddings/oleObject20.bin"/><Relationship Id="rId134" Type="http://schemas.openxmlformats.org/officeDocument/2006/relationships/image" Target="media/image55.wmf"/><Relationship Id="rId579" Type="http://schemas.openxmlformats.org/officeDocument/2006/relationships/image" Target="media/image267.wmf"/><Relationship Id="rId786" Type="http://schemas.openxmlformats.org/officeDocument/2006/relationships/oleObject" Target="embeddings/oleObject378.bin"/><Relationship Id="rId993" Type="http://schemas.openxmlformats.org/officeDocument/2006/relationships/oleObject" Target="embeddings/oleObject481.bin"/><Relationship Id="rId341" Type="http://schemas.openxmlformats.org/officeDocument/2006/relationships/image" Target="media/image154.wmf"/><Relationship Id="rId439" Type="http://schemas.openxmlformats.org/officeDocument/2006/relationships/oleObject" Target="embeddings/oleObject206.bin"/><Relationship Id="rId646" Type="http://schemas.openxmlformats.org/officeDocument/2006/relationships/oleObject" Target="embeddings/oleObject309.bin"/><Relationship Id="rId1069" Type="http://schemas.openxmlformats.org/officeDocument/2006/relationships/image" Target="media/image504.wmf"/><Relationship Id="rId201" Type="http://schemas.openxmlformats.org/officeDocument/2006/relationships/image" Target="media/image87.wmf"/><Relationship Id="rId285" Type="http://schemas.openxmlformats.org/officeDocument/2006/relationships/oleObject" Target="embeddings/oleObject128.bin"/><Relationship Id="rId506" Type="http://schemas.openxmlformats.org/officeDocument/2006/relationships/oleObject" Target="embeddings/oleObject238.bin"/><Relationship Id="rId853" Type="http://schemas.openxmlformats.org/officeDocument/2006/relationships/header" Target="header15.xml"/><Relationship Id="rId1136" Type="http://schemas.openxmlformats.org/officeDocument/2006/relationships/image" Target="media/image536.png"/><Relationship Id="rId492" Type="http://schemas.openxmlformats.org/officeDocument/2006/relationships/oleObject" Target="embeddings/oleObject230.bin"/><Relationship Id="rId713" Type="http://schemas.openxmlformats.org/officeDocument/2006/relationships/image" Target="media/image332.png"/><Relationship Id="rId797" Type="http://schemas.openxmlformats.org/officeDocument/2006/relationships/image" Target="media/image371.wmf"/><Relationship Id="rId920" Type="http://schemas.openxmlformats.org/officeDocument/2006/relationships/oleObject" Target="embeddings/oleObject443.bin"/><Relationship Id="rId145" Type="http://schemas.openxmlformats.org/officeDocument/2006/relationships/oleObject" Target="embeddings/oleObject58.bin"/><Relationship Id="rId352" Type="http://schemas.openxmlformats.org/officeDocument/2006/relationships/oleObject" Target="embeddings/oleObject163.bin"/><Relationship Id="rId212" Type="http://schemas.openxmlformats.org/officeDocument/2006/relationships/oleObject" Target="embeddings/oleObject90.bin"/><Relationship Id="rId657" Type="http://schemas.openxmlformats.org/officeDocument/2006/relationships/image" Target="media/image304.wmf"/><Relationship Id="rId864" Type="http://schemas.openxmlformats.org/officeDocument/2006/relationships/image" Target="media/image405.wmf"/><Relationship Id="rId296" Type="http://schemas.openxmlformats.org/officeDocument/2006/relationships/image" Target="media/image133.wmf"/><Relationship Id="rId517" Type="http://schemas.openxmlformats.org/officeDocument/2006/relationships/oleObject" Target="embeddings/oleObject244.bin"/><Relationship Id="rId724" Type="http://schemas.openxmlformats.org/officeDocument/2006/relationships/image" Target="media/image338.wmf"/><Relationship Id="rId931" Type="http://schemas.openxmlformats.org/officeDocument/2006/relationships/image" Target="media/image437.wmf"/><Relationship Id="rId1147" Type="http://schemas.openxmlformats.org/officeDocument/2006/relationships/header" Target="header20.xml"/><Relationship Id="rId60" Type="http://schemas.openxmlformats.org/officeDocument/2006/relationships/image" Target="media/image18.wmf"/><Relationship Id="rId156" Type="http://schemas.openxmlformats.org/officeDocument/2006/relationships/image" Target="media/image66.wmf"/><Relationship Id="rId363" Type="http://schemas.openxmlformats.org/officeDocument/2006/relationships/image" Target="media/image165.wmf"/><Relationship Id="rId570" Type="http://schemas.openxmlformats.org/officeDocument/2006/relationships/oleObject" Target="embeddings/Microsoft_Visio_2003-2010___7.vsd"/><Relationship Id="rId1007" Type="http://schemas.openxmlformats.org/officeDocument/2006/relationships/oleObject" Target="embeddings/oleObject488.bin"/><Relationship Id="rId223" Type="http://schemas.openxmlformats.org/officeDocument/2006/relationships/image" Target="media/image98.wmf"/><Relationship Id="rId430" Type="http://schemas.openxmlformats.org/officeDocument/2006/relationships/image" Target="media/image196.wmf"/><Relationship Id="rId668" Type="http://schemas.openxmlformats.org/officeDocument/2006/relationships/oleObject" Target="embeddings/oleObject319.bin"/><Relationship Id="rId875" Type="http://schemas.openxmlformats.org/officeDocument/2006/relationships/oleObject" Target="embeddings/oleObject420.bin"/><Relationship Id="rId1060" Type="http://schemas.openxmlformats.org/officeDocument/2006/relationships/image" Target="media/image500.wmf"/><Relationship Id="rId18" Type="http://schemas.openxmlformats.org/officeDocument/2006/relationships/footer" Target="footer6.xml"/><Relationship Id="rId528" Type="http://schemas.openxmlformats.org/officeDocument/2006/relationships/oleObject" Target="embeddings/oleObject251.bin"/><Relationship Id="rId735" Type="http://schemas.openxmlformats.org/officeDocument/2006/relationships/oleObject" Target="embeddings/oleObject351.bin"/><Relationship Id="rId942" Type="http://schemas.openxmlformats.org/officeDocument/2006/relationships/oleObject" Target="embeddings/oleObject455.bin"/><Relationship Id="rId167" Type="http://schemas.openxmlformats.org/officeDocument/2006/relationships/oleObject" Target="embeddings/oleObject68.bin"/><Relationship Id="rId374" Type="http://schemas.openxmlformats.org/officeDocument/2006/relationships/oleObject" Target="embeddings/oleObject173.bin"/><Relationship Id="rId581" Type="http://schemas.openxmlformats.org/officeDocument/2006/relationships/image" Target="media/image268.wmf"/><Relationship Id="rId1018" Type="http://schemas.openxmlformats.org/officeDocument/2006/relationships/image" Target="media/image479.wmf"/><Relationship Id="rId71" Type="http://schemas.openxmlformats.org/officeDocument/2006/relationships/oleObject" Target="embeddings/oleObject21.bin"/><Relationship Id="rId234" Type="http://schemas.openxmlformats.org/officeDocument/2006/relationships/oleObject" Target="embeddings/oleObject101.bin"/><Relationship Id="rId679" Type="http://schemas.openxmlformats.org/officeDocument/2006/relationships/image" Target="media/image315.wmf"/><Relationship Id="rId802" Type="http://schemas.openxmlformats.org/officeDocument/2006/relationships/oleObject" Target="embeddings/oleObject386.bin"/><Relationship Id="rId886" Type="http://schemas.openxmlformats.org/officeDocument/2006/relationships/image" Target="media/image416.wmf"/><Relationship Id="rId2" Type="http://schemas.openxmlformats.org/officeDocument/2006/relationships/numbering" Target="numbering.xml"/><Relationship Id="rId29" Type="http://schemas.openxmlformats.org/officeDocument/2006/relationships/header" Target="header7.xml"/><Relationship Id="rId441" Type="http://schemas.openxmlformats.org/officeDocument/2006/relationships/oleObject" Target="embeddings/oleObject207.bin"/><Relationship Id="rId539" Type="http://schemas.openxmlformats.org/officeDocument/2006/relationships/image" Target="media/image248.wmf"/><Relationship Id="rId746" Type="http://schemas.openxmlformats.org/officeDocument/2006/relationships/oleObject" Target="embeddings/oleObject357.bin"/><Relationship Id="rId1071" Type="http://schemas.openxmlformats.org/officeDocument/2006/relationships/oleObject" Target="embeddings/oleObject521.bin"/><Relationship Id="rId178" Type="http://schemas.openxmlformats.org/officeDocument/2006/relationships/image" Target="media/image77.wmf"/><Relationship Id="rId301" Type="http://schemas.openxmlformats.org/officeDocument/2006/relationships/oleObject" Target="embeddings/oleObject136.bin"/><Relationship Id="rId953" Type="http://schemas.openxmlformats.org/officeDocument/2006/relationships/image" Target="media/image448.wmf"/><Relationship Id="rId1029" Type="http://schemas.openxmlformats.org/officeDocument/2006/relationships/oleObject" Target="embeddings/oleObject499.bin"/><Relationship Id="rId82" Type="http://schemas.openxmlformats.org/officeDocument/2006/relationships/image" Target="media/image29.wmf"/><Relationship Id="rId385" Type="http://schemas.openxmlformats.org/officeDocument/2006/relationships/image" Target="media/image175.wmf"/><Relationship Id="rId592" Type="http://schemas.openxmlformats.org/officeDocument/2006/relationships/oleObject" Target="embeddings/Microsoft_Visio_2003-2010___8.vsd"/><Relationship Id="rId606" Type="http://schemas.openxmlformats.org/officeDocument/2006/relationships/image" Target="media/image279.wmf"/><Relationship Id="rId813" Type="http://schemas.openxmlformats.org/officeDocument/2006/relationships/oleObject" Target="embeddings/oleObject393.bin"/><Relationship Id="rId245" Type="http://schemas.openxmlformats.org/officeDocument/2006/relationships/image" Target="media/image108.wmf"/><Relationship Id="rId452" Type="http://schemas.openxmlformats.org/officeDocument/2006/relationships/image" Target="media/image207.wmf"/><Relationship Id="rId897" Type="http://schemas.openxmlformats.org/officeDocument/2006/relationships/oleObject" Target="embeddings/oleObject431.bin"/><Relationship Id="rId1082" Type="http://schemas.openxmlformats.org/officeDocument/2006/relationships/oleObject" Target="embeddings/oleObject527.bin"/><Relationship Id="rId105" Type="http://schemas.openxmlformats.org/officeDocument/2006/relationships/oleObject" Target="embeddings/oleObject38.bin"/><Relationship Id="rId312" Type="http://schemas.openxmlformats.org/officeDocument/2006/relationships/image" Target="media/image140.wmf"/><Relationship Id="rId757" Type="http://schemas.openxmlformats.org/officeDocument/2006/relationships/oleObject" Target="embeddings/oleObject362.bin"/><Relationship Id="rId964" Type="http://schemas.openxmlformats.org/officeDocument/2006/relationships/oleObject" Target="embeddings/oleObject465.bin"/><Relationship Id="rId93" Type="http://schemas.openxmlformats.org/officeDocument/2006/relationships/image" Target="media/image35.wmf"/><Relationship Id="rId189" Type="http://schemas.openxmlformats.org/officeDocument/2006/relationships/image" Target="media/image82.wmf"/><Relationship Id="rId396" Type="http://schemas.openxmlformats.org/officeDocument/2006/relationships/oleObject" Target="embeddings/Microsoft_Visio_2003-2010___4.vsd"/><Relationship Id="rId617" Type="http://schemas.openxmlformats.org/officeDocument/2006/relationships/oleObject" Target="embeddings/oleObject294.bin"/><Relationship Id="rId824" Type="http://schemas.openxmlformats.org/officeDocument/2006/relationships/image" Target="media/image384.wmf"/><Relationship Id="rId256" Type="http://schemas.openxmlformats.org/officeDocument/2006/relationships/oleObject" Target="embeddings/oleObject113.bin"/><Relationship Id="rId463" Type="http://schemas.openxmlformats.org/officeDocument/2006/relationships/image" Target="media/image212.wmf"/><Relationship Id="rId670" Type="http://schemas.openxmlformats.org/officeDocument/2006/relationships/oleObject" Target="embeddings/oleObject320.bin"/><Relationship Id="rId1093" Type="http://schemas.openxmlformats.org/officeDocument/2006/relationships/oleObject" Target="embeddings/oleObject533.bin"/><Relationship Id="rId1107" Type="http://schemas.openxmlformats.org/officeDocument/2006/relationships/oleObject" Target="embeddings/oleObject541.bin"/><Relationship Id="rId116" Type="http://schemas.openxmlformats.org/officeDocument/2006/relationships/image" Target="media/image46.wmf"/><Relationship Id="rId323" Type="http://schemas.openxmlformats.org/officeDocument/2006/relationships/image" Target="media/image145.wmf"/><Relationship Id="rId530" Type="http://schemas.openxmlformats.org/officeDocument/2006/relationships/oleObject" Target="embeddings/oleObject252.bin"/><Relationship Id="rId768" Type="http://schemas.openxmlformats.org/officeDocument/2006/relationships/image" Target="media/image358.wmf"/><Relationship Id="rId975" Type="http://schemas.openxmlformats.org/officeDocument/2006/relationships/image" Target="media/image459.wmf"/><Relationship Id="rId1160" Type="http://schemas.microsoft.com/office/2016/09/relationships/commentsIds" Target="commentsIds.xml"/><Relationship Id="rId20" Type="http://schemas.openxmlformats.org/officeDocument/2006/relationships/image" Target="media/image1.wmf"/><Relationship Id="rId628" Type="http://schemas.openxmlformats.org/officeDocument/2006/relationships/image" Target="media/image290.wmf"/><Relationship Id="rId835" Type="http://schemas.openxmlformats.org/officeDocument/2006/relationships/oleObject" Target="embeddings/oleObject403.bin"/><Relationship Id="rId267" Type="http://schemas.openxmlformats.org/officeDocument/2006/relationships/oleObject" Target="embeddings/oleObject119.bin"/><Relationship Id="rId474" Type="http://schemas.openxmlformats.org/officeDocument/2006/relationships/image" Target="media/image217.wmf"/><Relationship Id="rId1020" Type="http://schemas.openxmlformats.org/officeDocument/2006/relationships/image" Target="media/image480.wmf"/><Relationship Id="rId1118" Type="http://schemas.openxmlformats.org/officeDocument/2006/relationships/image" Target="media/image526.wmf"/><Relationship Id="rId127" Type="http://schemas.openxmlformats.org/officeDocument/2006/relationships/oleObject" Target="embeddings/oleObject49.bin"/><Relationship Id="rId681" Type="http://schemas.openxmlformats.org/officeDocument/2006/relationships/image" Target="media/image316.png"/><Relationship Id="rId779" Type="http://schemas.openxmlformats.org/officeDocument/2006/relationships/image" Target="media/image363.wmf"/><Relationship Id="rId902" Type="http://schemas.openxmlformats.org/officeDocument/2006/relationships/image" Target="media/image424.wmf"/><Relationship Id="rId986" Type="http://schemas.openxmlformats.org/officeDocument/2006/relationships/image" Target="media/image464.wmf"/><Relationship Id="rId31" Type="http://schemas.openxmlformats.org/officeDocument/2006/relationships/image" Target="media/image6.wmf"/><Relationship Id="rId334" Type="http://schemas.openxmlformats.org/officeDocument/2006/relationships/oleObject" Target="embeddings/oleObject154.bin"/><Relationship Id="rId541" Type="http://schemas.openxmlformats.org/officeDocument/2006/relationships/image" Target="media/image249.wmf"/><Relationship Id="rId639" Type="http://schemas.openxmlformats.org/officeDocument/2006/relationships/image" Target="media/image295.wmf"/><Relationship Id="rId180" Type="http://schemas.openxmlformats.org/officeDocument/2006/relationships/image" Target="media/image78.wmf"/><Relationship Id="rId278" Type="http://schemas.openxmlformats.org/officeDocument/2006/relationships/image" Target="media/image124.wmf"/><Relationship Id="rId401" Type="http://schemas.openxmlformats.org/officeDocument/2006/relationships/oleObject" Target="embeddings/oleObject187.bin"/><Relationship Id="rId846" Type="http://schemas.openxmlformats.org/officeDocument/2006/relationships/image" Target="media/image395.png"/><Relationship Id="rId1031" Type="http://schemas.openxmlformats.org/officeDocument/2006/relationships/oleObject" Target="embeddings/oleObject500.bin"/><Relationship Id="rId1129" Type="http://schemas.openxmlformats.org/officeDocument/2006/relationships/image" Target="media/image532.wmf"/><Relationship Id="rId485" Type="http://schemas.openxmlformats.org/officeDocument/2006/relationships/image" Target="media/image223.png"/><Relationship Id="rId692" Type="http://schemas.openxmlformats.org/officeDocument/2006/relationships/image" Target="media/image323.png"/><Relationship Id="rId706" Type="http://schemas.openxmlformats.org/officeDocument/2006/relationships/oleObject" Target="embeddings/oleObject338.bin"/><Relationship Id="rId913" Type="http://schemas.openxmlformats.org/officeDocument/2006/relationships/image" Target="media/image430.wmf"/><Relationship Id="rId42" Type="http://schemas.openxmlformats.org/officeDocument/2006/relationships/header" Target="header10.xml"/><Relationship Id="rId84" Type="http://schemas.openxmlformats.org/officeDocument/2006/relationships/image" Target="media/image30.wmf"/><Relationship Id="rId138" Type="http://schemas.openxmlformats.org/officeDocument/2006/relationships/image" Target="media/image57.wmf"/><Relationship Id="rId345" Type="http://schemas.openxmlformats.org/officeDocument/2006/relationships/image" Target="media/image156.wmf"/><Relationship Id="rId387" Type="http://schemas.openxmlformats.org/officeDocument/2006/relationships/image" Target="media/image176.wmf"/><Relationship Id="rId510" Type="http://schemas.openxmlformats.org/officeDocument/2006/relationships/image" Target="media/image235.wmf"/><Relationship Id="rId552" Type="http://schemas.openxmlformats.org/officeDocument/2006/relationships/oleObject" Target="embeddings/oleObject263.bin"/><Relationship Id="rId594" Type="http://schemas.openxmlformats.org/officeDocument/2006/relationships/image" Target="media/image273.wmf"/><Relationship Id="rId608" Type="http://schemas.openxmlformats.org/officeDocument/2006/relationships/image" Target="media/image280.wmf"/><Relationship Id="rId815" Type="http://schemas.openxmlformats.org/officeDocument/2006/relationships/oleObject" Target="embeddings/oleObject394.bin"/><Relationship Id="rId997" Type="http://schemas.openxmlformats.org/officeDocument/2006/relationships/oleObject" Target="embeddings/oleObject483.bin"/><Relationship Id="rId191" Type="http://schemas.openxmlformats.org/officeDocument/2006/relationships/oleObject" Target="embeddings/oleObject80.bin"/><Relationship Id="rId205" Type="http://schemas.openxmlformats.org/officeDocument/2006/relationships/image" Target="media/image89.wmf"/><Relationship Id="rId247" Type="http://schemas.openxmlformats.org/officeDocument/2006/relationships/image" Target="media/image109.wmf"/><Relationship Id="rId412" Type="http://schemas.openxmlformats.org/officeDocument/2006/relationships/image" Target="media/image187.wmf"/><Relationship Id="rId857" Type="http://schemas.openxmlformats.org/officeDocument/2006/relationships/oleObject" Target="embeddings/oleObject411.bin"/><Relationship Id="rId899" Type="http://schemas.openxmlformats.org/officeDocument/2006/relationships/oleObject" Target="embeddings/oleObject432.bin"/><Relationship Id="rId1000" Type="http://schemas.openxmlformats.org/officeDocument/2006/relationships/image" Target="media/image470.wmf"/><Relationship Id="rId1042" Type="http://schemas.openxmlformats.org/officeDocument/2006/relationships/image" Target="media/image491.wmf"/><Relationship Id="rId1084" Type="http://schemas.openxmlformats.org/officeDocument/2006/relationships/image" Target="media/image510.wmf"/><Relationship Id="rId107" Type="http://schemas.openxmlformats.org/officeDocument/2006/relationships/oleObject" Target="embeddings/oleObject39.bin"/><Relationship Id="rId289" Type="http://schemas.openxmlformats.org/officeDocument/2006/relationships/oleObject" Target="embeddings/oleObject130.bin"/><Relationship Id="rId454" Type="http://schemas.openxmlformats.org/officeDocument/2006/relationships/image" Target="media/image208.wmf"/><Relationship Id="rId496" Type="http://schemas.openxmlformats.org/officeDocument/2006/relationships/oleObject" Target="embeddings/oleObject232.bin"/><Relationship Id="rId661" Type="http://schemas.openxmlformats.org/officeDocument/2006/relationships/image" Target="media/image306.wmf"/><Relationship Id="rId717" Type="http://schemas.openxmlformats.org/officeDocument/2006/relationships/oleObject" Target="embeddings/oleObject343.bin"/><Relationship Id="rId759" Type="http://schemas.openxmlformats.org/officeDocument/2006/relationships/oleObject" Target="embeddings/oleObject363.bin"/><Relationship Id="rId924" Type="http://schemas.openxmlformats.org/officeDocument/2006/relationships/oleObject" Target="embeddings/oleObject446.bin"/><Relationship Id="rId966" Type="http://schemas.openxmlformats.org/officeDocument/2006/relationships/oleObject" Target="embeddings/oleObject466.bin"/><Relationship Id="rId11" Type="http://schemas.openxmlformats.org/officeDocument/2006/relationships/footer" Target="footer2.xml"/><Relationship Id="rId53" Type="http://schemas.openxmlformats.org/officeDocument/2006/relationships/oleObject" Target="embeddings/oleObject12.bin"/><Relationship Id="rId149" Type="http://schemas.openxmlformats.org/officeDocument/2006/relationships/oleObject" Target="embeddings/oleObject60.bin"/><Relationship Id="rId314" Type="http://schemas.openxmlformats.org/officeDocument/2006/relationships/image" Target="media/image141.wmf"/><Relationship Id="rId356" Type="http://schemas.openxmlformats.org/officeDocument/2006/relationships/oleObject" Target="embeddings/oleObject165.bin"/><Relationship Id="rId398" Type="http://schemas.openxmlformats.org/officeDocument/2006/relationships/image" Target="media/image181.wmf"/><Relationship Id="rId521" Type="http://schemas.openxmlformats.org/officeDocument/2006/relationships/image" Target="media/image239.wmf"/><Relationship Id="rId563" Type="http://schemas.openxmlformats.org/officeDocument/2006/relationships/oleObject" Target="embeddings/oleObject269.bin"/><Relationship Id="rId619" Type="http://schemas.openxmlformats.org/officeDocument/2006/relationships/oleObject" Target="embeddings/oleObject295.bin"/><Relationship Id="rId770" Type="http://schemas.openxmlformats.org/officeDocument/2006/relationships/image" Target="media/image359.wmf"/><Relationship Id="rId1151" Type="http://schemas.microsoft.com/office/2011/relationships/people" Target="people.xml"/><Relationship Id="rId95" Type="http://schemas.openxmlformats.org/officeDocument/2006/relationships/image" Target="media/image36.wmf"/><Relationship Id="rId160" Type="http://schemas.openxmlformats.org/officeDocument/2006/relationships/image" Target="media/image68.wmf"/><Relationship Id="rId216" Type="http://schemas.openxmlformats.org/officeDocument/2006/relationships/oleObject" Target="embeddings/oleObject92.bin"/><Relationship Id="rId423" Type="http://schemas.openxmlformats.org/officeDocument/2006/relationships/oleObject" Target="embeddings/oleObject198.bin"/><Relationship Id="rId826" Type="http://schemas.openxmlformats.org/officeDocument/2006/relationships/image" Target="media/image385.wmf"/><Relationship Id="rId868" Type="http://schemas.openxmlformats.org/officeDocument/2006/relationships/image" Target="media/image407.wmf"/><Relationship Id="rId1011" Type="http://schemas.openxmlformats.org/officeDocument/2006/relationships/oleObject" Target="embeddings/oleObject490.bin"/><Relationship Id="rId1053" Type="http://schemas.openxmlformats.org/officeDocument/2006/relationships/oleObject" Target="embeddings/oleObject511.bin"/><Relationship Id="rId1109" Type="http://schemas.openxmlformats.org/officeDocument/2006/relationships/oleObject" Target="embeddings/Microsoft_Visio_2003-2010___16.vsd"/><Relationship Id="rId258" Type="http://schemas.openxmlformats.org/officeDocument/2006/relationships/oleObject" Target="embeddings/oleObject114.bin"/><Relationship Id="rId465" Type="http://schemas.openxmlformats.org/officeDocument/2006/relationships/image" Target="media/image213.wmf"/><Relationship Id="rId630" Type="http://schemas.openxmlformats.org/officeDocument/2006/relationships/image" Target="media/image291.wmf"/><Relationship Id="rId672" Type="http://schemas.openxmlformats.org/officeDocument/2006/relationships/oleObject" Target="embeddings/oleObject321.bin"/><Relationship Id="rId728" Type="http://schemas.openxmlformats.org/officeDocument/2006/relationships/oleObject" Target="embeddings/Microsoft_Visio_2003-2010___11.vsd"/><Relationship Id="rId935" Type="http://schemas.openxmlformats.org/officeDocument/2006/relationships/image" Target="media/image439.wmf"/><Relationship Id="rId1095" Type="http://schemas.openxmlformats.org/officeDocument/2006/relationships/oleObject" Target="embeddings/oleObject534.bin"/><Relationship Id="rId22" Type="http://schemas.openxmlformats.org/officeDocument/2006/relationships/oleObject" Target="embeddings/oleObject1.bin"/><Relationship Id="rId64" Type="http://schemas.openxmlformats.org/officeDocument/2006/relationships/image" Target="media/image20.wmf"/><Relationship Id="rId118" Type="http://schemas.openxmlformats.org/officeDocument/2006/relationships/image" Target="media/image47.wmf"/><Relationship Id="rId325" Type="http://schemas.openxmlformats.org/officeDocument/2006/relationships/image" Target="media/image146.wmf"/><Relationship Id="rId367" Type="http://schemas.openxmlformats.org/officeDocument/2006/relationships/image" Target="media/image167.wmf"/><Relationship Id="rId532" Type="http://schemas.openxmlformats.org/officeDocument/2006/relationships/oleObject" Target="embeddings/oleObject253.bin"/><Relationship Id="rId574" Type="http://schemas.openxmlformats.org/officeDocument/2006/relationships/oleObject" Target="embeddings/oleObject274.bin"/><Relationship Id="rId977" Type="http://schemas.openxmlformats.org/officeDocument/2006/relationships/image" Target="media/image460.wmf"/><Relationship Id="rId1120" Type="http://schemas.openxmlformats.org/officeDocument/2006/relationships/image" Target="media/image527.wmf"/><Relationship Id="rId171" Type="http://schemas.openxmlformats.org/officeDocument/2006/relationships/oleObject" Target="embeddings/oleObject70.bin"/><Relationship Id="rId227" Type="http://schemas.openxmlformats.org/officeDocument/2006/relationships/image" Target="media/image100.wmf"/><Relationship Id="rId781" Type="http://schemas.openxmlformats.org/officeDocument/2006/relationships/image" Target="media/image364.wmf"/><Relationship Id="rId837" Type="http://schemas.openxmlformats.org/officeDocument/2006/relationships/oleObject" Target="embeddings/oleObject404.bin"/><Relationship Id="rId879" Type="http://schemas.openxmlformats.org/officeDocument/2006/relationships/oleObject" Target="embeddings/oleObject422.bin"/><Relationship Id="rId1022" Type="http://schemas.openxmlformats.org/officeDocument/2006/relationships/image" Target="media/image481.wmf"/><Relationship Id="rId269" Type="http://schemas.openxmlformats.org/officeDocument/2006/relationships/oleObject" Target="embeddings/oleObject120.bin"/><Relationship Id="rId434" Type="http://schemas.openxmlformats.org/officeDocument/2006/relationships/image" Target="media/image198.wmf"/><Relationship Id="rId476" Type="http://schemas.openxmlformats.org/officeDocument/2006/relationships/image" Target="media/image218.wmf"/><Relationship Id="rId641" Type="http://schemas.openxmlformats.org/officeDocument/2006/relationships/image" Target="media/image296.wmf"/><Relationship Id="rId683" Type="http://schemas.openxmlformats.org/officeDocument/2006/relationships/image" Target="media/image318.wmf"/><Relationship Id="rId739" Type="http://schemas.openxmlformats.org/officeDocument/2006/relationships/image" Target="media/image345.wmf"/><Relationship Id="rId890" Type="http://schemas.openxmlformats.org/officeDocument/2006/relationships/image" Target="media/image418.wmf"/><Relationship Id="rId904" Type="http://schemas.openxmlformats.org/officeDocument/2006/relationships/image" Target="media/image425.jpeg"/><Relationship Id="rId1064" Type="http://schemas.openxmlformats.org/officeDocument/2006/relationships/image" Target="media/image502.wmf"/><Relationship Id="rId33" Type="http://schemas.openxmlformats.org/officeDocument/2006/relationships/image" Target="media/image7.wmf"/><Relationship Id="rId129" Type="http://schemas.openxmlformats.org/officeDocument/2006/relationships/oleObject" Target="embeddings/oleObject50.bin"/><Relationship Id="rId280" Type="http://schemas.openxmlformats.org/officeDocument/2006/relationships/image" Target="media/image125.wmf"/><Relationship Id="rId336" Type="http://schemas.openxmlformats.org/officeDocument/2006/relationships/oleObject" Target="embeddings/oleObject155.bin"/><Relationship Id="rId501" Type="http://schemas.openxmlformats.org/officeDocument/2006/relationships/oleObject" Target="embeddings/oleObject235.bin"/><Relationship Id="rId543" Type="http://schemas.openxmlformats.org/officeDocument/2006/relationships/image" Target="media/image250.wmf"/><Relationship Id="rId946" Type="http://schemas.openxmlformats.org/officeDocument/2006/relationships/oleObject" Target="embeddings/Microsoft_Visio_2003-2010___15.vsd"/><Relationship Id="rId988" Type="http://schemas.openxmlformats.org/officeDocument/2006/relationships/image" Target="media/image465.wmf"/><Relationship Id="rId1131" Type="http://schemas.openxmlformats.org/officeDocument/2006/relationships/image" Target="media/image533.wmf"/><Relationship Id="rId75" Type="http://schemas.openxmlformats.org/officeDocument/2006/relationships/oleObject" Target="embeddings/oleObject23.bin"/><Relationship Id="rId140" Type="http://schemas.openxmlformats.org/officeDocument/2006/relationships/image" Target="media/image58.wmf"/><Relationship Id="rId182" Type="http://schemas.openxmlformats.org/officeDocument/2006/relationships/image" Target="media/image79.emf"/><Relationship Id="rId378" Type="http://schemas.openxmlformats.org/officeDocument/2006/relationships/oleObject" Target="embeddings/oleObject175.bin"/><Relationship Id="rId403" Type="http://schemas.openxmlformats.org/officeDocument/2006/relationships/oleObject" Target="embeddings/oleObject188.bin"/><Relationship Id="rId585" Type="http://schemas.openxmlformats.org/officeDocument/2006/relationships/image" Target="media/image270.wmf"/><Relationship Id="rId750" Type="http://schemas.openxmlformats.org/officeDocument/2006/relationships/image" Target="media/image350.emf"/><Relationship Id="rId792" Type="http://schemas.openxmlformats.org/officeDocument/2006/relationships/oleObject" Target="embeddings/oleObject382.bin"/><Relationship Id="rId806" Type="http://schemas.openxmlformats.org/officeDocument/2006/relationships/oleObject" Target="embeddings/oleObject389.bin"/><Relationship Id="rId848" Type="http://schemas.openxmlformats.org/officeDocument/2006/relationships/oleObject" Target="embeddings/oleObject408.bin"/><Relationship Id="rId1033" Type="http://schemas.openxmlformats.org/officeDocument/2006/relationships/oleObject" Target="embeddings/oleObject501.bin"/><Relationship Id="rId6" Type="http://schemas.openxmlformats.org/officeDocument/2006/relationships/footnotes" Target="footnotes.xml"/><Relationship Id="rId238" Type="http://schemas.openxmlformats.org/officeDocument/2006/relationships/oleObject" Target="embeddings/oleObject103.bin"/><Relationship Id="rId445" Type="http://schemas.openxmlformats.org/officeDocument/2006/relationships/oleObject" Target="embeddings/oleObject209.bin"/><Relationship Id="rId487" Type="http://schemas.openxmlformats.org/officeDocument/2006/relationships/oleObject" Target="embeddings/oleObject228.bin"/><Relationship Id="rId610" Type="http://schemas.openxmlformats.org/officeDocument/2006/relationships/image" Target="media/image281.wmf"/><Relationship Id="rId652" Type="http://schemas.openxmlformats.org/officeDocument/2006/relationships/oleObject" Target="embeddings/oleObject312.bin"/><Relationship Id="rId694" Type="http://schemas.openxmlformats.org/officeDocument/2006/relationships/oleObject" Target="embeddings/oleObject330.bin"/><Relationship Id="rId708" Type="http://schemas.openxmlformats.org/officeDocument/2006/relationships/image" Target="media/image330.wmf"/><Relationship Id="rId915" Type="http://schemas.openxmlformats.org/officeDocument/2006/relationships/oleObject" Target="embeddings/oleObject440.bin"/><Relationship Id="rId1075" Type="http://schemas.openxmlformats.org/officeDocument/2006/relationships/oleObject" Target="embeddings/oleObject523.bin"/><Relationship Id="rId291" Type="http://schemas.openxmlformats.org/officeDocument/2006/relationships/oleObject" Target="embeddings/oleObject131.bin"/><Relationship Id="rId305" Type="http://schemas.openxmlformats.org/officeDocument/2006/relationships/oleObject" Target="embeddings/oleObject139.bin"/><Relationship Id="rId347" Type="http://schemas.openxmlformats.org/officeDocument/2006/relationships/image" Target="media/image157.wmf"/><Relationship Id="rId512" Type="http://schemas.openxmlformats.org/officeDocument/2006/relationships/image" Target="media/image236.wmf"/><Relationship Id="rId957" Type="http://schemas.openxmlformats.org/officeDocument/2006/relationships/image" Target="media/image450.wmf"/><Relationship Id="rId999" Type="http://schemas.openxmlformats.org/officeDocument/2006/relationships/oleObject" Target="embeddings/oleObject484.bin"/><Relationship Id="rId1100" Type="http://schemas.openxmlformats.org/officeDocument/2006/relationships/image" Target="media/image518.wmf"/><Relationship Id="rId1142" Type="http://schemas.openxmlformats.org/officeDocument/2006/relationships/header" Target="header16.xml"/><Relationship Id="rId44" Type="http://schemas.openxmlformats.org/officeDocument/2006/relationships/footer" Target="footer7.xml"/><Relationship Id="rId86" Type="http://schemas.openxmlformats.org/officeDocument/2006/relationships/image" Target="media/image31.wmf"/><Relationship Id="rId151" Type="http://schemas.openxmlformats.org/officeDocument/2006/relationships/oleObject" Target="embeddings/Microsoft_Visio_2003-2010___.vsd"/><Relationship Id="rId389" Type="http://schemas.openxmlformats.org/officeDocument/2006/relationships/image" Target="media/image177.wmf"/><Relationship Id="rId554" Type="http://schemas.openxmlformats.org/officeDocument/2006/relationships/oleObject" Target="embeddings/oleObject264.bin"/><Relationship Id="rId596" Type="http://schemas.openxmlformats.org/officeDocument/2006/relationships/image" Target="media/image274.wmf"/><Relationship Id="rId761" Type="http://schemas.openxmlformats.org/officeDocument/2006/relationships/oleObject" Target="embeddings/oleObject364.bin"/><Relationship Id="rId817" Type="http://schemas.openxmlformats.org/officeDocument/2006/relationships/oleObject" Target="embeddings/Microsoft_Visio_2003-2010___13.vsd"/><Relationship Id="rId859" Type="http://schemas.openxmlformats.org/officeDocument/2006/relationships/oleObject" Target="embeddings/oleObject412.bin"/><Relationship Id="rId1002" Type="http://schemas.openxmlformats.org/officeDocument/2006/relationships/image" Target="media/image471.wmf"/><Relationship Id="rId193" Type="http://schemas.openxmlformats.org/officeDocument/2006/relationships/oleObject" Target="embeddings/Microsoft_Visio_2003-2010___2.vsd"/><Relationship Id="rId207" Type="http://schemas.openxmlformats.org/officeDocument/2006/relationships/image" Target="media/image90.wmf"/><Relationship Id="rId249" Type="http://schemas.openxmlformats.org/officeDocument/2006/relationships/image" Target="media/image110.wmf"/><Relationship Id="rId414" Type="http://schemas.openxmlformats.org/officeDocument/2006/relationships/image" Target="media/image188.wmf"/><Relationship Id="rId456" Type="http://schemas.openxmlformats.org/officeDocument/2006/relationships/image" Target="media/image209.wmf"/><Relationship Id="rId498" Type="http://schemas.openxmlformats.org/officeDocument/2006/relationships/oleObject" Target="embeddings/oleObject233.bin"/><Relationship Id="rId621" Type="http://schemas.openxmlformats.org/officeDocument/2006/relationships/oleObject" Target="embeddings/oleObject296.bin"/><Relationship Id="rId663" Type="http://schemas.openxmlformats.org/officeDocument/2006/relationships/image" Target="media/image307.emf"/><Relationship Id="rId870" Type="http://schemas.openxmlformats.org/officeDocument/2006/relationships/image" Target="media/image408.wmf"/><Relationship Id="rId1044" Type="http://schemas.openxmlformats.org/officeDocument/2006/relationships/image" Target="media/image492.wmf"/><Relationship Id="rId1086" Type="http://schemas.openxmlformats.org/officeDocument/2006/relationships/image" Target="media/image511.wmf"/><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oleObject" Target="embeddings/oleObject115.bin"/><Relationship Id="rId316" Type="http://schemas.openxmlformats.org/officeDocument/2006/relationships/image" Target="media/image142.wmf"/><Relationship Id="rId523" Type="http://schemas.openxmlformats.org/officeDocument/2006/relationships/image" Target="media/image240.wmf"/><Relationship Id="rId719" Type="http://schemas.openxmlformats.org/officeDocument/2006/relationships/oleObject" Target="embeddings/oleObject344.bin"/><Relationship Id="rId926" Type="http://schemas.openxmlformats.org/officeDocument/2006/relationships/oleObject" Target="embeddings/oleObject447.bin"/><Relationship Id="rId968" Type="http://schemas.openxmlformats.org/officeDocument/2006/relationships/oleObject" Target="embeddings/oleObject467.bin"/><Relationship Id="rId1111" Type="http://schemas.openxmlformats.org/officeDocument/2006/relationships/oleObject" Target="embeddings/oleObject542.bin"/><Relationship Id="rId1153" Type="http://schemas.openxmlformats.org/officeDocument/2006/relationships/theme" Target="theme/theme1.xml"/><Relationship Id="rId55" Type="http://schemas.openxmlformats.org/officeDocument/2006/relationships/oleObject" Target="embeddings/oleObject13.bin"/><Relationship Id="rId97" Type="http://schemas.openxmlformats.org/officeDocument/2006/relationships/image" Target="media/image37.wmf"/><Relationship Id="rId120" Type="http://schemas.openxmlformats.org/officeDocument/2006/relationships/image" Target="media/image48.wmf"/><Relationship Id="rId358" Type="http://schemas.openxmlformats.org/officeDocument/2006/relationships/oleObject" Target="embeddings/oleObject166.bin"/><Relationship Id="rId565" Type="http://schemas.openxmlformats.org/officeDocument/2006/relationships/image" Target="media/image260.wmf"/><Relationship Id="rId730" Type="http://schemas.openxmlformats.org/officeDocument/2006/relationships/oleObject" Target="embeddings/oleObject348.bin"/><Relationship Id="rId772" Type="http://schemas.openxmlformats.org/officeDocument/2006/relationships/oleObject" Target="embeddings/oleObject371.bin"/><Relationship Id="rId828" Type="http://schemas.openxmlformats.org/officeDocument/2006/relationships/image" Target="media/image386.wmf"/><Relationship Id="rId1013" Type="http://schemas.openxmlformats.org/officeDocument/2006/relationships/oleObject" Target="embeddings/oleObject491.bin"/><Relationship Id="rId162" Type="http://schemas.openxmlformats.org/officeDocument/2006/relationships/image" Target="media/image69.wmf"/><Relationship Id="rId218" Type="http://schemas.openxmlformats.org/officeDocument/2006/relationships/oleObject" Target="embeddings/oleObject93.bin"/><Relationship Id="rId425" Type="http://schemas.openxmlformats.org/officeDocument/2006/relationships/oleObject" Target="embeddings/oleObject199.bin"/><Relationship Id="rId467" Type="http://schemas.openxmlformats.org/officeDocument/2006/relationships/image" Target="media/image214.wmf"/><Relationship Id="rId632" Type="http://schemas.openxmlformats.org/officeDocument/2006/relationships/image" Target="media/image292.wmf"/><Relationship Id="rId1055" Type="http://schemas.openxmlformats.org/officeDocument/2006/relationships/oleObject" Target="embeddings/oleObject512.bin"/><Relationship Id="rId1097" Type="http://schemas.openxmlformats.org/officeDocument/2006/relationships/oleObject" Target="embeddings/oleObject535.bin"/><Relationship Id="rId271" Type="http://schemas.openxmlformats.org/officeDocument/2006/relationships/oleObject" Target="embeddings/oleObject121.bin"/><Relationship Id="rId674" Type="http://schemas.openxmlformats.org/officeDocument/2006/relationships/image" Target="media/image313.wmf"/><Relationship Id="rId881" Type="http://schemas.openxmlformats.org/officeDocument/2006/relationships/oleObject" Target="embeddings/oleObject423.bin"/><Relationship Id="rId937" Type="http://schemas.openxmlformats.org/officeDocument/2006/relationships/image" Target="media/image440.wmf"/><Relationship Id="rId979" Type="http://schemas.openxmlformats.org/officeDocument/2006/relationships/image" Target="media/image461.wmf"/><Relationship Id="rId1122" Type="http://schemas.openxmlformats.org/officeDocument/2006/relationships/image" Target="media/image528.wmf"/><Relationship Id="rId24" Type="http://schemas.openxmlformats.org/officeDocument/2006/relationships/oleObject" Target="embeddings/oleObject2.bin"/><Relationship Id="rId66" Type="http://schemas.openxmlformats.org/officeDocument/2006/relationships/image" Target="media/image21.wmf"/><Relationship Id="rId131" Type="http://schemas.openxmlformats.org/officeDocument/2006/relationships/oleObject" Target="embeddings/oleObject51.bin"/><Relationship Id="rId327" Type="http://schemas.openxmlformats.org/officeDocument/2006/relationships/image" Target="media/image147.wmf"/><Relationship Id="rId369" Type="http://schemas.openxmlformats.org/officeDocument/2006/relationships/image" Target="media/image168.emf"/><Relationship Id="rId534" Type="http://schemas.openxmlformats.org/officeDocument/2006/relationships/oleObject" Target="embeddings/oleObject254.bin"/><Relationship Id="rId576" Type="http://schemas.openxmlformats.org/officeDocument/2006/relationships/oleObject" Target="embeddings/oleObject275.bin"/><Relationship Id="rId741" Type="http://schemas.openxmlformats.org/officeDocument/2006/relationships/image" Target="media/image346.wmf"/><Relationship Id="rId783" Type="http://schemas.openxmlformats.org/officeDocument/2006/relationships/image" Target="media/image365.wmf"/><Relationship Id="rId839" Type="http://schemas.openxmlformats.org/officeDocument/2006/relationships/oleObject" Target="embeddings/oleObject405.bin"/><Relationship Id="rId990" Type="http://schemas.openxmlformats.org/officeDocument/2006/relationships/oleObject" Target="embeddings/oleObject479.bin"/><Relationship Id="rId173" Type="http://schemas.openxmlformats.org/officeDocument/2006/relationships/oleObject" Target="embeddings/oleObject71.bin"/><Relationship Id="rId229" Type="http://schemas.openxmlformats.org/officeDocument/2006/relationships/image" Target="media/image101.wmf"/><Relationship Id="rId380" Type="http://schemas.openxmlformats.org/officeDocument/2006/relationships/oleObject" Target="embeddings/oleObject176.bin"/><Relationship Id="rId436" Type="http://schemas.openxmlformats.org/officeDocument/2006/relationships/image" Target="media/image199.wmf"/><Relationship Id="rId601" Type="http://schemas.openxmlformats.org/officeDocument/2006/relationships/oleObject" Target="embeddings/oleObject286.bin"/><Relationship Id="rId643" Type="http://schemas.openxmlformats.org/officeDocument/2006/relationships/image" Target="media/image297.wmf"/><Relationship Id="rId1024" Type="http://schemas.openxmlformats.org/officeDocument/2006/relationships/image" Target="media/image482.wmf"/><Relationship Id="rId1066" Type="http://schemas.openxmlformats.org/officeDocument/2006/relationships/oleObject" Target="embeddings/oleObject518.bin"/><Relationship Id="rId240" Type="http://schemas.openxmlformats.org/officeDocument/2006/relationships/oleObject" Target="embeddings/oleObject105.bin"/><Relationship Id="rId478" Type="http://schemas.openxmlformats.org/officeDocument/2006/relationships/image" Target="media/image219.png"/><Relationship Id="rId685" Type="http://schemas.openxmlformats.org/officeDocument/2006/relationships/image" Target="media/image319.wmf"/><Relationship Id="rId850" Type="http://schemas.openxmlformats.org/officeDocument/2006/relationships/image" Target="media/image398.wmf"/><Relationship Id="rId892" Type="http://schemas.openxmlformats.org/officeDocument/2006/relationships/oleObject" Target="embeddings/oleObject429.bin"/><Relationship Id="rId906" Type="http://schemas.openxmlformats.org/officeDocument/2006/relationships/oleObject" Target="embeddings/oleObject435.bin"/><Relationship Id="rId948" Type="http://schemas.openxmlformats.org/officeDocument/2006/relationships/oleObject" Target="embeddings/oleObject457.bin"/><Relationship Id="rId1133" Type="http://schemas.openxmlformats.org/officeDocument/2006/relationships/image" Target="media/image534.wmf"/><Relationship Id="rId35" Type="http://schemas.openxmlformats.org/officeDocument/2006/relationships/image" Target="media/image8.wmf"/><Relationship Id="rId77" Type="http://schemas.openxmlformats.org/officeDocument/2006/relationships/oleObject" Target="embeddings/oleObject24.bin"/><Relationship Id="rId100" Type="http://schemas.openxmlformats.org/officeDocument/2006/relationships/oleObject" Target="embeddings/oleObject35.bin"/><Relationship Id="rId282" Type="http://schemas.openxmlformats.org/officeDocument/2006/relationships/oleObject" Target="embeddings/oleObject127.bin"/><Relationship Id="rId338" Type="http://schemas.openxmlformats.org/officeDocument/2006/relationships/oleObject" Target="embeddings/oleObject156.bin"/><Relationship Id="rId503" Type="http://schemas.openxmlformats.org/officeDocument/2006/relationships/oleObject" Target="embeddings/oleObject236.bin"/><Relationship Id="rId545" Type="http://schemas.openxmlformats.org/officeDocument/2006/relationships/image" Target="media/image251.wmf"/><Relationship Id="rId587" Type="http://schemas.openxmlformats.org/officeDocument/2006/relationships/image" Target="media/image271.wmf"/><Relationship Id="rId710" Type="http://schemas.openxmlformats.org/officeDocument/2006/relationships/oleObject" Target="embeddings/oleObject340.bin"/><Relationship Id="rId752" Type="http://schemas.openxmlformats.org/officeDocument/2006/relationships/image" Target="media/image351.wmf"/><Relationship Id="rId808" Type="http://schemas.openxmlformats.org/officeDocument/2006/relationships/oleObject" Target="embeddings/oleObject391.bin"/><Relationship Id="rId8" Type="http://schemas.openxmlformats.org/officeDocument/2006/relationships/header" Target="header1.xml"/><Relationship Id="rId142" Type="http://schemas.openxmlformats.org/officeDocument/2006/relationships/image" Target="media/image59.wmf"/><Relationship Id="rId184" Type="http://schemas.openxmlformats.org/officeDocument/2006/relationships/oleObject" Target="embeddings/oleObject76.bin"/><Relationship Id="rId391" Type="http://schemas.openxmlformats.org/officeDocument/2006/relationships/image" Target="media/image178.wmf"/><Relationship Id="rId405" Type="http://schemas.openxmlformats.org/officeDocument/2006/relationships/oleObject" Target="embeddings/oleObject189.bin"/><Relationship Id="rId447" Type="http://schemas.openxmlformats.org/officeDocument/2006/relationships/oleObject" Target="embeddings/oleObject210.bin"/><Relationship Id="rId612" Type="http://schemas.openxmlformats.org/officeDocument/2006/relationships/image" Target="media/image282.wmf"/><Relationship Id="rId794" Type="http://schemas.openxmlformats.org/officeDocument/2006/relationships/image" Target="media/image369.png"/><Relationship Id="rId1035" Type="http://schemas.openxmlformats.org/officeDocument/2006/relationships/oleObject" Target="embeddings/oleObject502.bin"/><Relationship Id="rId1077" Type="http://schemas.openxmlformats.org/officeDocument/2006/relationships/oleObject" Target="embeddings/oleObject524.bin"/><Relationship Id="rId251" Type="http://schemas.openxmlformats.org/officeDocument/2006/relationships/image" Target="media/image111.wmf"/><Relationship Id="rId489" Type="http://schemas.openxmlformats.org/officeDocument/2006/relationships/image" Target="media/image226.wmf"/><Relationship Id="rId654" Type="http://schemas.openxmlformats.org/officeDocument/2006/relationships/oleObject" Target="embeddings/oleObject313.bin"/><Relationship Id="rId696" Type="http://schemas.openxmlformats.org/officeDocument/2006/relationships/oleObject" Target="embeddings/oleObject331.bin"/><Relationship Id="rId861" Type="http://schemas.openxmlformats.org/officeDocument/2006/relationships/oleObject" Target="embeddings/oleObject413.bin"/><Relationship Id="rId917" Type="http://schemas.openxmlformats.org/officeDocument/2006/relationships/image" Target="media/image431.wmf"/><Relationship Id="rId959" Type="http://schemas.openxmlformats.org/officeDocument/2006/relationships/image" Target="media/image451.wmf"/><Relationship Id="rId1102" Type="http://schemas.openxmlformats.org/officeDocument/2006/relationships/image" Target="media/image519.wmf"/><Relationship Id="rId46" Type="http://schemas.openxmlformats.org/officeDocument/2006/relationships/package" Target="embeddings/Microsoft_Visio___.vsdx"/><Relationship Id="rId293" Type="http://schemas.openxmlformats.org/officeDocument/2006/relationships/oleObject" Target="embeddings/oleObject132.bin"/><Relationship Id="rId307" Type="http://schemas.openxmlformats.org/officeDocument/2006/relationships/oleObject" Target="embeddings/oleObject140.bin"/><Relationship Id="rId349" Type="http://schemas.openxmlformats.org/officeDocument/2006/relationships/image" Target="media/image158.wmf"/><Relationship Id="rId514" Type="http://schemas.openxmlformats.org/officeDocument/2006/relationships/image" Target="media/image237.wmf"/><Relationship Id="rId556" Type="http://schemas.openxmlformats.org/officeDocument/2006/relationships/oleObject" Target="embeddings/oleObject265.bin"/><Relationship Id="rId721" Type="http://schemas.openxmlformats.org/officeDocument/2006/relationships/oleObject" Target="embeddings/oleObject345.bin"/><Relationship Id="rId763" Type="http://schemas.openxmlformats.org/officeDocument/2006/relationships/oleObject" Target="embeddings/oleObject365.bin"/><Relationship Id="rId1144" Type="http://schemas.openxmlformats.org/officeDocument/2006/relationships/hyperlink" Target="https://developer.android.com/guide/topics/connectivity/wifip2p,2020" TargetMode="External"/><Relationship Id="rId88" Type="http://schemas.openxmlformats.org/officeDocument/2006/relationships/oleObject" Target="embeddings/oleObject29.bin"/><Relationship Id="rId111" Type="http://schemas.openxmlformats.org/officeDocument/2006/relationships/oleObject" Target="embeddings/oleObject41.bin"/><Relationship Id="rId153" Type="http://schemas.openxmlformats.org/officeDocument/2006/relationships/oleObject" Target="embeddings/oleObject61.bin"/><Relationship Id="rId195" Type="http://schemas.openxmlformats.org/officeDocument/2006/relationships/image" Target="media/image84.wmf"/><Relationship Id="rId209" Type="http://schemas.openxmlformats.org/officeDocument/2006/relationships/image" Target="media/image91.wmf"/><Relationship Id="rId360" Type="http://schemas.openxmlformats.org/officeDocument/2006/relationships/oleObject" Target="embeddings/oleObject167.bin"/><Relationship Id="rId416" Type="http://schemas.openxmlformats.org/officeDocument/2006/relationships/image" Target="media/image189.wmf"/><Relationship Id="rId598" Type="http://schemas.openxmlformats.org/officeDocument/2006/relationships/image" Target="media/image275.emf"/><Relationship Id="rId819" Type="http://schemas.openxmlformats.org/officeDocument/2006/relationships/oleObject" Target="embeddings/oleObject395.bin"/><Relationship Id="rId970" Type="http://schemas.openxmlformats.org/officeDocument/2006/relationships/oleObject" Target="embeddings/oleObject468.bin"/><Relationship Id="rId1004" Type="http://schemas.openxmlformats.org/officeDocument/2006/relationships/image" Target="media/image472.wmf"/><Relationship Id="rId1046" Type="http://schemas.openxmlformats.org/officeDocument/2006/relationships/image" Target="media/image493.wmf"/><Relationship Id="rId220" Type="http://schemas.openxmlformats.org/officeDocument/2006/relationships/oleObject" Target="embeddings/oleObject94.bin"/><Relationship Id="rId458" Type="http://schemas.openxmlformats.org/officeDocument/2006/relationships/image" Target="media/image210.wmf"/><Relationship Id="rId623" Type="http://schemas.openxmlformats.org/officeDocument/2006/relationships/oleObject" Target="embeddings/oleObject297.bin"/><Relationship Id="rId665" Type="http://schemas.openxmlformats.org/officeDocument/2006/relationships/image" Target="media/image308.wmf"/><Relationship Id="rId830" Type="http://schemas.openxmlformats.org/officeDocument/2006/relationships/image" Target="media/image387.wmf"/><Relationship Id="rId872" Type="http://schemas.openxmlformats.org/officeDocument/2006/relationships/image" Target="media/image409.wmf"/><Relationship Id="rId928" Type="http://schemas.openxmlformats.org/officeDocument/2006/relationships/oleObject" Target="embeddings/oleObject448.bin"/><Relationship Id="rId1088" Type="http://schemas.openxmlformats.org/officeDocument/2006/relationships/image" Target="media/image512.wmf"/><Relationship Id="rId15" Type="http://schemas.openxmlformats.org/officeDocument/2006/relationships/header" Target="header4.xml"/><Relationship Id="rId57" Type="http://schemas.openxmlformats.org/officeDocument/2006/relationships/oleObject" Target="embeddings/oleObject14.bin"/><Relationship Id="rId262" Type="http://schemas.openxmlformats.org/officeDocument/2006/relationships/image" Target="media/image116.wmf"/><Relationship Id="rId318" Type="http://schemas.openxmlformats.org/officeDocument/2006/relationships/image" Target="media/image143.wmf"/><Relationship Id="rId525" Type="http://schemas.openxmlformats.org/officeDocument/2006/relationships/image" Target="media/image241.wmf"/><Relationship Id="rId567" Type="http://schemas.openxmlformats.org/officeDocument/2006/relationships/image" Target="media/image261.wmf"/><Relationship Id="rId732" Type="http://schemas.openxmlformats.org/officeDocument/2006/relationships/oleObject" Target="embeddings/oleObject349.bin"/><Relationship Id="rId1113" Type="http://schemas.openxmlformats.org/officeDocument/2006/relationships/oleObject" Target="embeddings/oleObject543.bin"/><Relationship Id="rId99" Type="http://schemas.openxmlformats.org/officeDocument/2006/relationships/image" Target="media/image38.wmf"/><Relationship Id="rId122" Type="http://schemas.openxmlformats.org/officeDocument/2006/relationships/image" Target="media/image49.wmf"/><Relationship Id="rId164" Type="http://schemas.openxmlformats.org/officeDocument/2006/relationships/image" Target="media/image70.wmf"/><Relationship Id="rId371" Type="http://schemas.openxmlformats.org/officeDocument/2006/relationships/image" Target="media/image169.wmf"/><Relationship Id="rId774" Type="http://schemas.openxmlformats.org/officeDocument/2006/relationships/oleObject" Target="embeddings/oleObject372.bin"/><Relationship Id="rId981" Type="http://schemas.openxmlformats.org/officeDocument/2006/relationships/image" Target="media/image462.wmf"/><Relationship Id="rId1015" Type="http://schemas.openxmlformats.org/officeDocument/2006/relationships/oleObject" Target="embeddings/oleObject492.bin"/><Relationship Id="rId1057" Type="http://schemas.openxmlformats.org/officeDocument/2006/relationships/oleObject" Target="embeddings/oleObject513.bin"/><Relationship Id="rId427" Type="http://schemas.openxmlformats.org/officeDocument/2006/relationships/oleObject" Target="embeddings/oleObject200.bin"/><Relationship Id="rId469" Type="http://schemas.openxmlformats.org/officeDocument/2006/relationships/image" Target="media/image215.emf"/><Relationship Id="rId634" Type="http://schemas.openxmlformats.org/officeDocument/2006/relationships/image" Target="media/image293.wmf"/><Relationship Id="rId676" Type="http://schemas.openxmlformats.org/officeDocument/2006/relationships/image" Target="media/image314.wmf"/><Relationship Id="rId841" Type="http://schemas.openxmlformats.org/officeDocument/2006/relationships/oleObject" Target="embeddings/oleObject406.bin"/><Relationship Id="rId883" Type="http://schemas.openxmlformats.org/officeDocument/2006/relationships/oleObject" Target="embeddings/oleObject424.bin"/><Relationship Id="rId1099" Type="http://schemas.openxmlformats.org/officeDocument/2006/relationships/oleObject" Target="embeddings/oleObject536.bin"/><Relationship Id="rId26" Type="http://schemas.openxmlformats.org/officeDocument/2006/relationships/oleObject" Target="embeddings/oleObject3.bin"/><Relationship Id="rId231" Type="http://schemas.openxmlformats.org/officeDocument/2006/relationships/image" Target="media/image102.wmf"/><Relationship Id="rId273" Type="http://schemas.openxmlformats.org/officeDocument/2006/relationships/oleObject" Target="embeddings/oleObject122.bin"/><Relationship Id="rId329" Type="http://schemas.openxmlformats.org/officeDocument/2006/relationships/image" Target="media/image148.wmf"/><Relationship Id="rId480" Type="http://schemas.openxmlformats.org/officeDocument/2006/relationships/oleObject" Target="embeddings/oleObject225.bin"/><Relationship Id="rId536" Type="http://schemas.openxmlformats.org/officeDocument/2006/relationships/oleObject" Target="embeddings/oleObject255.bin"/><Relationship Id="rId701" Type="http://schemas.openxmlformats.org/officeDocument/2006/relationships/image" Target="media/image328.wmf"/><Relationship Id="rId939" Type="http://schemas.openxmlformats.org/officeDocument/2006/relationships/image" Target="media/image441.wmf"/><Relationship Id="rId1124" Type="http://schemas.openxmlformats.org/officeDocument/2006/relationships/image" Target="media/image529.wmf"/><Relationship Id="rId68" Type="http://schemas.openxmlformats.org/officeDocument/2006/relationships/image" Target="media/image22.wmf"/><Relationship Id="rId133" Type="http://schemas.openxmlformats.org/officeDocument/2006/relationships/oleObject" Target="embeddings/oleObject52.bin"/><Relationship Id="rId175" Type="http://schemas.openxmlformats.org/officeDocument/2006/relationships/oleObject" Target="embeddings/oleObject72.bin"/><Relationship Id="rId340" Type="http://schemas.openxmlformats.org/officeDocument/2006/relationships/oleObject" Target="embeddings/oleObject157.bin"/><Relationship Id="rId578" Type="http://schemas.openxmlformats.org/officeDocument/2006/relationships/oleObject" Target="embeddings/oleObject276.bin"/><Relationship Id="rId743" Type="http://schemas.openxmlformats.org/officeDocument/2006/relationships/image" Target="media/image347.wmf"/><Relationship Id="rId785" Type="http://schemas.openxmlformats.org/officeDocument/2006/relationships/image" Target="media/image366.wmf"/><Relationship Id="rId950" Type="http://schemas.openxmlformats.org/officeDocument/2006/relationships/oleObject" Target="embeddings/oleObject458.bin"/><Relationship Id="rId992" Type="http://schemas.openxmlformats.org/officeDocument/2006/relationships/oleObject" Target="embeddings/oleObject480.bin"/><Relationship Id="rId1026" Type="http://schemas.openxmlformats.org/officeDocument/2006/relationships/image" Target="media/image483.wmf"/><Relationship Id="rId200" Type="http://schemas.openxmlformats.org/officeDocument/2006/relationships/oleObject" Target="embeddings/oleObject84.bin"/><Relationship Id="rId382" Type="http://schemas.openxmlformats.org/officeDocument/2006/relationships/oleObject" Target="embeddings/oleObject177.bin"/><Relationship Id="rId438" Type="http://schemas.openxmlformats.org/officeDocument/2006/relationships/image" Target="media/image200.wmf"/><Relationship Id="rId603" Type="http://schemas.openxmlformats.org/officeDocument/2006/relationships/oleObject" Target="embeddings/oleObject287.bin"/><Relationship Id="rId645" Type="http://schemas.openxmlformats.org/officeDocument/2006/relationships/image" Target="media/image298.wmf"/><Relationship Id="rId687" Type="http://schemas.openxmlformats.org/officeDocument/2006/relationships/image" Target="media/image320.wmf"/><Relationship Id="rId810" Type="http://schemas.openxmlformats.org/officeDocument/2006/relationships/image" Target="media/image377.wmf"/><Relationship Id="rId852" Type="http://schemas.openxmlformats.org/officeDocument/2006/relationships/image" Target="media/image399.png"/><Relationship Id="rId908" Type="http://schemas.openxmlformats.org/officeDocument/2006/relationships/oleObject" Target="embeddings/oleObject436.bin"/><Relationship Id="rId1068" Type="http://schemas.openxmlformats.org/officeDocument/2006/relationships/oleObject" Target="embeddings/oleObject519.bin"/><Relationship Id="rId242" Type="http://schemas.openxmlformats.org/officeDocument/2006/relationships/oleObject" Target="embeddings/oleObject106.bin"/><Relationship Id="rId284" Type="http://schemas.openxmlformats.org/officeDocument/2006/relationships/image" Target="media/image127.wmf"/><Relationship Id="rId491" Type="http://schemas.openxmlformats.org/officeDocument/2006/relationships/image" Target="media/image227.wmf"/><Relationship Id="rId505" Type="http://schemas.openxmlformats.org/officeDocument/2006/relationships/oleObject" Target="embeddings/oleObject237.bin"/><Relationship Id="rId712" Type="http://schemas.openxmlformats.org/officeDocument/2006/relationships/image" Target="media/image331.png"/><Relationship Id="rId894" Type="http://schemas.openxmlformats.org/officeDocument/2006/relationships/oleObject" Target="embeddings/oleObject430.bin"/><Relationship Id="rId1135" Type="http://schemas.openxmlformats.org/officeDocument/2006/relationships/image" Target="media/image535.png"/><Relationship Id="rId37" Type="http://schemas.openxmlformats.org/officeDocument/2006/relationships/image" Target="media/image9.wmf"/><Relationship Id="rId79" Type="http://schemas.openxmlformats.org/officeDocument/2006/relationships/oleObject" Target="embeddings/oleObject25.bin"/><Relationship Id="rId102" Type="http://schemas.openxmlformats.org/officeDocument/2006/relationships/oleObject" Target="embeddings/oleObject36.bin"/><Relationship Id="rId144" Type="http://schemas.openxmlformats.org/officeDocument/2006/relationships/image" Target="media/image60.wmf"/><Relationship Id="rId547" Type="http://schemas.openxmlformats.org/officeDocument/2006/relationships/image" Target="media/image252.wmf"/><Relationship Id="rId589" Type="http://schemas.openxmlformats.org/officeDocument/2006/relationships/oleObject" Target="embeddings/oleObject282.bin"/><Relationship Id="rId754" Type="http://schemas.openxmlformats.org/officeDocument/2006/relationships/image" Target="media/image352.wmf"/><Relationship Id="rId796" Type="http://schemas.openxmlformats.org/officeDocument/2006/relationships/oleObject" Target="embeddings/oleObject384.bin"/><Relationship Id="rId961" Type="http://schemas.openxmlformats.org/officeDocument/2006/relationships/image" Target="media/image452.wmf"/><Relationship Id="rId90" Type="http://schemas.openxmlformats.org/officeDocument/2006/relationships/oleObject" Target="embeddings/oleObject30.bin"/><Relationship Id="rId186" Type="http://schemas.openxmlformats.org/officeDocument/2006/relationships/oleObject" Target="embeddings/oleObject77.bin"/><Relationship Id="rId351" Type="http://schemas.openxmlformats.org/officeDocument/2006/relationships/image" Target="media/image159.wmf"/><Relationship Id="rId393" Type="http://schemas.openxmlformats.org/officeDocument/2006/relationships/image" Target="media/image179.wmf"/><Relationship Id="rId407" Type="http://schemas.openxmlformats.org/officeDocument/2006/relationships/oleObject" Target="embeddings/Microsoft_Visio_2003-2010___5.vsd"/><Relationship Id="rId449" Type="http://schemas.openxmlformats.org/officeDocument/2006/relationships/oleObject" Target="embeddings/oleObject211.bin"/><Relationship Id="rId614" Type="http://schemas.openxmlformats.org/officeDocument/2006/relationships/image" Target="media/image283.wmf"/><Relationship Id="rId656" Type="http://schemas.openxmlformats.org/officeDocument/2006/relationships/oleObject" Target="embeddings/oleObject314.bin"/><Relationship Id="rId821" Type="http://schemas.openxmlformats.org/officeDocument/2006/relationships/oleObject" Target="embeddings/oleObject396.bin"/><Relationship Id="rId863" Type="http://schemas.openxmlformats.org/officeDocument/2006/relationships/oleObject" Target="embeddings/oleObject414.bin"/><Relationship Id="rId1037" Type="http://schemas.openxmlformats.org/officeDocument/2006/relationships/oleObject" Target="embeddings/oleObject503.bin"/><Relationship Id="rId1079" Type="http://schemas.openxmlformats.org/officeDocument/2006/relationships/oleObject" Target="embeddings/oleObject525.bin"/><Relationship Id="rId211" Type="http://schemas.openxmlformats.org/officeDocument/2006/relationships/image" Target="media/image92.wmf"/><Relationship Id="rId253" Type="http://schemas.openxmlformats.org/officeDocument/2006/relationships/image" Target="media/image112.wmf"/><Relationship Id="rId295" Type="http://schemas.openxmlformats.org/officeDocument/2006/relationships/oleObject" Target="embeddings/oleObject133.bin"/><Relationship Id="rId309" Type="http://schemas.openxmlformats.org/officeDocument/2006/relationships/oleObject" Target="embeddings/oleObject141.bin"/><Relationship Id="rId460" Type="http://schemas.openxmlformats.org/officeDocument/2006/relationships/header" Target="header13.xml"/><Relationship Id="rId516" Type="http://schemas.openxmlformats.org/officeDocument/2006/relationships/image" Target="media/image238.wmf"/><Relationship Id="rId698" Type="http://schemas.openxmlformats.org/officeDocument/2006/relationships/oleObject" Target="embeddings/oleObject332.bin"/><Relationship Id="rId919" Type="http://schemas.openxmlformats.org/officeDocument/2006/relationships/image" Target="media/image432.wmf"/><Relationship Id="rId1090" Type="http://schemas.openxmlformats.org/officeDocument/2006/relationships/image" Target="media/image513.wmf"/><Relationship Id="rId1104" Type="http://schemas.openxmlformats.org/officeDocument/2006/relationships/image" Target="media/image520.wmf"/><Relationship Id="rId1146" Type="http://schemas.openxmlformats.org/officeDocument/2006/relationships/header" Target="header19.xml"/><Relationship Id="rId48" Type="http://schemas.openxmlformats.org/officeDocument/2006/relationships/image" Target="media/image12.wmf"/><Relationship Id="rId113" Type="http://schemas.openxmlformats.org/officeDocument/2006/relationships/oleObject" Target="embeddings/oleObject42.bin"/><Relationship Id="rId320" Type="http://schemas.openxmlformats.org/officeDocument/2006/relationships/oleObject" Target="embeddings/oleObject147.bin"/><Relationship Id="rId558" Type="http://schemas.openxmlformats.org/officeDocument/2006/relationships/oleObject" Target="embeddings/oleObject266.bin"/><Relationship Id="rId723" Type="http://schemas.openxmlformats.org/officeDocument/2006/relationships/oleObject" Target="embeddings/oleObject346.bin"/><Relationship Id="rId765" Type="http://schemas.openxmlformats.org/officeDocument/2006/relationships/oleObject" Target="embeddings/oleObject366.bin"/><Relationship Id="rId930" Type="http://schemas.openxmlformats.org/officeDocument/2006/relationships/oleObject" Target="embeddings/oleObject449.bin"/><Relationship Id="rId972" Type="http://schemas.openxmlformats.org/officeDocument/2006/relationships/oleObject" Target="embeddings/oleObject469.bin"/><Relationship Id="rId1006" Type="http://schemas.openxmlformats.org/officeDocument/2006/relationships/image" Target="media/image473.wmf"/><Relationship Id="rId155" Type="http://schemas.openxmlformats.org/officeDocument/2006/relationships/oleObject" Target="embeddings/oleObject62.bin"/><Relationship Id="rId197" Type="http://schemas.openxmlformats.org/officeDocument/2006/relationships/image" Target="media/image85.wmf"/><Relationship Id="rId362" Type="http://schemas.openxmlformats.org/officeDocument/2006/relationships/oleObject" Target="embeddings/oleObject168.bin"/><Relationship Id="rId418" Type="http://schemas.openxmlformats.org/officeDocument/2006/relationships/image" Target="media/image190.wmf"/><Relationship Id="rId625" Type="http://schemas.openxmlformats.org/officeDocument/2006/relationships/oleObject" Target="embeddings/oleObject298.bin"/><Relationship Id="rId832" Type="http://schemas.openxmlformats.org/officeDocument/2006/relationships/image" Target="media/image388.wmf"/><Relationship Id="rId1048" Type="http://schemas.openxmlformats.org/officeDocument/2006/relationships/image" Target="media/image494.wmf"/><Relationship Id="rId222" Type="http://schemas.openxmlformats.org/officeDocument/2006/relationships/oleObject" Target="embeddings/oleObject95.bin"/><Relationship Id="rId264" Type="http://schemas.openxmlformats.org/officeDocument/2006/relationships/image" Target="media/image117.wmf"/><Relationship Id="rId471" Type="http://schemas.openxmlformats.org/officeDocument/2006/relationships/oleObject" Target="embeddings/oleObject221.bin"/><Relationship Id="rId667" Type="http://schemas.openxmlformats.org/officeDocument/2006/relationships/image" Target="media/image309.wmf"/><Relationship Id="rId874" Type="http://schemas.openxmlformats.org/officeDocument/2006/relationships/image" Target="media/image410.wmf"/><Relationship Id="rId1115" Type="http://schemas.openxmlformats.org/officeDocument/2006/relationships/oleObject" Target="embeddings/oleObject544.bin"/><Relationship Id="rId17" Type="http://schemas.openxmlformats.org/officeDocument/2006/relationships/footer" Target="footer5.xml"/><Relationship Id="rId59" Type="http://schemas.openxmlformats.org/officeDocument/2006/relationships/oleObject" Target="embeddings/oleObject15.bin"/><Relationship Id="rId124" Type="http://schemas.openxmlformats.org/officeDocument/2006/relationships/image" Target="media/image50.wmf"/><Relationship Id="rId527" Type="http://schemas.openxmlformats.org/officeDocument/2006/relationships/image" Target="media/image242.wmf"/><Relationship Id="rId569" Type="http://schemas.openxmlformats.org/officeDocument/2006/relationships/image" Target="media/image262.emf"/><Relationship Id="rId734" Type="http://schemas.openxmlformats.org/officeDocument/2006/relationships/image" Target="media/image343.wmf"/><Relationship Id="rId776" Type="http://schemas.openxmlformats.org/officeDocument/2006/relationships/oleObject" Target="embeddings/oleObject373.bin"/><Relationship Id="rId941" Type="http://schemas.openxmlformats.org/officeDocument/2006/relationships/image" Target="media/image442.wmf"/><Relationship Id="rId983" Type="http://schemas.openxmlformats.org/officeDocument/2006/relationships/image" Target="media/image463.wmf"/><Relationship Id="rId70" Type="http://schemas.openxmlformats.org/officeDocument/2006/relationships/image" Target="media/image23.wmf"/><Relationship Id="rId166" Type="http://schemas.openxmlformats.org/officeDocument/2006/relationships/image" Target="media/image71.wmf"/><Relationship Id="rId331" Type="http://schemas.openxmlformats.org/officeDocument/2006/relationships/image" Target="media/image149.wmf"/><Relationship Id="rId373" Type="http://schemas.openxmlformats.org/officeDocument/2006/relationships/image" Target="media/image170.wmf"/><Relationship Id="rId429" Type="http://schemas.openxmlformats.org/officeDocument/2006/relationships/oleObject" Target="embeddings/oleObject201.bin"/><Relationship Id="rId580" Type="http://schemas.openxmlformats.org/officeDocument/2006/relationships/oleObject" Target="embeddings/oleObject277.bin"/><Relationship Id="rId636" Type="http://schemas.openxmlformats.org/officeDocument/2006/relationships/image" Target="media/image294.wmf"/><Relationship Id="rId801" Type="http://schemas.openxmlformats.org/officeDocument/2006/relationships/image" Target="media/image374.wmf"/><Relationship Id="rId1017" Type="http://schemas.openxmlformats.org/officeDocument/2006/relationships/oleObject" Target="embeddings/oleObject493.bin"/><Relationship Id="rId1059" Type="http://schemas.openxmlformats.org/officeDocument/2006/relationships/oleObject" Target="embeddings/oleObject514.bin"/><Relationship Id="rId1" Type="http://schemas.openxmlformats.org/officeDocument/2006/relationships/customXml" Target="../customXml/item1.xml"/><Relationship Id="rId233" Type="http://schemas.openxmlformats.org/officeDocument/2006/relationships/image" Target="media/image103.wmf"/><Relationship Id="rId440" Type="http://schemas.openxmlformats.org/officeDocument/2006/relationships/image" Target="media/image201.wmf"/><Relationship Id="rId678" Type="http://schemas.openxmlformats.org/officeDocument/2006/relationships/oleObject" Target="embeddings/oleObject324.bin"/><Relationship Id="rId843" Type="http://schemas.openxmlformats.org/officeDocument/2006/relationships/oleObject" Target="embeddings/Microsoft_Visio_2003-2010___14.vsd"/><Relationship Id="rId885" Type="http://schemas.openxmlformats.org/officeDocument/2006/relationships/oleObject" Target="embeddings/oleObject425.bin"/><Relationship Id="rId1070" Type="http://schemas.openxmlformats.org/officeDocument/2006/relationships/oleObject" Target="embeddings/oleObject520.bin"/><Relationship Id="rId1126" Type="http://schemas.openxmlformats.org/officeDocument/2006/relationships/image" Target="media/image530.png"/><Relationship Id="rId28" Type="http://schemas.openxmlformats.org/officeDocument/2006/relationships/oleObject" Target="embeddings/oleObject4.bin"/><Relationship Id="rId275" Type="http://schemas.openxmlformats.org/officeDocument/2006/relationships/oleObject" Target="embeddings/oleObject123.bin"/><Relationship Id="rId300" Type="http://schemas.openxmlformats.org/officeDocument/2006/relationships/image" Target="media/image135.wmf"/><Relationship Id="rId482" Type="http://schemas.openxmlformats.org/officeDocument/2006/relationships/oleObject" Target="embeddings/oleObject226.bin"/><Relationship Id="rId538" Type="http://schemas.openxmlformats.org/officeDocument/2006/relationships/oleObject" Target="embeddings/oleObject256.bin"/><Relationship Id="rId703" Type="http://schemas.openxmlformats.org/officeDocument/2006/relationships/oleObject" Target="embeddings/oleObject335.bin"/><Relationship Id="rId745" Type="http://schemas.openxmlformats.org/officeDocument/2006/relationships/image" Target="media/image348.wmf"/><Relationship Id="rId910" Type="http://schemas.openxmlformats.org/officeDocument/2006/relationships/oleObject" Target="embeddings/oleObject437.bin"/><Relationship Id="rId952" Type="http://schemas.openxmlformats.org/officeDocument/2006/relationships/oleObject" Target="embeddings/oleObject459.bin"/><Relationship Id="rId81" Type="http://schemas.openxmlformats.org/officeDocument/2006/relationships/oleObject" Target="embeddings/oleObject26.bin"/><Relationship Id="rId135" Type="http://schemas.openxmlformats.org/officeDocument/2006/relationships/oleObject" Target="embeddings/oleObject53.bin"/><Relationship Id="rId177" Type="http://schemas.openxmlformats.org/officeDocument/2006/relationships/oleObject" Target="embeddings/oleObject73.bin"/><Relationship Id="rId342" Type="http://schemas.openxmlformats.org/officeDocument/2006/relationships/oleObject" Target="embeddings/oleObject158.bin"/><Relationship Id="rId384" Type="http://schemas.openxmlformats.org/officeDocument/2006/relationships/oleObject" Target="embeddings/oleObject179.bin"/><Relationship Id="rId591" Type="http://schemas.openxmlformats.org/officeDocument/2006/relationships/image" Target="media/image272.emf"/><Relationship Id="rId605" Type="http://schemas.openxmlformats.org/officeDocument/2006/relationships/oleObject" Target="embeddings/oleObject288.bin"/><Relationship Id="rId787" Type="http://schemas.openxmlformats.org/officeDocument/2006/relationships/image" Target="media/image367.wmf"/><Relationship Id="rId812" Type="http://schemas.openxmlformats.org/officeDocument/2006/relationships/image" Target="media/image378.wmf"/><Relationship Id="rId994" Type="http://schemas.openxmlformats.org/officeDocument/2006/relationships/image" Target="media/image467.wmf"/><Relationship Id="rId1028" Type="http://schemas.openxmlformats.org/officeDocument/2006/relationships/image" Target="media/image484.wmf"/><Relationship Id="rId202" Type="http://schemas.openxmlformats.org/officeDocument/2006/relationships/oleObject" Target="embeddings/oleObject85.bin"/><Relationship Id="rId244" Type="http://schemas.openxmlformats.org/officeDocument/2006/relationships/oleObject" Target="embeddings/oleObject107.bin"/><Relationship Id="rId647" Type="http://schemas.openxmlformats.org/officeDocument/2006/relationships/image" Target="media/image299.wmf"/><Relationship Id="rId689" Type="http://schemas.openxmlformats.org/officeDocument/2006/relationships/image" Target="media/image321.wmf"/><Relationship Id="rId854" Type="http://schemas.openxmlformats.org/officeDocument/2006/relationships/image" Target="media/image400.wmf"/><Relationship Id="rId896" Type="http://schemas.openxmlformats.org/officeDocument/2006/relationships/image" Target="media/image421.wmf"/><Relationship Id="rId1081" Type="http://schemas.openxmlformats.org/officeDocument/2006/relationships/image" Target="media/image509.wmf"/><Relationship Id="rId39" Type="http://schemas.openxmlformats.org/officeDocument/2006/relationships/image" Target="media/image10.wmf"/><Relationship Id="rId286" Type="http://schemas.openxmlformats.org/officeDocument/2006/relationships/image" Target="media/image128.wmf"/><Relationship Id="rId451" Type="http://schemas.openxmlformats.org/officeDocument/2006/relationships/oleObject" Target="embeddings/oleObject212.bin"/><Relationship Id="rId493" Type="http://schemas.openxmlformats.org/officeDocument/2006/relationships/image" Target="media/image228.wmf"/><Relationship Id="rId507" Type="http://schemas.openxmlformats.org/officeDocument/2006/relationships/image" Target="media/image234.wmf"/><Relationship Id="rId549" Type="http://schemas.openxmlformats.org/officeDocument/2006/relationships/image" Target="media/image253.wmf"/><Relationship Id="rId714" Type="http://schemas.openxmlformats.org/officeDocument/2006/relationships/oleObject" Target="embeddings/oleObject342.bin"/><Relationship Id="rId756" Type="http://schemas.openxmlformats.org/officeDocument/2006/relationships/image" Target="media/image353.wmf"/><Relationship Id="rId921" Type="http://schemas.openxmlformats.org/officeDocument/2006/relationships/oleObject" Target="embeddings/oleObject444.bin"/><Relationship Id="rId1137" Type="http://schemas.openxmlformats.org/officeDocument/2006/relationships/image" Target="media/image537.wmf"/><Relationship Id="rId50" Type="http://schemas.openxmlformats.org/officeDocument/2006/relationships/image" Target="media/image13.wmf"/><Relationship Id="rId104" Type="http://schemas.openxmlformats.org/officeDocument/2006/relationships/oleObject" Target="embeddings/oleObject37.bin"/><Relationship Id="rId146" Type="http://schemas.openxmlformats.org/officeDocument/2006/relationships/image" Target="media/image61.wmf"/><Relationship Id="rId188" Type="http://schemas.openxmlformats.org/officeDocument/2006/relationships/oleObject" Target="embeddings/oleObject78.bin"/><Relationship Id="rId311" Type="http://schemas.openxmlformats.org/officeDocument/2006/relationships/oleObject" Target="embeddings/oleObject142.bin"/><Relationship Id="rId353" Type="http://schemas.openxmlformats.org/officeDocument/2006/relationships/image" Target="media/image160.wmf"/><Relationship Id="rId395" Type="http://schemas.openxmlformats.org/officeDocument/2006/relationships/image" Target="media/image180.emf"/><Relationship Id="rId409" Type="http://schemas.openxmlformats.org/officeDocument/2006/relationships/image" Target="media/image186.wmf"/><Relationship Id="rId560" Type="http://schemas.openxmlformats.org/officeDocument/2006/relationships/oleObject" Target="embeddings/oleObject267.bin"/><Relationship Id="rId798" Type="http://schemas.openxmlformats.org/officeDocument/2006/relationships/oleObject" Target="embeddings/oleObject385.bin"/><Relationship Id="rId963" Type="http://schemas.openxmlformats.org/officeDocument/2006/relationships/image" Target="media/image453.wmf"/><Relationship Id="rId1039" Type="http://schemas.openxmlformats.org/officeDocument/2006/relationships/oleObject" Target="embeddings/oleObject504.bin"/><Relationship Id="rId92" Type="http://schemas.openxmlformats.org/officeDocument/2006/relationships/oleObject" Target="embeddings/oleObject31.bin"/><Relationship Id="rId213" Type="http://schemas.openxmlformats.org/officeDocument/2006/relationships/image" Target="media/image93.wmf"/><Relationship Id="rId420" Type="http://schemas.openxmlformats.org/officeDocument/2006/relationships/image" Target="media/image191.wmf"/><Relationship Id="rId616" Type="http://schemas.openxmlformats.org/officeDocument/2006/relationships/image" Target="media/image284.wmf"/><Relationship Id="rId658" Type="http://schemas.openxmlformats.org/officeDocument/2006/relationships/oleObject" Target="embeddings/oleObject315.bin"/><Relationship Id="rId823" Type="http://schemas.openxmlformats.org/officeDocument/2006/relationships/oleObject" Target="embeddings/oleObject397.bin"/><Relationship Id="rId865" Type="http://schemas.openxmlformats.org/officeDocument/2006/relationships/oleObject" Target="embeddings/oleObject415.bin"/><Relationship Id="rId1050" Type="http://schemas.openxmlformats.org/officeDocument/2006/relationships/image" Target="media/image495.wmf"/><Relationship Id="rId255" Type="http://schemas.openxmlformats.org/officeDocument/2006/relationships/image" Target="media/image113.wmf"/><Relationship Id="rId297" Type="http://schemas.openxmlformats.org/officeDocument/2006/relationships/oleObject" Target="embeddings/oleObject134.bin"/><Relationship Id="rId462" Type="http://schemas.openxmlformats.org/officeDocument/2006/relationships/oleObject" Target="embeddings/oleObject217.bin"/><Relationship Id="rId518" Type="http://schemas.openxmlformats.org/officeDocument/2006/relationships/oleObject" Target="embeddings/oleObject245.bin"/><Relationship Id="rId725" Type="http://schemas.openxmlformats.org/officeDocument/2006/relationships/oleObject" Target="embeddings/oleObject347.bin"/><Relationship Id="rId932" Type="http://schemas.openxmlformats.org/officeDocument/2006/relationships/oleObject" Target="embeddings/oleObject450.bin"/><Relationship Id="rId1092" Type="http://schemas.openxmlformats.org/officeDocument/2006/relationships/image" Target="media/image514.wmf"/><Relationship Id="rId1106" Type="http://schemas.openxmlformats.org/officeDocument/2006/relationships/oleObject" Target="embeddings/oleObject540.bin"/><Relationship Id="rId1148" Type="http://schemas.openxmlformats.org/officeDocument/2006/relationships/header" Target="header21.xml"/><Relationship Id="rId115" Type="http://schemas.openxmlformats.org/officeDocument/2006/relationships/oleObject" Target="embeddings/oleObject43.bin"/><Relationship Id="rId157" Type="http://schemas.openxmlformats.org/officeDocument/2006/relationships/oleObject" Target="embeddings/oleObject63.bin"/><Relationship Id="rId322" Type="http://schemas.openxmlformats.org/officeDocument/2006/relationships/oleObject" Target="embeddings/oleObject148.bin"/><Relationship Id="rId364" Type="http://schemas.openxmlformats.org/officeDocument/2006/relationships/oleObject" Target="embeddings/oleObject169.bin"/><Relationship Id="rId767" Type="http://schemas.openxmlformats.org/officeDocument/2006/relationships/oleObject" Target="embeddings/oleObject368.bin"/><Relationship Id="rId974" Type="http://schemas.openxmlformats.org/officeDocument/2006/relationships/oleObject" Target="embeddings/oleObject470.bin"/><Relationship Id="rId1008" Type="http://schemas.openxmlformats.org/officeDocument/2006/relationships/image" Target="media/image474.wmf"/><Relationship Id="rId61" Type="http://schemas.openxmlformats.org/officeDocument/2006/relationships/oleObject" Target="embeddings/oleObject16.bin"/><Relationship Id="rId199" Type="http://schemas.openxmlformats.org/officeDocument/2006/relationships/image" Target="media/image86.wmf"/><Relationship Id="rId571" Type="http://schemas.openxmlformats.org/officeDocument/2006/relationships/image" Target="media/image263.wmf"/><Relationship Id="rId627" Type="http://schemas.openxmlformats.org/officeDocument/2006/relationships/oleObject" Target="embeddings/oleObject299.bin"/><Relationship Id="rId669" Type="http://schemas.openxmlformats.org/officeDocument/2006/relationships/image" Target="media/image310.wmf"/><Relationship Id="rId834" Type="http://schemas.openxmlformats.org/officeDocument/2006/relationships/image" Target="media/image389.wmf"/><Relationship Id="rId876" Type="http://schemas.openxmlformats.org/officeDocument/2006/relationships/image" Target="media/image411.wmf"/><Relationship Id="rId19" Type="http://schemas.openxmlformats.org/officeDocument/2006/relationships/header" Target="header6.xml"/><Relationship Id="rId224" Type="http://schemas.openxmlformats.org/officeDocument/2006/relationships/oleObject" Target="embeddings/oleObject96.bin"/><Relationship Id="rId266" Type="http://schemas.openxmlformats.org/officeDocument/2006/relationships/image" Target="media/image118.wmf"/><Relationship Id="rId431" Type="http://schemas.openxmlformats.org/officeDocument/2006/relationships/oleObject" Target="embeddings/oleObject202.bin"/><Relationship Id="rId473" Type="http://schemas.openxmlformats.org/officeDocument/2006/relationships/oleObject" Target="embeddings/oleObject222.bin"/><Relationship Id="rId529" Type="http://schemas.openxmlformats.org/officeDocument/2006/relationships/image" Target="media/image243.wmf"/><Relationship Id="rId680" Type="http://schemas.openxmlformats.org/officeDocument/2006/relationships/oleObject" Target="embeddings/oleObject325.bin"/><Relationship Id="rId736" Type="http://schemas.openxmlformats.org/officeDocument/2006/relationships/oleObject" Target="embeddings/oleObject352.bin"/><Relationship Id="rId901" Type="http://schemas.openxmlformats.org/officeDocument/2006/relationships/oleObject" Target="embeddings/oleObject433.bin"/><Relationship Id="rId1061" Type="http://schemas.openxmlformats.org/officeDocument/2006/relationships/oleObject" Target="embeddings/oleObject515.bin"/><Relationship Id="rId1117" Type="http://schemas.openxmlformats.org/officeDocument/2006/relationships/oleObject" Target="embeddings/oleObject545.bin"/><Relationship Id="rId1159" Type="http://schemas.microsoft.com/office/2018/08/relationships/commentsExtensible" Target="commentsExtensible.xml"/><Relationship Id="rId30" Type="http://schemas.openxmlformats.org/officeDocument/2006/relationships/header" Target="header8.xml"/><Relationship Id="rId126" Type="http://schemas.openxmlformats.org/officeDocument/2006/relationships/image" Target="media/image51.wmf"/><Relationship Id="rId168" Type="http://schemas.openxmlformats.org/officeDocument/2006/relationships/image" Target="media/image72.wmf"/><Relationship Id="rId333" Type="http://schemas.openxmlformats.org/officeDocument/2006/relationships/image" Target="media/image150.wmf"/><Relationship Id="rId540" Type="http://schemas.openxmlformats.org/officeDocument/2006/relationships/oleObject" Target="embeddings/oleObject257.bin"/><Relationship Id="rId778" Type="http://schemas.openxmlformats.org/officeDocument/2006/relationships/oleObject" Target="embeddings/oleObject374.bin"/><Relationship Id="rId943" Type="http://schemas.openxmlformats.org/officeDocument/2006/relationships/image" Target="media/image443.wmf"/><Relationship Id="rId985" Type="http://schemas.openxmlformats.org/officeDocument/2006/relationships/oleObject" Target="embeddings/oleObject476.bin"/><Relationship Id="rId1019" Type="http://schemas.openxmlformats.org/officeDocument/2006/relationships/oleObject" Target="embeddings/oleObject494.bin"/><Relationship Id="rId72" Type="http://schemas.openxmlformats.org/officeDocument/2006/relationships/image" Target="media/image24.wmf"/><Relationship Id="rId375" Type="http://schemas.openxmlformats.org/officeDocument/2006/relationships/image" Target="media/image171.wmf"/><Relationship Id="rId582" Type="http://schemas.openxmlformats.org/officeDocument/2006/relationships/oleObject" Target="embeddings/oleObject278.bin"/><Relationship Id="rId638" Type="http://schemas.openxmlformats.org/officeDocument/2006/relationships/oleObject" Target="embeddings/oleObject305.bin"/><Relationship Id="rId803" Type="http://schemas.openxmlformats.org/officeDocument/2006/relationships/image" Target="media/image375.png"/><Relationship Id="rId845" Type="http://schemas.openxmlformats.org/officeDocument/2006/relationships/oleObject" Target="embeddings/oleObject407.bin"/><Relationship Id="rId1030" Type="http://schemas.openxmlformats.org/officeDocument/2006/relationships/image" Target="media/image485.wmf"/><Relationship Id="rId3" Type="http://schemas.openxmlformats.org/officeDocument/2006/relationships/styles" Target="styles.xml"/><Relationship Id="rId235" Type="http://schemas.openxmlformats.org/officeDocument/2006/relationships/image" Target="media/image104.wmf"/><Relationship Id="rId277" Type="http://schemas.openxmlformats.org/officeDocument/2006/relationships/oleObject" Target="embeddings/oleObject124.bin"/><Relationship Id="rId400" Type="http://schemas.openxmlformats.org/officeDocument/2006/relationships/image" Target="media/image182.wmf"/><Relationship Id="rId442" Type="http://schemas.openxmlformats.org/officeDocument/2006/relationships/image" Target="media/image202.wmf"/><Relationship Id="rId484" Type="http://schemas.openxmlformats.org/officeDocument/2006/relationships/oleObject" Target="embeddings/oleObject227.bin"/><Relationship Id="rId705" Type="http://schemas.openxmlformats.org/officeDocument/2006/relationships/oleObject" Target="embeddings/oleObject337.bin"/><Relationship Id="rId887" Type="http://schemas.openxmlformats.org/officeDocument/2006/relationships/oleObject" Target="embeddings/oleObject426.bin"/><Relationship Id="rId1072" Type="http://schemas.openxmlformats.org/officeDocument/2006/relationships/image" Target="media/image505.wmf"/><Relationship Id="rId1128" Type="http://schemas.openxmlformats.org/officeDocument/2006/relationships/oleObject" Target="embeddings/oleObject550.bin"/><Relationship Id="rId137" Type="http://schemas.openxmlformats.org/officeDocument/2006/relationships/oleObject" Target="embeddings/oleObject54.bin"/><Relationship Id="rId302" Type="http://schemas.openxmlformats.org/officeDocument/2006/relationships/oleObject" Target="embeddings/oleObject137.bin"/><Relationship Id="rId344" Type="http://schemas.openxmlformats.org/officeDocument/2006/relationships/oleObject" Target="embeddings/oleObject159.bin"/><Relationship Id="rId691" Type="http://schemas.openxmlformats.org/officeDocument/2006/relationships/image" Target="media/image322.png"/><Relationship Id="rId747" Type="http://schemas.openxmlformats.org/officeDocument/2006/relationships/oleObject" Target="embeddings/oleObject358.bin"/><Relationship Id="rId789" Type="http://schemas.openxmlformats.org/officeDocument/2006/relationships/oleObject" Target="embeddings/oleObject380.bin"/><Relationship Id="rId912" Type="http://schemas.openxmlformats.org/officeDocument/2006/relationships/oleObject" Target="embeddings/oleObject438.bin"/><Relationship Id="rId954" Type="http://schemas.openxmlformats.org/officeDocument/2006/relationships/oleObject" Target="embeddings/oleObject460.bin"/><Relationship Id="rId996" Type="http://schemas.openxmlformats.org/officeDocument/2006/relationships/image" Target="media/image468.wmf"/><Relationship Id="rId41" Type="http://schemas.openxmlformats.org/officeDocument/2006/relationships/header" Target="header9.xml"/><Relationship Id="rId83" Type="http://schemas.openxmlformats.org/officeDocument/2006/relationships/oleObject" Target="embeddings/oleObject27.bin"/><Relationship Id="rId179" Type="http://schemas.openxmlformats.org/officeDocument/2006/relationships/oleObject" Target="embeddings/oleObject74.bin"/><Relationship Id="rId386" Type="http://schemas.openxmlformats.org/officeDocument/2006/relationships/oleObject" Target="embeddings/oleObject180.bin"/><Relationship Id="rId551" Type="http://schemas.openxmlformats.org/officeDocument/2006/relationships/image" Target="media/image254.wmf"/><Relationship Id="rId593" Type="http://schemas.openxmlformats.org/officeDocument/2006/relationships/header" Target="header14.xml"/><Relationship Id="rId607" Type="http://schemas.openxmlformats.org/officeDocument/2006/relationships/oleObject" Target="embeddings/oleObject289.bin"/><Relationship Id="rId649" Type="http://schemas.openxmlformats.org/officeDocument/2006/relationships/image" Target="media/image300.wmf"/><Relationship Id="rId814" Type="http://schemas.openxmlformats.org/officeDocument/2006/relationships/image" Target="media/image379.wmf"/><Relationship Id="rId856" Type="http://schemas.openxmlformats.org/officeDocument/2006/relationships/image" Target="media/image401.wmf"/><Relationship Id="rId190" Type="http://schemas.openxmlformats.org/officeDocument/2006/relationships/oleObject" Target="embeddings/oleObject79.bin"/><Relationship Id="rId204" Type="http://schemas.openxmlformats.org/officeDocument/2006/relationships/oleObject" Target="embeddings/oleObject86.bin"/><Relationship Id="rId246" Type="http://schemas.openxmlformats.org/officeDocument/2006/relationships/oleObject" Target="embeddings/oleObject108.bin"/><Relationship Id="rId288" Type="http://schemas.openxmlformats.org/officeDocument/2006/relationships/image" Target="media/image129.wmf"/><Relationship Id="rId411" Type="http://schemas.openxmlformats.org/officeDocument/2006/relationships/oleObject" Target="embeddings/oleObject192.bin"/><Relationship Id="rId453" Type="http://schemas.openxmlformats.org/officeDocument/2006/relationships/oleObject" Target="embeddings/oleObject213.bin"/><Relationship Id="rId509" Type="http://schemas.openxmlformats.org/officeDocument/2006/relationships/oleObject" Target="embeddings/oleObject240.bin"/><Relationship Id="rId660" Type="http://schemas.openxmlformats.org/officeDocument/2006/relationships/oleObject" Target="embeddings/oleObject316.bin"/><Relationship Id="rId898" Type="http://schemas.openxmlformats.org/officeDocument/2006/relationships/image" Target="media/image422.wmf"/><Relationship Id="rId1041" Type="http://schemas.openxmlformats.org/officeDocument/2006/relationships/oleObject" Target="embeddings/oleObject505.bin"/><Relationship Id="rId1083" Type="http://schemas.openxmlformats.org/officeDocument/2006/relationships/oleObject" Target="embeddings/oleObject528.bin"/><Relationship Id="rId1139" Type="http://schemas.openxmlformats.org/officeDocument/2006/relationships/image" Target="media/image538.wmf"/><Relationship Id="rId106" Type="http://schemas.openxmlformats.org/officeDocument/2006/relationships/image" Target="media/image41.wmf"/><Relationship Id="rId313" Type="http://schemas.openxmlformats.org/officeDocument/2006/relationships/oleObject" Target="embeddings/oleObject143.bin"/><Relationship Id="rId495" Type="http://schemas.openxmlformats.org/officeDocument/2006/relationships/image" Target="media/image229.wmf"/><Relationship Id="rId716" Type="http://schemas.openxmlformats.org/officeDocument/2006/relationships/image" Target="media/image334.wmf"/><Relationship Id="rId758" Type="http://schemas.openxmlformats.org/officeDocument/2006/relationships/image" Target="media/image354.wmf"/><Relationship Id="rId923" Type="http://schemas.openxmlformats.org/officeDocument/2006/relationships/image" Target="media/image433.wmf"/><Relationship Id="rId965" Type="http://schemas.openxmlformats.org/officeDocument/2006/relationships/image" Target="media/image454.wmf"/><Relationship Id="rId1150" Type="http://schemas.openxmlformats.org/officeDocument/2006/relationships/fontTable" Target="fontTable.xml"/><Relationship Id="rId10" Type="http://schemas.openxmlformats.org/officeDocument/2006/relationships/footer" Target="footer1.xml"/><Relationship Id="rId52" Type="http://schemas.openxmlformats.org/officeDocument/2006/relationships/image" Target="media/image14.wmf"/><Relationship Id="rId94" Type="http://schemas.openxmlformats.org/officeDocument/2006/relationships/oleObject" Target="embeddings/oleObject32.bin"/><Relationship Id="rId148" Type="http://schemas.openxmlformats.org/officeDocument/2006/relationships/image" Target="media/image62.wmf"/><Relationship Id="rId355" Type="http://schemas.openxmlformats.org/officeDocument/2006/relationships/image" Target="media/image161.wmf"/><Relationship Id="rId397" Type="http://schemas.openxmlformats.org/officeDocument/2006/relationships/oleObject" Target="embeddings/oleObject185.bin"/><Relationship Id="rId520" Type="http://schemas.openxmlformats.org/officeDocument/2006/relationships/oleObject" Target="embeddings/oleObject247.bin"/><Relationship Id="rId562" Type="http://schemas.openxmlformats.org/officeDocument/2006/relationships/oleObject" Target="embeddings/oleObject268.bin"/><Relationship Id="rId618" Type="http://schemas.openxmlformats.org/officeDocument/2006/relationships/image" Target="media/image285.wmf"/><Relationship Id="rId825" Type="http://schemas.openxmlformats.org/officeDocument/2006/relationships/oleObject" Target="embeddings/oleObject398.bin"/><Relationship Id="rId215" Type="http://schemas.openxmlformats.org/officeDocument/2006/relationships/image" Target="media/image94.wmf"/><Relationship Id="rId257" Type="http://schemas.openxmlformats.org/officeDocument/2006/relationships/image" Target="media/image114.wmf"/><Relationship Id="rId422" Type="http://schemas.openxmlformats.org/officeDocument/2006/relationships/image" Target="media/image192.wmf"/><Relationship Id="rId464" Type="http://schemas.openxmlformats.org/officeDocument/2006/relationships/oleObject" Target="embeddings/oleObject218.bin"/><Relationship Id="rId867" Type="http://schemas.openxmlformats.org/officeDocument/2006/relationships/oleObject" Target="embeddings/oleObject416.bin"/><Relationship Id="rId1010" Type="http://schemas.openxmlformats.org/officeDocument/2006/relationships/image" Target="media/image475.wmf"/><Relationship Id="rId1052" Type="http://schemas.openxmlformats.org/officeDocument/2006/relationships/image" Target="media/image496.wmf"/><Relationship Id="rId1094" Type="http://schemas.openxmlformats.org/officeDocument/2006/relationships/image" Target="media/image515.wmf"/><Relationship Id="rId1108" Type="http://schemas.openxmlformats.org/officeDocument/2006/relationships/image" Target="media/image521.emf"/><Relationship Id="rId299" Type="http://schemas.openxmlformats.org/officeDocument/2006/relationships/oleObject" Target="embeddings/oleObject135.bin"/><Relationship Id="rId727" Type="http://schemas.openxmlformats.org/officeDocument/2006/relationships/image" Target="media/image340.emf"/><Relationship Id="rId934" Type="http://schemas.openxmlformats.org/officeDocument/2006/relationships/oleObject" Target="embeddings/oleObject451.bin"/><Relationship Id="rId63" Type="http://schemas.openxmlformats.org/officeDocument/2006/relationships/oleObject" Target="embeddings/oleObject17.bin"/><Relationship Id="rId159" Type="http://schemas.openxmlformats.org/officeDocument/2006/relationships/oleObject" Target="embeddings/oleObject64.bin"/><Relationship Id="rId366" Type="http://schemas.openxmlformats.org/officeDocument/2006/relationships/oleObject" Target="embeddings/oleObject170.bin"/><Relationship Id="rId573" Type="http://schemas.openxmlformats.org/officeDocument/2006/relationships/image" Target="media/image264.wmf"/><Relationship Id="rId780" Type="http://schemas.openxmlformats.org/officeDocument/2006/relationships/oleObject" Target="embeddings/oleObject375.bin"/><Relationship Id="rId226" Type="http://schemas.openxmlformats.org/officeDocument/2006/relationships/oleObject" Target="embeddings/oleObject97.bin"/><Relationship Id="rId433" Type="http://schemas.openxmlformats.org/officeDocument/2006/relationships/oleObject" Target="embeddings/oleObject203.bin"/><Relationship Id="rId878" Type="http://schemas.openxmlformats.org/officeDocument/2006/relationships/image" Target="media/image412.wmf"/><Relationship Id="rId1063" Type="http://schemas.openxmlformats.org/officeDocument/2006/relationships/oleObject" Target="embeddings/oleObject516.bin"/><Relationship Id="rId640" Type="http://schemas.openxmlformats.org/officeDocument/2006/relationships/oleObject" Target="embeddings/oleObject306.bin"/><Relationship Id="rId738" Type="http://schemas.openxmlformats.org/officeDocument/2006/relationships/oleObject" Target="embeddings/oleObject353.bin"/><Relationship Id="rId945" Type="http://schemas.openxmlformats.org/officeDocument/2006/relationships/image" Target="media/image444.emf"/><Relationship Id="rId74" Type="http://schemas.openxmlformats.org/officeDocument/2006/relationships/image" Target="media/image25.wmf"/><Relationship Id="rId377" Type="http://schemas.openxmlformats.org/officeDocument/2006/relationships/image" Target="media/image172.wmf"/><Relationship Id="rId500" Type="http://schemas.openxmlformats.org/officeDocument/2006/relationships/image" Target="media/image231.wmf"/><Relationship Id="rId584" Type="http://schemas.openxmlformats.org/officeDocument/2006/relationships/oleObject" Target="embeddings/oleObject279.bin"/><Relationship Id="rId805" Type="http://schemas.openxmlformats.org/officeDocument/2006/relationships/oleObject" Target="embeddings/oleObject388.bin"/><Relationship Id="rId1130" Type="http://schemas.openxmlformats.org/officeDocument/2006/relationships/oleObject" Target="embeddings/oleObject551.bin"/><Relationship Id="rId5" Type="http://schemas.openxmlformats.org/officeDocument/2006/relationships/webSettings" Target="webSettings.xml"/><Relationship Id="rId237" Type="http://schemas.openxmlformats.org/officeDocument/2006/relationships/image" Target="media/image105.wmf"/><Relationship Id="rId791" Type="http://schemas.openxmlformats.org/officeDocument/2006/relationships/oleObject" Target="embeddings/oleObject381.bin"/><Relationship Id="rId889" Type="http://schemas.openxmlformats.org/officeDocument/2006/relationships/oleObject" Target="embeddings/oleObject427.bin"/><Relationship Id="rId1074" Type="http://schemas.openxmlformats.org/officeDocument/2006/relationships/image" Target="media/image506.wmf"/><Relationship Id="rId444" Type="http://schemas.openxmlformats.org/officeDocument/2006/relationships/image" Target="media/image203.wmf"/><Relationship Id="rId651" Type="http://schemas.openxmlformats.org/officeDocument/2006/relationships/image" Target="media/image301.wmf"/><Relationship Id="rId749" Type="http://schemas.openxmlformats.org/officeDocument/2006/relationships/oleObject" Target="embeddings/oleObject359.bin"/><Relationship Id="rId290" Type="http://schemas.openxmlformats.org/officeDocument/2006/relationships/image" Target="media/image130.wmf"/><Relationship Id="rId304" Type="http://schemas.openxmlformats.org/officeDocument/2006/relationships/image" Target="media/image136.wmf"/><Relationship Id="rId388" Type="http://schemas.openxmlformats.org/officeDocument/2006/relationships/oleObject" Target="embeddings/oleObject181.bin"/><Relationship Id="rId511" Type="http://schemas.openxmlformats.org/officeDocument/2006/relationships/oleObject" Target="embeddings/oleObject241.bin"/><Relationship Id="rId609" Type="http://schemas.openxmlformats.org/officeDocument/2006/relationships/oleObject" Target="embeddings/oleObject290.bin"/><Relationship Id="rId956" Type="http://schemas.openxmlformats.org/officeDocument/2006/relationships/oleObject" Target="embeddings/oleObject461.bin"/><Relationship Id="rId1141" Type="http://schemas.openxmlformats.org/officeDocument/2006/relationships/image" Target="media/image539.png"/><Relationship Id="rId85" Type="http://schemas.openxmlformats.org/officeDocument/2006/relationships/oleObject" Target="embeddings/oleObject28.bin"/><Relationship Id="rId150" Type="http://schemas.openxmlformats.org/officeDocument/2006/relationships/image" Target="media/image63.emf"/><Relationship Id="rId595" Type="http://schemas.openxmlformats.org/officeDocument/2006/relationships/oleObject" Target="embeddings/oleObject284.bin"/><Relationship Id="rId816" Type="http://schemas.openxmlformats.org/officeDocument/2006/relationships/image" Target="media/image380.emf"/><Relationship Id="rId1001" Type="http://schemas.openxmlformats.org/officeDocument/2006/relationships/oleObject" Target="embeddings/oleObject485.bin"/><Relationship Id="rId248" Type="http://schemas.openxmlformats.org/officeDocument/2006/relationships/oleObject" Target="embeddings/oleObject109.bin"/><Relationship Id="rId455" Type="http://schemas.openxmlformats.org/officeDocument/2006/relationships/oleObject" Target="embeddings/oleObject214.bin"/><Relationship Id="rId662" Type="http://schemas.openxmlformats.org/officeDocument/2006/relationships/oleObject" Target="embeddings/oleObject317.bin"/><Relationship Id="rId1085" Type="http://schemas.openxmlformats.org/officeDocument/2006/relationships/oleObject" Target="embeddings/oleObject529.bin"/><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44.bin"/><Relationship Id="rId522" Type="http://schemas.openxmlformats.org/officeDocument/2006/relationships/oleObject" Target="embeddings/oleObject248.bin"/><Relationship Id="rId967" Type="http://schemas.openxmlformats.org/officeDocument/2006/relationships/image" Target="media/image455.wmf"/><Relationship Id="rId1152" Type="http://schemas.openxmlformats.org/officeDocument/2006/relationships/glossaryDocument" Target="glossary/document.xml"/><Relationship Id="rId96" Type="http://schemas.openxmlformats.org/officeDocument/2006/relationships/oleObject" Target="embeddings/oleObject33.bin"/><Relationship Id="rId161" Type="http://schemas.openxmlformats.org/officeDocument/2006/relationships/oleObject" Target="embeddings/oleObject65.bin"/><Relationship Id="rId399" Type="http://schemas.openxmlformats.org/officeDocument/2006/relationships/oleObject" Target="embeddings/oleObject186.bin"/><Relationship Id="rId827" Type="http://schemas.openxmlformats.org/officeDocument/2006/relationships/oleObject" Target="embeddings/oleObject399.bin"/><Relationship Id="rId1012" Type="http://schemas.openxmlformats.org/officeDocument/2006/relationships/image" Target="media/image476.wmf"/><Relationship Id="rId259" Type="http://schemas.openxmlformats.org/officeDocument/2006/relationships/image" Target="media/image115.wmf"/><Relationship Id="rId466" Type="http://schemas.openxmlformats.org/officeDocument/2006/relationships/oleObject" Target="embeddings/oleObject219.bin"/><Relationship Id="rId673" Type="http://schemas.openxmlformats.org/officeDocument/2006/relationships/image" Target="media/image312.png"/><Relationship Id="rId880" Type="http://schemas.openxmlformats.org/officeDocument/2006/relationships/image" Target="media/image413.wmf"/><Relationship Id="rId1096" Type="http://schemas.openxmlformats.org/officeDocument/2006/relationships/image" Target="media/image516.wmf"/><Relationship Id="rId23" Type="http://schemas.openxmlformats.org/officeDocument/2006/relationships/image" Target="media/image3.wmf"/><Relationship Id="rId119" Type="http://schemas.openxmlformats.org/officeDocument/2006/relationships/oleObject" Target="embeddings/oleObject45.bin"/><Relationship Id="rId326" Type="http://schemas.openxmlformats.org/officeDocument/2006/relationships/oleObject" Target="embeddings/oleObject150.bin"/><Relationship Id="rId533" Type="http://schemas.openxmlformats.org/officeDocument/2006/relationships/image" Target="media/image245.wmf"/><Relationship Id="rId978" Type="http://schemas.openxmlformats.org/officeDocument/2006/relationships/oleObject" Target="embeddings/oleObject472.bin"/><Relationship Id="rId740" Type="http://schemas.openxmlformats.org/officeDocument/2006/relationships/oleObject" Target="embeddings/oleObject354.bin"/><Relationship Id="rId838" Type="http://schemas.openxmlformats.org/officeDocument/2006/relationships/image" Target="media/image391.wmf"/><Relationship Id="rId1023" Type="http://schemas.openxmlformats.org/officeDocument/2006/relationships/oleObject" Target="embeddings/oleObject496.bin"/><Relationship Id="rId172" Type="http://schemas.openxmlformats.org/officeDocument/2006/relationships/image" Target="media/image74.wmf"/><Relationship Id="rId477" Type="http://schemas.openxmlformats.org/officeDocument/2006/relationships/oleObject" Target="embeddings/oleObject224.bin"/><Relationship Id="rId600" Type="http://schemas.openxmlformats.org/officeDocument/2006/relationships/image" Target="media/image276.wmf"/><Relationship Id="rId684" Type="http://schemas.openxmlformats.org/officeDocument/2006/relationships/oleObject" Target="embeddings/oleObject326.bin"/><Relationship Id="rId337" Type="http://schemas.openxmlformats.org/officeDocument/2006/relationships/image" Target="media/image152.wmf"/><Relationship Id="rId891" Type="http://schemas.openxmlformats.org/officeDocument/2006/relationships/oleObject" Target="embeddings/oleObject428.bin"/><Relationship Id="rId905" Type="http://schemas.openxmlformats.org/officeDocument/2006/relationships/image" Target="media/image426.wmf"/><Relationship Id="rId989" Type="http://schemas.openxmlformats.org/officeDocument/2006/relationships/oleObject" Target="embeddings/oleObject478.bin"/><Relationship Id="rId34" Type="http://schemas.openxmlformats.org/officeDocument/2006/relationships/oleObject" Target="embeddings/oleObject6.bin"/><Relationship Id="rId544" Type="http://schemas.openxmlformats.org/officeDocument/2006/relationships/oleObject" Target="embeddings/oleObject259.bin"/><Relationship Id="rId751" Type="http://schemas.openxmlformats.org/officeDocument/2006/relationships/oleObject" Target="embeddings/Microsoft_Visio_2003-2010___12.vsd"/><Relationship Id="rId849" Type="http://schemas.openxmlformats.org/officeDocument/2006/relationships/image" Target="media/image397.png"/><Relationship Id="rId183" Type="http://schemas.openxmlformats.org/officeDocument/2006/relationships/oleObject" Target="embeddings/Microsoft_Visio_2003-2010___1.vsd"/><Relationship Id="rId390" Type="http://schemas.openxmlformats.org/officeDocument/2006/relationships/oleObject" Target="embeddings/oleObject182.bin"/><Relationship Id="rId404" Type="http://schemas.openxmlformats.org/officeDocument/2006/relationships/image" Target="media/image184.wmf"/><Relationship Id="rId611" Type="http://schemas.openxmlformats.org/officeDocument/2006/relationships/oleObject" Target="embeddings/oleObject291.bin"/><Relationship Id="rId1034" Type="http://schemas.openxmlformats.org/officeDocument/2006/relationships/image" Target="media/image487.wmf"/><Relationship Id="rId250" Type="http://schemas.openxmlformats.org/officeDocument/2006/relationships/oleObject" Target="embeddings/oleObject110.bin"/><Relationship Id="rId488" Type="http://schemas.openxmlformats.org/officeDocument/2006/relationships/image" Target="media/image225.png"/><Relationship Id="rId695" Type="http://schemas.openxmlformats.org/officeDocument/2006/relationships/image" Target="media/image325.wmf"/><Relationship Id="rId709" Type="http://schemas.openxmlformats.org/officeDocument/2006/relationships/oleObject" Target="embeddings/oleObject339.bin"/><Relationship Id="rId916" Type="http://schemas.openxmlformats.org/officeDocument/2006/relationships/oleObject" Target="embeddings/oleObject441.bin"/><Relationship Id="rId1101" Type="http://schemas.openxmlformats.org/officeDocument/2006/relationships/oleObject" Target="embeddings/oleObject537.bin"/><Relationship Id="rId45" Type="http://schemas.openxmlformats.org/officeDocument/2006/relationships/image" Target="media/image11.emf"/><Relationship Id="rId110" Type="http://schemas.openxmlformats.org/officeDocument/2006/relationships/image" Target="media/image43.wmf"/><Relationship Id="rId348" Type="http://schemas.openxmlformats.org/officeDocument/2006/relationships/oleObject" Target="embeddings/oleObject161.bin"/><Relationship Id="rId555" Type="http://schemas.openxmlformats.org/officeDocument/2006/relationships/image" Target="media/image256.wmf"/><Relationship Id="rId762" Type="http://schemas.openxmlformats.org/officeDocument/2006/relationships/image" Target="media/image356.wmf"/><Relationship Id="rId194" Type="http://schemas.openxmlformats.org/officeDocument/2006/relationships/oleObject" Target="embeddings/oleObject81.bin"/><Relationship Id="rId208" Type="http://schemas.openxmlformats.org/officeDocument/2006/relationships/oleObject" Target="embeddings/oleObject88.bin"/><Relationship Id="rId415" Type="http://schemas.openxmlformats.org/officeDocument/2006/relationships/oleObject" Target="embeddings/oleObject194.bin"/><Relationship Id="rId622" Type="http://schemas.openxmlformats.org/officeDocument/2006/relationships/image" Target="media/image287.wmf"/><Relationship Id="rId1045" Type="http://schemas.openxmlformats.org/officeDocument/2006/relationships/oleObject" Target="embeddings/oleObject507.bin"/><Relationship Id="rId261" Type="http://schemas.openxmlformats.org/officeDocument/2006/relationships/oleObject" Target="embeddings/oleObject116.bin"/><Relationship Id="rId499" Type="http://schemas.openxmlformats.org/officeDocument/2006/relationships/oleObject" Target="embeddings/oleObject234.bin"/><Relationship Id="rId927" Type="http://schemas.openxmlformats.org/officeDocument/2006/relationships/image" Target="media/image435.wmf"/><Relationship Id="rId1112" Type="http://schemas.openxmlformats.org/officeDocument/2006/relationships/image" Target="media/image523.wmf"/><Relationship Id="rId56" Type="http://schemas.openxmlformats.org/officeDocument/2006/relationships/image" Target="media/image16.wmf"/><Relationship Id="rId359" Type="http://schemas.openxmlformats.org/officeDocument/2006/relationships/image" Target="media/image163.wmf"/><Relationship Id="rId566" Type="http://schemas.openxmlformats.org/officeDocument/2006/relationships/oleObject" Target="embeddings/oleObject271.bin"/><Relationship Id="rId773" Type="http://schemas.openxmlformats.org/officeDocument/2006/relationships/image" Target="media/image360.wmf"/><Relationship Id="rId121" Type="http://schemas.openxmlformats.org/officeDocument/2006/relationships/oleObject" Target="embeddings/oleObject46.bin"/><Relationship Id="rId219" Type="http://schemas.openxmlformats.org/officeDocument/2006/relationships/image" Target="media/image96.wmf"/><Relationship Id="rId426" Type="http://schemas.openxmlformats.org/officeDocument/2006/relationships/image" Target="media/image194.wmf"/><Relationship Id="rId633" Type="http://schemas.openxmlformats.org/officeDocument/2006/relationships/oleObject" Target="embeddings/oleObject302.bin"/><Relationship Id="rId980" Type="http://schemas.openxmlformats.org/officeDocument/2006/relationships/oleObject" Target="embeddings/oleObject473.bin"/><Relationship Id="rId1056" Type="http://schemas.openxmlformats.org/officeDocument/2006/relationships/image" Target="media/image498.wmf"/><Relationship Id="rId840" Type="http://schemas.openxmlformats.org/officeDocument/2006/relationships/image" Target="media/image392.wmf"/><Relationship Id="rId938" Type="http://schemas.openxmlformats.org/officeDocument/2006/relationships/oleObject" Target="embeddings/oleObject453.bin"/><Relationship Id="rId67" Type="http://schemas.openxmlformats.org/officeDocument/2006/relationships/oleObject" Target="embeddings/oleObject19.bin"/><Relationship Id="rId272" Type="http://schemas.openxmlformats.org/officeDocument/2006/relationships/image" Target="media/image121.wmf"/><Relationship Id="rId577" Type="http://schemas.openxmlformats.org/officeDocument/2006/relationships/image" Target="media/image266.wmf"/><Relationship Id="rId700" Type="http://schemas.openxmlformats.org/officeDocument/2006/relationships/oleObject" Target="embeddings/oleObject333.bin"/><Relationship Id="rId1123" Type="http://schemas.openxmlformats.org/officeDocument/2006/relationships/oleObject" Target="embeddings/oleObject548.bin"/><Relationship Id="rId132" Type="http://schemas.openxmlformats.org/officeDocument/2006/relationships/image" Target="media/image54.wmf"/><Relationship Id="rId784" Type="http://schemas.openxmlformats.org/officeDocument/2006/relationships/oleObject" Target="embeddings/oleObject377.bin"/><Relationship Id="rId991" Type="http://schemas.openxmlformats.org/officeDocument/2006/relationships/image" Target="media/image466.wmf"/><Relationship Id="rId1067" Type="http://schemas.openxmlformats.org/officeDocument/2006/relationships/image" Target="media/image503.wmf"/><Relationship Id="rId437" Type="http://schemas.openxmlformats.org/officeDocument/2006/relationships/oleObject" Target="embeddings/oleObject205.bin"/><Relationship Id="rId644" Type="http://schemas.openxmlformats.org/officeDocument/2006/relationships/oleObject" Target="embeddings/oleObject308.bin"/><Relationship Id="rId851" Type="http://schemas.openxmlformats.org/officeDocument/2006/relationships/oleObject" Target="embeddings/oleObject409.bin"/><Relationship Id="rId283" Type="http://schemas.openxmlformats.org/officeDocument/2006/relationships/image" Target="media/image126.tmp"/><Relationship Id="rId490" Type="http://schemas.openxmlformats.org/officeDocument/2006/relationships/oleObject" Target="embeddings/oleObject229.bin"/><Relationship Id="rId504" Type="http://schemas.openxmlformats.org/officeDocument/2006/relationships/image" Target="media/image233.wmf"/><Relationship Id="rId711" Type="http://schemas.openxmlformats.org/officeDocument/2006/relationships/oleObject" Target="embeddings/oleObject341.bin"/><Relationship Id="rId949" Type="http://schemas.openxmlformats.org/officeDocument/2006/relationships/image" Target="media/image446.wmf"/><Relationship Id="rId1134" Type="http://schemas.openxmlformats.org/officeDocument/2006/relationships/oleObject" Target="embeddings/oleObject553.bin"/><Relationship Id="rId78" Type="http://schemas.openxmlformats.org/officeDocument/2006/relationships/image" Target="media/image27.wmf"/><Relationship Id="rId143" Type="http://schemas.openxmlformats.org/officeDocument/2006/relationships/oleObject" Target="embeddings/oleObject57.bin"/><Relationship Id="rId350" Type="http://schemas.openxmlformats.org/officeDocument/2006/relationships/oleObject" Target="embeddings/oleObject162.bin"/><Relationship Id="rId588" Type="http://schemas.openxmlformats.org/officeDocument/2006/relationships/oleObject" Target="embeddings/oleObject281.bin"/><Relationship Id="rId795" Type="http://schemas.openxmlformats.org/officeDocument/2006/relationships/image" Target="media/image370.wmf"/><Relationship Id="rId809" Type="http://schemas.openxmlformats.org/officeDocument/2006/relationships/image" Target="media/image376.png"/><Relationship Id="rId9" Type="http://schemas.openxmlformats.org/officeDocument/2006/relationships/header" Target="header2.xml"/><Relationship Id="rId210" Type="http://schemas.openxmlformats.org/officeDocument/2006/relationships/oleObject" Target="embeddings/oleObject89.bin"/><Relationship Id="rId448" Type="http://schemas.openxmlformats.org/officeDocument/2006/relationships/image" Target="media/image205.wmf"/><Relationship Id="rId655" Type="http://schemas.openxmlformats.org/officeDocument/2006/relationships/image" Target="media/image303.wmf"/><Relationship Id="rId862" Type="http://schemas.openxmlformats.org/officeDocument/2006/relationships/image" Target="media/image404.wmf"/><Relationship Id="rId1078" Type="http://schemas.openxmlformats.org/officeDocument/2006/relationships/image" Target="media/image508.wmf"/><Relationship Id="rId294" Type="http://schemas.openxmlformats.org/officeDocument/2006/relationships/image" Target="media/image132.wmf"/><Relationship Id="rId308" Type="http://schemas.openxmlformats.org/officeDocument/2006/relationships/image" Target="media/image138.wmf"/><Relationship Id="rId515" Type="http://schemas.openxmlformats.org/officeDocument/2006/relationships/oleObject" Target="embeddings/oleObject243.bin"/><Relationship Id="rId722" Type="http://schemas.openxmlformats.org/officeDocument/2006/relationships/image" Target="media/image337.wmf"/><Relationship Id="rId1145" Type="http://schemas.openxmlformats.org/officeDocument/2006/relationships/header" Target="header18.xml"/><Relationship Id="rId89" Type="http://schemas.openxmlformats.org/officeDocument/2006/relationships/image" Target="media/image33.wmf"/><Relationship Id="rId154" Type="http://schemas.openxmlformats.org/officeDocument/2006/relationships/image" Target="media/image65.wmf"/><Relationship Id="rId361" Type="http://schemas.openxmlformats.org/officeDocument/2006/relationships/image" Target="media/image164.wmf"/><Relationship Id="rId599" Type="http://schemas.openxmlformats.org/officeDocument/2006/relationships/oleObject" Target="embeddings/Microsoft_Visio_2003-2010___9.vsd"/><Relationship Id="rId1005" Type="http://schemas.openxmlformats.org/officeDocument/2006/relationships/oleObject" Target="embeddings/oleObject487.bin"/><Relationship Id="rId459" Type="http://schemas.openxmlformats.org/officeDocument/2006/relationships/oleObject" Target="embeddings/oleObject216.bin"/><Relationship Id="rId666" Type="http://schemas.openxmlformats.org/officeDocument/2006/relationships/oleObject" Target="embeddings/oleObject318.bin"/><Relationship Id="rId873" Type="http://schemas.openxmlformats.org/officeDocument/2006/relationships/oleObject" Target="embeddings/oleObject419.bin"/><Relationship Id="rId1089" Type="http://schemas.openxmlformats.org/officeDocument/2006/relationships/oleObject" Target="embeddings/oleObject531.bin"/><Relationship Id="rId16" Type="http://schemas.openxmlformats.org/officeDocument/2006/relationships/header" Target="header5.xml"/><Relationship Id="rId221" Type="http://schemas.openxmlformats.org/officeDocument/2006/relationships/image" Target="media/image97.wmf"/><Relationship Id="rId319" Type="http://schemas.openxmlformats.org/officeDocument/2006/relationships/oleObject" Target="embeddings/oleObject146.bin"/><Relationship Id="rId526" Type="http://schemas.openxmlformats.org/officeDocument/2006/relationships/oleObject" Target="embeddings/oleObject250.bin"/><Relationship Id="rId733" Type="http://schemas.openxmlformats.org/officeDocument/2006/relationships/oleObject" Target="embeddings/oleObject350.bin"/><Relationship Id="rId940" Type="http://schemas.openxmlformats.org/officeDocument/2006/relationships/oleObject" Target="embeddings/oleObject454.bin"/><Relationship Id="rId1016" Type="http://schemas.openxmlformats.org/officeDocument/2006/relationships/image" Target="media/image478.wmf"/><Relationship Id="rId165" Type="http://schemas.openxmlformats.org/officeDocument/2006/relationships/oleObject" Target="embeddings/oleObject67.bin"/><Relationship Id="rId372" Type="http://schemas.openxmlformats.org/officeDocument/2006/relationships/oleObject" Target="embeddings/oleObject172.bin"/><Relationship Id="rId677" Type="http://schemas.openxmlformats.org/officeDocument/2006/relationships/oleObject" Target="embeddings/oleObject323.bin"/><Relationship Id="rId800" Type="http://schemas.openxmlformats.org/officeDocument/2006/relationships/image" Target="media/image373.png"/><Relationship Id="rId232" Type="http://schemas.openxmlformats.org/officeDocument/2006/relationships/oleObject" Target="embeddings/oleObject100.bin"/><Relationship Id="rId884" Type="http://schemas.openxmlformats.org/officeDocument/2006/relationships/image" Target="media/image415.wmf"/><Relationship Id="rId27" Type="http://schemas.openxmlformats.org/officeDocument/2006/relationships/image" Target="media/image5.wmf"/><Relationship Id="rId537" Type="http://schemas.openxmlformats.org/officeDocument/2006/relationships/image" Target="media/image247.wmf"/><Relationship Id="rId744" Type="http://schemas.openxmlformats.org/officeDocument/2006/relationships/oleObject" Target="embeddings/oleObject356.bin"/><Relationship Id="rId951" Type="http://schemas.openxmlformats.org/officeDocument/2006/relationships/image" Target="media/image447.wmf"/><Relationship Id="rId80" Type="http://schemas.openxmlformats.org/officeDocument/2006/relationships/image" Target="media/image28.wmf"/><Relationship Id="rId176" Type="http://schemas.openxmlformats.org/officeDocument/2006/relationships/image" Target="media/image76.wmf"/><Relationship Id="rId383" Type="http://schemas.openxmlformats.org/officeDocument/2006/relationships/oleObject" Target="embeddings/oleObject178.bin"/><Relationship Id="rId590" Type="http://schemas.openxmlformats.org/officeDocument/2006/relationships/oleObject" Target="embeddings/oleObject283.bin"/><Relationship Id="rId604" Type="http://schemas.openxmlformats.org/officeDocument/2006/relationships/image" Target="media/image278.wmf"/><Relationship Id="rId811" Type="http://schemas.openxmlformats.org/officeDocument/2006/relationships/oleObject" Target="embeddings/oleObject392.bin"/><Relationship Id="rId1027" Type="http://schemas.openxmlformats.org/officeDocument/2006/relationships/oleObject" Target="embeddings/oleObject498.bin"/><Relationship Id="rId243" Type="http://schemas.openxmlformats.org/officeDocument/2006/relationships/image" Target="media/image107.wmf"/><Relationship Id="rId450" Type="http://schemas.openxmlformats.org/officeDocument/2006/relationships/image" Target="media/image206.wmf"/><Relationship Id="rId688" Type="http://schemas.openxmlformats.org/officeDocument/2006/relationships/oleObject" Target="embeddings/oleObject328.bin"/><Relationship Id="rId895" Type="http://schemas.openxmlformats.org/officeDocument/2006/relationships/image" Target="media/image420.png"/><Relationship Id="rId909" Type="http://schemas.openxmlformats.org/officeDocument/2006/relationships/image" Target="media/image428.wmf"/><Relationship Id="rId1080" Type="http://schemas.openxmlformats.org/officeDocument/2006/relationships/oleObject" Target="embeddings/oleObject526.bin"/><Relationship Id="rId38" Type="http://schemas.openxmlformats.org/officeDocument/2006/relationships/oleObject" Target="embeddings/oleObject8.bin"/><Relationship Id="rId103" Type="http://schemas.openxmlformats.org/officeDocument/2006/relationships/image" Target="media/image40.wmf"/><Relationship Id="rId310" Type="http://schemas.openxmlformats.org/officeDocument/2006/relationships/image" Target="media/image139.wmf"/><Relationship Id="rId548" Type="http://schemas.openxmlformats.org/officeDocument/2006/relationships/oleObject" Target="embeddings/oleObject261.bin"/><Relationship Id="rId755" Type="http://schemas.openxmlformats.org/officeDocument/2006/relationships/oleObject" Target="embeddings/oleObject361.bin"/><Relationship Id="rId962" Type="http://schemas.openxmlformats.org/officeDocument/2006/relationships/oleObject" Target="embeddings/oleObject464.bin"/><Relationship Id="rId91" Type="http://schemas.openxmlformats.org/officeDocument/2006/relationships/image" Target="media/image34.wmf"/><Relationship Id="rId187" Type="http://schemas.openxmlformats.org/officeDocument/2006/relationships/image" Target="media/image81.wmf"/><Relationship Id="rId394" Type="http://schemas.openxmlformats.org/officeDocument/2006/relationships/oleObject" Target="embeddings/oleObject184.bin"/><Relationship Id="rId408" Type="http://schemas.openxmlformats.org/officeDocument/2006/relationships/oleObject" Target="embeddings/oleObject190.bin"/><Relationship Id="rId615" Type="http://schemas.openxmlformats.org/officeDocument/2006/relationships/oleObject" Target="embeddings/oleObject293.bin"/><Relationship Id="rId822" Type="http://schemas.openxmlformats.org/officeDocument/2006/relationships/image" Target="media/image383.wmf"/><Relationship Id="rId1038" Type="http://schemas.openxmlformats.org/officeDocument/2006/relationships/image" Target="media/image489.wmf"/><Relationship Id="rId254" Type="http://schemas.openxmlformats.org/officeDocument/2006/relationships/oleObject" Target="embeddings/oleObject112.bin"/><Relationship Id="rId699" Type="http://schemas.openxmlformats.org/officeDocument/2006/relationships/image" Target="media/image327.wmf"/><Relationship Id="rId1091" Type="http://schemas.openxmlformats.org/officeDocument/2006/relationships/oleObject" Target="embeddings/oleObject532.bin"/><Relationship Id="rId1105" Type="http://schemas.openxmlformats.org/officeDocument/2006/relationships/oleObject" Target="embeddings/oleObject539.bin"/><Relationship Id="rId49" Type="http://schemas.openxmlformats.org/officeDocument/2006/relationships/oleObject" Target="embeddings/oleObject10.bin"/><Relationship Id="rId114" Type="http://schemas.openxmlformats.org/officeDocument/2006/relationships/image" Target="media/image45.wmf"/><Relationship Id="rId461" Type="http://schemas.openxmlformats.org/officeDocument/2006/relationships/image" Target="media/image211.wmf"/><Relationship Id="rId559" Type="http://schemas.openxmlformats.org/officeDocument/2006/relationships/image" Target="media/image258.wmf"/><Relationship Id="rId766" Type="http://schemas.openxmlformats.org/officeDocument/2006/relationships/oleObject" Target="embeddings/oleObject367.bin"/><Relationship Id="rId198" Type="http://schemas.openxmlformats.org/officeDocument/2006/relationships/oleObject" Target="embeddings/oleObject83.bin"/><Relationship Id="rId321" Type="http://schemas.openxmlformats.org/officeDocument/2006/relationships/image" Target="media/image144.wmf"/><Relationship Id="rId419" Type="http://schemas.openxmlformats.org/officeDocument/2006/relationships/oleObject" Target="embeddings/oleObject196.bin"/><Relationship Id="rId626" Type="http://schemas.openxmlformats.org/officeDocument/2006/relationships/image" Target="media/image289.wmf"/><Relationship Id="rId973" Type="http://schemas.openxmlformats.org/officeDocument/2006/relationships/image" Target="media/image458.wmf"/><Relationship Id="rId1049" Type="http://schemas.openxmlformats.org/officeDocument/2006/relationships/oleObject" Target="embeddings/oleObject509.bin"/><Relationship Id="rId833" Type="http://schemas.openxmlformats.org/officeDocument/2006/relationships/oleObject" Target="embeddings/oleObject402.bin"/><Relationship Id="rId1116" Type="http://schemas.openxmlformats.org/officeDocument/2006/relationships/image" Target="media/image525.wmf"/><Relationship Id="rId265" Type="http://schemas.openxmlformats.org/officeDocument/2006/relationships/oleObject" Target="embeddings/oleObject118.bin"/><Relationship Id="rId472" Type="http://schemas.openxmlformats.org/officeDocument/2006/relationships/image" Target="media/image216.wmf"/><Relationship Id="rId900" Type="http://schemas.openxmlformats.org/officeDocument/2006/relationships/image" Target="media/image423.wmf"/><Relationship Id="rId125" Type="http://schemas.openxmlformats.org/officeDocument/2006/relationships/oleObject" Target="embeddings/oleObject48.bin"/><Relationship Id="rId332" Type="http://schemas.openxmlformats.org/officeDocument/2006/relationships/oleObject" Target="embeddings/oleObject153.bin"/><Relationship Id="rId777" Type="http://schemas.openxmlformats.org/officeDocument/2006/relationships/image" Target="media/image362.wmf"/><Relationship Id="rId984" Type="http://schemas.openxmlformats.org/officeDocument/2006/relationships/oleObject" Target="embeddings/oleObject475.bin"/><Relationship Id="rId637" Type="http://schemas.openxmlformats.org/officeDocument/2006/relationships/oleObject" Target="embeddings/oleObject304.bin"/><Relationship Id="rId844" Type="http://schemas.openxmlformats.org/officeDocument/2006/relationships/image" Target="media/image394.wmf"/><Relationship Id="rId276" Type="http://schemas.openxmlformats.org/officeDocument/2006/relationships/image" Target="media/image123.tmp"/><Relationship Id="rId483" Type="http://schemas.openxmlformats.org/officeDocument/2006/relationships/image" Target="media/image222.wmf"/><Relationship Id="rId690" Type="http://schemas.openxmlformats.org/officeDocument/2006/relationships/oleObject" Target="embeddings/oleObject329.bin"/><Relationship Id="rId704" Type="http://schemas.openxmlformats.org/officeDocument/2006/relationships/oleObject" Target="embeddings/oleObject336.bin"/><Relationship Id="rId911" Type="http://schemas.openxmlformats.org/officeDocument/2006/relationships/image" Target="media/image429.wmf"/><Relationship Id="rId1127" Type="http://schemas.openxmlformats.org/officeDocument/2006/relationships/image" Target="media/image531.wmf"/><Relationship Id="rId40" Type="http://schemas.openxmlformats.org/officeDocument/2006/relationships/oleObject" Target="embeddings/oleObject9.bin"/><Relationship Id="rId136" Type="http://schemas.openxmlformats.org/officeDocument/2006/relationships/image" Target="media/image56.wmf"/><Relationship Id="rId343" Type="http://schemas.openxmlformats.org/officeDocument/2006/relationships/image" Target="media/image155.wmf"/><Relationship Id="rId550" Type="http://schemas.openxmlformats.org/officeDocument/2006/relationships/oleObject" Target="embeddings/oleObject262.bin"/><Relationship Id="rId788" Type="http://schemas.openxmlformats.org/officeDocument/2006/relationships/oleObject" Target="embeddings/oleObject379.bin"/><Relationship Id="rId995" Type="http://schemas.openxmlformats.org/officeDocument/2006/relationships/oleObject" Target="embeddings/oleObject482.bin"/><Relationship Id="rId203" Type="http://schemas.openxmlformats.org/officeDocument/2006/relationships/image" Target="media/image88.wmf"/><Relationship Id="rId648" Type="http://schemas.openxmlformats.org/officeDocument/2006/relationships/oleObject" Target="embeddings/oleObject310.bin"/><Relationship Id="rId855" Type="http://schemas.openxmlformats.org/officeDocument/2006/relationships/oleObject" Target="embeddings/oleObject410.bin"/><Relationship Id="rId1040" Type="http://schemas.openxmlformats.org/officeDocument/2006/relationships/image" Target="media/image490.wmf"/><Relationship Id="rId287" Type="http://schemas.openxmlformats.org/officeDocument/2006/relationships/oleObject" Target="embeddings/oleObject129.bin"/><Relationship Id="rId410" Type="http://schemas.openxmlformats.org/officeDocument/2006/relationships/oleObject" Target="embeddings/oleObject191.bin"/><Relationship Id="rId494" Type="http://schemas.openxmlformats.org/officeDocument/2006/relationships/oleObject" Target="embeddings/oleObject231.bin"/><Relationship Id="rId508" Type="http://schemas.openxmlformats.org/officeDocument/2006/relationships/oleObject" Target="embeddings/oleObject239.bin"/><Relationship Id="rId715" Type="http://schemas.openxmlformats.org/officeDocument/2006/relationships/image" Target="media/image333.png"/><Relationship Id="rId922" Type="http://schemas.openxmlformats.org/officeDocument/2006/relationships/oleObject" Target="embeddings/oleObject445.bin"/><Relationship Id="rId1138" Type="http://schemas.openxmlformats.org/officeDocument/2006/relationships/oleObject" Target="embeddings/oleObject554.bin"/><Relationship Id="rId147" Type="http://schemas.openxmlformats.org/officeDocument/2006/relationships/oleObject" Target="embeddings/oleObject59.bin"/><Relationship Id="rId354" Type="http://schemas.openxmlformats.org/officeDocument/2006/relationships/oleObject" Target="embeddings/oleObject164.bin"/><Relationship Id="rId799" Type="http://schemas.openxmlformats.org/officeDocument/2006/relationships/image" Target="media/image372.png"/><Relationship Id="rId51" Type="http://schemas.openxmlformats.org/officeDocument/2006/relationships/oleObject" Target="embeddings/oleObject11.bin"/><Relationship Id="rId561" Type="http://schemas.openxmlformats.org/officeDocument/2006/relationships/image" Target="media/image259.wmf"/><Relationship Id="rId659" Type="http://schemas.openxmlformats.org/officeDocument/2006/relationships/image" Target="media/image305.wmf"/><Relationship Id="rId866" Type="http://schemas.openxmlformats.org/officeDocument/2006/relationships/image" Target="media/image406.wmf"/><Relationship Id="rId214" Type="http://schemas.openxmlformats.org/officeDocument/2006/relationships/oleObject" Target="embeddings/oleObject91.bin"/><Relationship Id="rId298" Type="http://schemas.openxmlformats.org/officeDocument/2006/relationships/image" Target="media/image134.wmf"/><Relationship Id="rId421" Type="http://schemas.openxmlformats.org/officeDocument/2006/relationships/oleObject" Target="embeddings/oleObject197.bin"/><Relationship Id="rId519" Type="http://schemas.openxmlformats.org/officeDocument/2006/relationships/oleObject" Target="embeddings/oleObject246.bin"/><Relationship Id="rId1051" Type="http://schemas.openxmlformats.org/officeDocument/2006/relationships/oleObject" Target="embeddings/oleObject510.bin"/><Relationship Id="rId1149" Type="http://schemas.openxmlformats.org/officeDocument/2006/relationships/footer" Target="footer8.xml"/><Relationship Id="rId158" Type="http://schemas.openxmlformats.org/officeDocument/2006/relationships/image" Target="media/image67.wmf"/><Relationship Id="rId726" Type="http://schemas.openxmlformats.org/officeDocument/2006/relationships/image" Target="media/image339.png"/><Relationship Id="rId933" Type="http://schemas.openxmlformats.org/officeDocument/2006/relationships/image" Target="media/image438.wmf"/><Relationship Id="rId1009" Type="http://schemas.openxmlformats.org/officeDocument/2006/relationships/oleObject" Target="embeddings/oleObject489.bin"/><Relationship Id="rId62" Type="http://schemas.openxmlformats.org/officeDocument/2006/relationships/image" Target="media/image19.wmf"/><Relationship Id="rId365" Type="http://schemas.openxmlformats.org/officeDocument/2006/relationships/image" Target="media/image166.wmf"/><Relationship Id="rId572" Type="http://schemas.openxmlformats.org/officeDocument/2006/relationships/oleObject" Target="embeddings/oleObject273.bin"/><Relationship Id="rId225" Type="http://schemas.openxmlformats.org/officeDocument/2006/relationships/image" Target="media/image99.wmf"/><Relationship Id="rId432" Type="http://schemas.openxmlformats.org/officeDocument/2006/relationships/image" Target="media/image197.wmf"/><Relationship Id="rId877" Type="http://schemas.openxmlformats.org/officeDocument/2006/relationships/oleObject" Target="embeddings/oleObject421.bin"/><Relationship Id="rId1062" Type="http://schemas.openxmlformats.org/officeDocument/2006/relationships/image" Target="media/image501.wmf"/><Relationship Id="rId737" Type="http://schemas.openxmlformats.org/officeDocument/2006/relationships/image" Target="media/image344.wmf"/><Relationship Id="rId944" Type="http://schemas.openxmlformats.org/officeDocument/2006/relationships/oleObject" Target="embeddings/oleObject456.bin"/><Relationship Id="rId73" Type="http://schemas.openxmlformats.org/officeDocument/2006/relationships/oleObject" Target="embeddings/oleObject22.bin"/><Relationship Id="rId169" Type="http://schemas.openxmlformats.org/officeDocument/2006/relationships/oleObject" Target="embeddings/oleObject69.bin"/><Relationship Id="rId376" Type="http://schemas.openxmlformats.org/officeDocument/2006/relationships/oleObject" Target="embeddings/oleObject174.bin"/><Relationship Id="rId583" Type="http://schemas.openxmlformats.org/officeDocument/2006/relationships/image" Target="media/image269.wmf"/><Relationship Id="rId790" Type="http://schemas.openxmlformats.org/officeDocument/2006/relationships/image" Target="media/image368.wmf"/><Relationship Id="rId804" Type="http://schemas.openxmlformats.org/officeDocument/2006/relationships/oleObject" Target="embeddings/oleObject387.bin"/><Relationship Id="rId4" Type="http://schemas.openxmlformats.org/officeDocument/2006/relationships/settings" Target="settings.xml"/><Relationship Id="rId236" Type="http://schemas.openxmlformats.org/officeDocument/2006/relationships/oleObject" Target="embeddings/oleObject102.bin"/><Relationship Id="rId443" Type="http://schemas.openxmlformats.org/officeDocument/2006/relationships/oleObject" Target="embeddings/oleObject208.bin"/><Relationship Id="rId650" Type="http://schemas.openxmlformats.org/officeDocument/2006/relationships/oleObject" Target="embeddings/oleObject311.bin"/><Relationship Id="rId888" Type="http://schemas.openxmlformats.org/officeDocument/2006/relationships/image" Target="media/image417.wmf"/><Relationship Id="rId1073" Type="http://schemas.openxmlformats.org/officeDocument/2006/relationships/oleObject" Target="embeddings/oleObject522.bin"/><Relationship Id="rId303" Type="http://schemas.openxmlformats.org/officeDocument/2006/relationships/oleObject" Target="embeddings/oleObject138.bin"/><Relationship Id="rId748" Type="http://schemas.openxmlformats.org/officeDocument/2006/relationships/image" Target="media/image349.wmf"/><Relationship Id="rId955" Type="http://schemas.openxmlformats.org/officeDocument/2006/relationships/image" Target="media/image449.wmf"/><Relationship Id="rId1140" Type="http://schemas.openxmlformats.org/officeDocument/2006/relationships/oleObject" Target="embeddings/oleObject555.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E8C408578A34FBB9104649AD174C593"/>
        <w:category>
          <w:name w:val="常规"/>
          <w:gallery w:val="placeholder"/>
        </w:category>
        <w:types>
          <w:type w:val="bbPlcHdr"/>
        </w:types>
        <w:behaviors>
          <w:behavior w:val="content"/>
        </w:behaviors>
        <w:guid w:val="{3FC3DD2A-9DCA-46AF-AC87-4D50CB76660A}"/>
      </w:docPartPr>
      <w:docPartBody>
        <w:p w:rsidR="007744E0" w:rsidRDefault="003C3528" w:rsidP="003C3528">
          <w:pPr>
            <w:pStyle w:val="4E8C408578A34FBB9104649AD174C593"/>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3528"/>
    <w:rsid w:val="00007BD5"/>
    <w:rsid w:val="000F0B09"/>
    <w:rsid w:val="001B7FD2"/>
    <w:rsid w:val="001E498C"/>
    <w:rsid w:val="00234FC9"/>
    <w:rsid w:val="0024623C"/>
    <w:rsid w:val="002A11E9"/>
    <w:rsid w:val="002A32A4"/>
    <w:rsid w:val="002B0261"/>
    <w:rsid w:val="00314556"/>
    <w:rsid w:val="0034348F"/>
    <w:rsid w:val="00371979"/>
    <w:rsid w:val="003C3528"/>
    <w:rsid w:val="003D3AFE"/>
    <w:rsid w:val="0040300D"/>
    <w:rsid w:val="00424234"/>
    <w:rsid w:val="004408DA"/>
    <w:rsid w:val="00464143"/>
    <w:rsid w:val="00654D27"/>
    <w:rsid w:val="006C1554"/>
    <w:rsid w:val="006D2F8F"/>
    <w:rsid w:val="006F563C"/>
    <w:rsid w:val="007100CF"/>
    <w:rsid w:val="00742294"/>
    <w:rsid w:val="007744E0"/>
    <w:rsid w:val="007A1589"/>
    <w:rsid w:val="007A6A09"/>
    <w:rsid w:val="007F137B"/>
    <w:rsid w:val="00822201"/>
    <w:rsid w:val="00903814"/>
    <w:rsid w:val="009C7263"/>
    <w:rsid w:val="00A44853"/>
    <w:rsid w:val="00A56FA6"/>
    <w:rsid w:val="00A71C77"/>
    <w:rsid w:val="00B116DE"/>
    <w:rsid w:val="00B95FC6"/>
    <w:rsid w:val="00BB7B42"/>
    <w:rsid w:val="00C27162"/>
    <w:rsid w:val="00CF4F00"/>
    <w:rsid w:val="00DB6966"/>
    <w:rsid w:val="00E2407B"/>
    <w:rsid w:val="00EB4DF4"/>
    <w:rsid w:val="00ED7AB0"/>
    <w:rsid w:val="00F72BB1"/>
    <w:rsid w:val="00F85D21"/>
    <w:rsid w:val="00FB6FB7"/>
    <w:rsid w:val="00FF3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C3528"/>
    <w:rPr>
      <w:color w:val="808080"/>
    </w:rPr>
  </w:style>
  <w:style w:type="paragraph" w:customStyle="1" w:styleId="BF464DCE687A4D29AF2E478E049B93C9">
    <w:name w:val="BF464DCE687A4D29AF2E478E049B93C9"/>
    <w:rsid w:val="003C3528"/>
    <w:pPr>
      <w:widowControl w:val="0"/>
      <w:jc w:val="both"/>
    </w:pPr>
  </w:style>
  <w:style w:type="paragraph" w:customStyle="1" w:styleId="4E8C408578A34FBB9104649AD174C593">
    <w:name w:val="4E8C408578A34FBB9104649AD174C593"/>
    <w:rsid w:val="003C352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A8D8E97-A664-41A1-A1A0-0C2B64F8D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16745</TotalTime>
  <Pages>105</Pages>
  <Words>10272</Words>
  <Characters>58551</Characters>
  <Application>Microsoft Office Word</Application>
  <DocSecurity>0</DocSecurity>
  <Lines>487</Lines>
  <Paragraphs>137</Paragraphs>
  <ScaleCrop>false</ScaleCrop>
  <Company>XD</Company>
  <LinksUpToDate>false</LinksUpToDate>
  <CharactersWithSpaces>68686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hui</cp:lastModifiedBy>
  <cp:revision>4423</cp:revision>
  <cp:lastPrinted>2017-04-25T04:35:00Z</cp:lastPrinted>
  <dcterms:created xsi:type="dcterms:W3CDTF">2016-02-26T01:28:00Z</dcterms:created>
  <dcterms:modified xsi:type="dcterms:W3CDTF">2020-12-30T09:15:00Z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